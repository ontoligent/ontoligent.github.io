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F4FDF69" w14:textId="77777777" w:rsidR="00791999" w:rsidRDefault="00791999" w:rsidP="00791999">
      <w:pPr>
        <w:pStyle w:val="Title"/>
        <w:rPr>
          <w:rFonts w:asciiTheme="minorHAnsi" w:hAnsiTheme="minorHAnsi"/>
          <w:sz w:val="36"/>
          <w:szCs w:val="36"/>
        </w:rPr>
      </w:pPr>
      <w:r w:rsidRPr="00016105">
        <w:rPr>
          <w:rFonts w:asciiTheme="minorHAnsi" w:hAnsiTheme="minorHAnsi"/>
          <w:sz w:val="36"/>
          <w:szCs w:val="36"/>
        </w:rPr>
        <w:t>The Structure of Data Science</w:t>
      </w:r>
    </w:p>
    <w:p w14:paraId="163AAD5E" w14:textId="5BA542DB" w:rsidR="00791999" w:rsidRDefault="00791999" w:rsidP="00791999">
      <w:r>
        <w:t>R. C. Alvarado</w:t>
      </w:r>
    </w:p>
    <w:p w14:paraId="6E02A47F" w14:textId="766D8D47" w:rsidR="00196D53" w:rsidRDefault="00196D53" w:rsidP="00791999"/>
    <w:p w14:paraId="63D1C16B" w14:textId="58EF3201" w:rsidR="00196D53" w:rsidRDefault="00196D53" w:rsidP="00791999">
      <w:r>
        <w:t>Contents</w:t>
      </w:r>
    </w:p>
    <w:p w14:paraId="6B5E2D46" w14:textId="77777777" w:rsidR="00196D53" w:rsidRPr="00196D53" w:rsidRDefault="00196D53" w:rsidP="00791999">
      <w:pPr>
        <w:rPr>
          <w:rFonts w:ascii="Garamond" w:hAnsi="Garamond"/>
        </w:rPr>
      </w:pPr>
    </w:p>
    <w:p w14:paraId="5A325D74" w14:textId="1224A2E9" w:rsidR="0023417D" w:rsidRDefault="00196D53">
      <w:pPr>
        <w:pStyle w:val="TOC1"/>
        <w:tabs>
          <w:tab w:val="right" w:leader="dot" w:pos="7910"/>
        </w:tabs>
        <w:rPr>
          <w:rFonts w:eastAsiaTheme="minorEastAsia" w:cstheme="minorBidi"/>
          <w:noProof/>
        </w:rPr>
      </w:pPr>
      <w:r w:rsidRPr="00196D53">
        <w:rPr>
          <w:rFonts w:ascii="Garamond" w:hAnsi="Garamond"/>
        </w:rPr>
        <w:fldChar w:fldCharType="begin"/>
      </w:r>
      <w:r w:rsidRPr="00196D53">
        <w:rPr>
          <w:rFonts w:ascii="Garamond" w:hAnsi="Garamond"/>
        </w:rPr>
        <w:instrText xml:space="preserve"> TOC \o "1-3" \h \z \u </w:instrText>
      </w:r>
      <w:r w:rsidRPr="00196D53">
        <w:rPr>
          <w:rFonts w:ascii="Garamond" w:hAnsi="Garamond"/>
        </w:rPr>
        <w:fldChar w:fldCharType="separate"/>
      </w:r>
      <w:hyperlink w:anchor="_Toc48290825" w:history="1">
        <w:r w:rsidR="0023417D" w:rsidRPr="0098622A">
          <w:rPr>
            <w:rStyle w:val="Hyperlink"/>
            <w:noProof/>
          </w:rPr>
          <w:t>1. Introduction</w:t>
        </w:r>
        <w:r w:rsidR="0023417D">
          <w:rPr>
            <w:noProof/>
            <w:webHidden/>
          </w:rPr>
          <w:tab/>
        </w:r>
        <w:r w:rsidR="0023417D">
          <w:rPr>
            <w:noProof/>
            <w:webHidden/>
          </w:rPr>
          <w:fldChar w:fldCharType="begin"/>
        </w:r>
        <w:r w:rsidR="0023417D">
          <w:rPr>
            <w:noProof/>
            <w:webHidden/>
          </w:rPr>
          <w:instrText xml:space="preserve"> PAGEREF _Toc48290825 \h </w:instrText>
        </w:r>
        <w:r w:rsidR="0023417D">
          <w:rPr>
            <w:noProof/>
            <w:webHidden/>
          </w:rPr>
        </w:r>
        <w:r w:rsidR="0023417D">
          <w:rPr>
            <w:noProof/>
            <w:webHidden/>
          </w:rPr>
          <w:fldChar w:fldCharType="separate"/>
        </w:r>
        <w:r w:rsidR="0023417D">
          <w:rPr>
            <w:noProof/>
            <w:webHidden/>
          </w:rPr>
          <w:t>4</w:t>
        </w:r>
        <w:r w:rsidR="0023417D">
          <w:rPr>
            <w:noProof/>
            <w:webHidden/>
          </w:rPr>
          <w:fldChar w:fldCharType="end"/>
        </w:r>
      </w:hyperlink>
    </w:p>
    <w:p w14:paraId="593820A1" w14:textId="5F83C5CD" w:rsidR="0023417D" w:rsidRDefault="00D67D23">
      <w:pPr>
        <w:pStyle w:val="TOC1"/>
        <w:tabs>
          <w:tab w:val="right" w:leader="dot" w:pos="7910"/>
        </w:tabs>
        <w:rPr>
          <w:rFonts w:eastAsiaTheme="minorEastAsia" w:cstheme="minorBidi"/>
          <w:noProof/>
        </w:rPr>
      </w:pPr>
      <w:hyperlink w:anchor="_Toc48290826" w:history="1">
        <w:r w:rsidR="0023417D" w:rsidRPr="0098622A">
          <w:rPr>
            <w:rStyle w:val="Hyperlink"/>
            <w:noProof/>
          </w:rPr>
          <w:t>2. Method</w:t>
        </w:r>
        <w:r w:rsidR="0023417D">
          <w:rPr>
            <w:noProof/>
            <w:webHidden/>
          </w:rPr>
          <w:tab/>
        </w:r>
        <w:r w:rsidR="0023417D">
          <w:rPr>
            <w:noProof/>
            <w:webHidden/>
          </w:rPr>
          <w:fldChar w:fldCharType="begin"/>
        </w:r>
        <w:r w:rsidR="0023417D">
          <w:rPr>
            <w:noProof/>
            <w:webHidden/>
          </w:rPr>
          <w:instrText xml:space="preserve"> PAGEREF _Toc48290826 \h </w:instrText>
        </w:r>
        <w:r w:rsidR="0023417D">
          <w:rPr>
            <w:noProof/>
            <w:webHidden/>
          </w:rPr>
        </w:r>
        <w:r w:rsidR="0023417D">
          <w:rPr>
            <w:noProof/>
            <w:webHidden/>
          </w:rPr>
          <w:fldChar w:fldCharType="separate"/>
        </w:r>
        <w:r w:rsidR="0023417D">
          <w:rPr>
            <w:noProof/>
            <w:webHidden/>
          </w:rPr>
          <w:t>6</w:t>
        </w:r>
        <w:r w:rsidR="0023417D">
          <w:rPr>
            <w:noProof/>
            <w:webHidden/>
          </w:rPr>
          <w:fldChar w:fldCharType="end"/>
        </w:r>
      </w:hyperlink>
    </w:p>
    <w:p w14:paraId="59489322" w14:textId="32793AD5" w:rsidR="0023417D" w:rsidRDefault="00D67D23">
      <w:pPr>
        <w:pStyle w:val="TOC1"/>
        <w:tabs>
          <w:tab w:val="right" w:leader="dot" w:pos="7910"/>
        </w:tabs>
        <w:rPr>
          <w:rFonts w:eastAsiaTheme="minorEastAsia" w:cstheme="minorBidi"/>
          <w:noProof/>
        </w:rPr>
      </w:pPr>
      <w:hyperlink w:anchor="_Toc48290827" w:history="1">
        <w:r w:rsidR="0023417D" w:rsidRPr="0098622A">
          <w:rPr>
            <w:rStyle w:val="Hyperlink"/>
            <w:noProof/>
          </w:rPr>
          <w:t>3. History</w:t>
        </w:r>
        <w:r w:rsidR="0023417D">
          <w:rPr>
            <w:noProof/>
            <w:webHidden/>
          </w:rPr>
          <w:tab/>
        </w:r>
        <w:r w:rsidR="0023417D">
          <w:rPr>
            <w:noProof/>
            <w:webHidden/>
          </w:rPr>
          <w:fldChar w:fldCharType="begin"/>
        </w:r>
        <w:r w:rsidR="0023417D">
          <w:rPr>
            <w:noProof/>
            <w:webHidden/>
          </w:rPr>
          <w:instrText xml:space="preserve"> PAGEREF _Toc48290827 \h </w:instrText>
        </w:r>
        <w:r w:rsidR="0023417D">
          <w:rPr>
            <w:noProof/>
            <w:webHidden/>
          </w:rPr>
        </w:r>
        <w:r w:rsidR="0023417D">
          <w:rPr>
            <w:noProof/>
            <w:webHidden/>
          </w:rPr>
          <w:fldChar w:fldCharType="separate"/>
        </w:r>
        <w:r w:rsidR="0023417D">
          <w:rPr>
            <w:noProof/>
            <w:webHidden/>
          </w:rPr>
          <w:t>7</w:t>
        </w:r>
        <w:r w:rsidR="0023417D">
          <w:rPr>
            <w:noProof/>
            <w:webHidden/>
          </w:rPr>
          <w:fldChar w:fldCharType="end"/>
        </w:r>
      </w:hyperlink>
    </w:p>
    <w:p w14:paraId="5041669A" w14:textId="0488E5FE" w:rsidR="0023417D" w:rsidRDefault="00D67D23">
      <w:pPr>
        <w:pStyle w:val="TOC2"/>
        <w:tabs>
          <w:tab w:val="right" w:leader="dot" w:pos="7910"/>
        </w:tabs>
        <w:rPr>
          <w:rFonts w:eastAsiaTheme="minorEastAsia" w:cstheme="minorBidi"/>
          <w:noProof/>
        </w:rPr>
      </w:pPr>
      <w:hyperlink w:anchor="_Toc48290828" w:history="1">
        <w:r w:rsidR="0023417D" w:rsidRPr="0098622A">
          <w:rPr>
            <w:rStyle w:val="Hyperlink"/>
            <w:noProof/>
          </w:rPr>
          <w:t>3.1. Milestone 1: 1963: Computational Data Science 1</w:t>
        </w:r>
        <w:r w:rsidR="0023417D">
          <w:rPr>
            <w:noProof/>
            <w:webHidden/>
          </w:rPr>
          <w:tab/>
        </w:r>
        <w:r w:rsidR="0023417D">
          <w:rPr>
            <w:noProof/>
            <w:webHidden/>
          </w:rPr>
          <w:fldChar w:fldCharType="begin"/>
        </w:r>
        <w:r w:rsidR="0023417D">
          <w:rPr>
            <w:noProof/>
            <w:webHidden/>
          </w:rPr>
          <w:instrText xml:space="preserve"> PAGEREF _Toc48290828 \h </w:instrText>
        </w:r>
        <w:r w:rsidR="0023417D">
          <w:rPr>
            <w:noProof/>
            <w:webHidden/>
          </w:rPr>
        </w:r>
        <w:r w:rsidR="0023417D">
          <w:rPr>
            <w:noProof/>
            <w:webHidden/>
          </w:rPr>
          <w:fldChar w:fldCharType="separate"/>
        </w:r>
        <w:r w:rsidR="0023417D">
          <w:rPr>
            <w:noProof/>
            <w:webHidden/>
          </w:rPr>
          <w:t>7</w:t>
        </w:r>
        <w:r w:rsidR="0023417D">
          <w:rPr>
            <w:noProof/>
            <w:webHidden/>
          </w:rPr>
          <w:fldChar w:fldCharType="end"/>
        </w:r>
      </w:hyperlink>
    </w:p>
    <w:p w14:paraId="780A0752" w14:textId="5A7D77BC" w:rsidR="0023417D" w:rsidRDefault="00D67D23">
      <w:pPr>
        <w:pStyle w:val="TOC3"/>
        <w:tabs>
          <w:tab w:val="right" w:leader="dot" w:pos="7910"/>
        </w:tabs>
        <w:rPr>
          <w:rFonts w:eastAsiaTheme="minorEastAsia" w:cstheme="minorBidi"/>
          <w:noProof/>
        </w:rPr>
      </w:pPr>
      <w:hyperlink w:anchor="_Toc48290829" w:history="1">
        <w:r w:rsidR="0023417D" w:rsidRPr="0098622A">
          <w:rPr>
            <w:rStyle w:val="Hyperlink"/>
            <w:noProof/>
          </w:rPr>
          <w:t>3.1.1. The Data Sciences Lab</w:t>
        </w:r>
        <w:r w:rsidR="0023417D">
          <w:rPr>
            <w:noProof/>
            <w:webHidden/>
          </w:rPr>
          <w:tab/>
        </w:r>
        <w:r w:rsidR="0023417D">
          <w:rPr>
            <w:noProof/>
            <w:webHidden/>
          </w:rPr>
          <w:fldChar w:fldCharType="begin"/>
        </w:r>
        <w:r w:rsidR="0023417D">
          <w:rPr>
            <w:noProof/>
            <w:webHidden/>
          </w:rPr>
          <w:instrText xml:space="preserve"> PAGEREF _Toc48290829 \h </w:instrText>
        </w:r>
        <w:r w:rsidR="0023417D">
          <w:rPr>
            <w:noProof/>
            <w:webHidden/>
          </w:rPr>
        </w:r>
        <w:r w:rsidR="0023417D">
          <w:rPr>
            <w:noProof/>
            <w:webHidden/>
          </w:rPr>
          <w:fldChar w:fldCharType="separate"/>
        </w:r>
        <w:r w:rsidR="0023417D">
          <w:rPr>
            <w:noProof/>
            <w:webHidden/>
          </w:rPr>
          <w:t>7</w:t>
        </w:r>
        <w:r w:rsidR="0023417D">
          <w:rPr>
            <w:noProof/>
            <w:webHidden/>
          </w:rPr>
          <w:fldChar w:fldCharType="end"/>
        </w:r>
      </w:hyperlink>
    </w:p>
    <w:p w14:paraId="33C7CBC7" w14:textId="06CEDE4D" w:rsidR="0023417D" w:rsidRDefault="00D67D23">
      <w:pPr>
        <w:pStyle w:val="TOC3"/>
        <w:tabs>
          <w:tab w:val="right" w:leader="dot" w:pos="7910"/>
        </w:tabs>
        <w:rPr>
          <w:rFonts w:eastAsiaTheme="minorEastAsia" w:cstheme="minorBidi"/>
          <w:noProof/>
        </w:rPr>
      </w:pPr>
      <w:hyperlink w:anchor="_Toc48290830" w:history="1">
        <w:r w:rsidR="0023417D" w:rsidRPr="0098622A">
          <w:rPr>
            <w:rStyle w:val="Hyperlink"/>
            <w:noProof/>
          </w:rPr>
          <w:t>3.1.2. Data impedance</w:t>
        </w:r>
        <w:r w:rsidR="0023417D">
          <w:rPr>
            <w:noProof/>
            <w:webHidden/>
          </w:rPr>
          <w:tab/>
        </w:r>
        <w:r w:rsidR="0023417D">
          <w:rPr>
            <w:noProof/>
            <w:webHidden/>
          </w:rPr>
          <w:fldChar w:fldCharType="begin"/>
        </w:r>
        <w:r w:rsidR="0023417D">
          <w:rPr>
            <w:noProof/>
            <w:webHidden/>
          </w:rPr>
          <w:instrText xml:space="preserve"> PAGEREF _Toc48290830 \h </w:instrText>
        </w:r>
        <w:r w:rsidR="0023417D">
          <w:rPr>
            <w:noProof/>
            <w:webHidden/>
          </w:rPr>
        </w:r>
        <w:r w:rsidR="0023417D">
          <w:rPr>
            <w:noProof/>
            <w:webHidden/>
          </w:rPr>
          <w:fldChar w:fldCharType="separate"/>
        </w:r>
        <w:r w:rsidR="0023417D">
          <w:rPr>
            <w:noProof/>
            <w:webHidden/>
          </w:rPr>
          <w:t>8</w:t>
        </w:r>
        <w:r w:rsidR="0023417D">
          <w:rPr>
            <w:noProof/>
            <w:webHidden/>
          </w:rPr>
          <w:fldChar w:fldCharType="end"/>
        </w:r>
      </w:hyperlink>
    </w:p>
    <w:p w14:paraId="12E155DB" w14:textId="61782CE5" w:rsidR="0023417D" w:rsidRDefault="00D67D23">
      <w:pPr>
        <w:pStyle w:val="TOC3"/>
        <w:tabs>
          <w:tab w:val="right" w:leader="dot" w:pos="7910"/>
        </w:tabs>
        <w:rPr>
          <w:rFonts w:eastAsiaTheme="minorEastAsia" w:cstheme="minorBidi"/>
          <w:noProof/>
        </w:rPr>
      </w:pPr>
      <w:hyperlink w:anchor="_Toc48290831" w:history="1">
        <w:r w:rsidR="0023417D" w:rsidRPr="0098622A">
          <w:rPr>
            <w:rStyle w:val="Hyperlink"/>
            <w:noProof/>
          </w:rPr>
          <w:t>3.1.3. Other Uses</w:t>
        </w:r>
        <w:r w:rsidR="0023417D">
          <w:rPr>
            <w:noProof/>
            <w:webHidden/>
          </w:rPr>
          <w:tab/>
        </w:r>
        <w:r w:rsidR="0023417D">
          <w:rPr>
            <w:noProof/>
            <w:webHidden/>
          </w:rPr>
          <w:fldChar w:fldCharType="begin"/>
        </w:r>
        <w:r w:rsidR="0023417D">
          <w:rPr>
            <w:noProof/>
            <w:webHidden/>
          </w:rPr>
          <w:instrText xml:space="preserve"> PAGEREF _Toc48290831 \h </w:instrText>
        </w:r>
        <w:r w:rsidR="0023417D">
          <w:rPr>
            <w:noProof/>
            <w:webHidden/>
          </w:rPr>
        </w:r>
        <w:r w:rsidR="0023417D">
          <w:rPr>
            <w:noProof/>
            <w:webHidden/>
          </w:rPr>
          <w:fldChar w:fldCharType="separate"/>
        </w:r>
        <w:r w:rsidR="0023417D">
          <w:rPr>
            <w:noProof/>
            <w:webHidden/>
          </w:rPr>
          <w:t>9</w:t>
        </w:r>
        <w:r w:rsidR="0023417D">
          <w:rPr>
            <w:noProof/>
            <w:webHidden/>
          </w:rPr>
          <w:fldChar w:fldCharType="end"/>
        </w:r>
      </w:hyperlink>
    </w:p>
    <w:p w14:paraId="69A76DC0" w14:textId="652D0BF9" w:rsidR="0023417D" w:rsidRDefault="00D67D23">
      <w:pPr>
        <w:pStyle w:val="TOC3"/>
        <w:tabs>
          <w:tab w:val="right" w:leader="dot" w:pos="7910"/>
        </w:tabs>
        <w:rPr>
          <w:rFonts w:eastAsiaTheme="minorEastAsia" w:cstheme="minorBidi"/>
          <w:noProof/>
        </w:rPr>
      </w:pPr>
      <w:hyperlink w:anchor="_Toc48290832" w:history="1">
        <w:r w:rsidR="0023417D" w:rsidRPr="0098622A">
          <w:rPr>
            <w:rStyle w:val="Hyperlink"/>
            <w:rFonts w:eastAsiaTheme="minorHAnsi"/>
            <w:noProof/>
          </w:rPr>
          <w:t>3.1.4. On “data”</w:t>
        </w:r>
        <w:r w:rsidR="0023417D">
          <w:rPr>
            <w:noProof/>
            <w:webHidden/>
          </w:rPr>
          <w:tab/>
        </w:r>
        <w:r w:rsidR="0023417D">
          <w:rPr>
            <w:noProof/>
            <w:webHidden/>
          </w:rPr>
          <w:fldChar w:fldCharType="begin"/>
        </w:r>
        <w:r w:rsidR="0023417D">
          <w:rPr>
            <w:noProof/>
            <w:webHidden/>
          </w:rPr>
          <w:instrText xml:space="preserve"> PAGEREF _Toc48290832 \h </w:instrText>
        </w:r>
        <w:r w:rsidR="0023417D">
          <w:rPr>
            <w:noProof/>
            <w:webHidden/>
          </w:rPr>
        </w:r>
        <w:r w:rsidR="0023417D">
          <w:rPr>
            <w:noProof/>
            <w:webHidden/>
          </w:rPr>
          <w:fldChar w:fldCharType="separate"/>
        </w:r>
        <w:r w:rsidR="0023417D">
          <w:rPr>
            <w:noProof/>
            <w:webHidden/>
          </w:rPr>
          <w:t>9</w:t>
        </w:r>
        <w:r w:rsidR="0023417D">
          <w:rPr>
            <w:noProof/>
            <w:webHidden/>
          </w:rPr>
          <w:fldChar w:fldCharType="end"/>
        </w:r>
      </w:hyperlink>
    </w:p>
    <w:p w14:paraId="572A4B9F" w14:textId="6FCE5E66" w:rsidR="0023417D" w:rsidRDefault="00D67D23">
      <w:pPr>
        <w:pStyle w:val="TOC3"/>
        <w:tabs>
          <w:tab w:val="right" w:leader="dot" w:pos="7910"/>
        </w:tabs>
        <w:rPr>
          <w:rFonts w:eastAsiaTheme="minorEastAsia" w:cstheme="minorBidi"/>
          <w:noProof/>
        </w:rPr>
      </w:pPr>
      <w:hyperlink w:anchor="_Toc48290833" w:history="1">
        <w:r w:rsidR="0023417D" w:rsidRPr="0098622A">
          <w:rPr>
            <w:rStyle w:val="Hyperlink"/>
            <w:noProof/>
          </w:rPr>
          <w:t>3.1.5. CODATA</w:t>
        </w:r>
        <w:r w:rsidR="0023417D">
          <w:rPr>
            <w:noProof/>
            <w:webHidden/>
          </w:rPr>
          <w:tab/>
        </w:r>
        <w:r w:rsidR="0023417D">
          <w:rPr>
            <w:noProof/>
            <w:webHidden/>
          </w:rPr>
          <w:fldChar w:fldCharType="begin"/>
        </w:r>
        <w:r w:rsidR="0023417D">
          <w:rPr>
            <w:noProof/>
            <w:webHidden/>
          </w:rPr>
          <w:instrText xml:space="preserve"> PAGEREF _Toc48290833 \h </w:instrText>
        </w:r>
        <w:r w:rsidR="0023417D">
          <w:rPr>
            <w:noProof/>
            <w:webHidden/>
          </w:rPr>
        </w:r>
        <w:r w:rsidR="0023417D">
          <w:rPr>
            <w:noProof/>
            <w:webHidden/>
          </w:rPr>
          <w:fldChar w:fldCharType="separate"/>
        </w:r>
        <w:r w:rsidR="0023417D">
          <w:rPr>
            <w:noProof/>
            <w:webHidden/>
          </w:rPr>
          <w:t>9</w:t>
        </w:r>
        <w:r w:rsidR="0023417D">
          <w:rPr>
            <w:noProof/>
            <w:webHidden/>
          </w:rPr>
          <w:fldChar w:fldCharType="end"/>
        </w:r>
      </w:hyperlink>
    </w:p>
    <w:p w14:paraId="0CA3E9AF" w14:textId="13163662" w:rsidR="0023417D" w:rsidRDefault="00D67D23">
      <w:pPr>
        <w:pStyle w:val="TOC3"/>
        <w:tabs>
          <w:tab w:val="right" w:leader="dot" w:pos="7910"/>
        </w:tabs>
        <w:rPr>
          <w:rFonts w:eastAsiaTheme="minorEastAsia" w:cstheme="minorBidi"/>
          <w:noProof/>
        </w:rPr>
      </w:pPr>
      <w:hyperlink w:anchor="_Toc48290834" w:history="1">
        <w:r w:rsidR="0023417D" w:rsidRPr="0098622A">
          <w:rPr>
            <w:rStyle w:val="Hyperlink"/>
            <w:noProof/>
          </w:rPr>
          <w:t>3.1.6. Tukey</w:t>
        </w:r>
        <w:r w:rsidR="0023417D">
          <w:rPr>
            <w:noProof/>
            <w:webHidden/>
          </w:rPr>
          <w:tab/>
        </w:r>
        <w:r w:rsidR="0023417D">
          <w:rPr>
            <w:noProof/>
            <w:webHidden/>
          </w:rPr>
          <w:fldChar w:fldCharType="begin"/>
        </w:r>
        <w:r w:rsidR="0023417D">
          <w:rPr>
            <w:noProof/>
            <w:webHidden/>
          </w:rPr>
          <w:instrText xml:space="preserve"> PAGEREF _Toc48290834 \h </w:instrText>
        </w:r>
        <w:r w:rsidR="0023417D">
          <w:rPr>
            <w:noProof/>
            <w:webHidden/>
          </w:rPr>
        </w:r>
        <w:r w:rsidR="0023417D">
          <w:rPr>
            <w:noProof/>
            <w:webHidden/>
          </w:rPr>
          <w:fldChar w:fldCharType="separate"/>
        </w:r>
        <w:r w:rsidR="0023417D">
          <w:rPr>
            <w:noProof/>
            <w:webHidden/>
          </w:rPr>
          <w:t>10</w:t>
        </w:r>
        <w:r w:rsidR="0023417D">
          <w:rPr>
            <w:noProof/>
            <w:webHidden/>
          </w:rPr>
          <w:fldChar w:fldCharType="end"/>
        </w:r>
      </w:hyperlink>
    </w:p>
    <w:p w14:paraId="074886AA" w14:textId="07326A21" w:rsidR="0023417D" w:rsidRDefault="00D67D23">
      <w:pPr>
        <w:pStyle w:val="TOC2"/>
        <w:tabs>
          <w:tab w:val="right" w:leader="dot" w:pos="7910"/>
        </w:tabs>
        <w:rPr>
          <w:rFonts w:eastAsiaTheme="minorEastAsia" w:cstheme="minorBidi"/>
          <w:noProof/>
        </w:rPr>
      </w:pPr>
      <w:hyperlink w:anchor="_Toc48290835" w:history="1">
        <w:r w:rsidR="0023417D" w:rsidRPr="0098622A">
          <w:rPr>
            <w:rStyle w:val="Hyperlink"/>
            <w:noProof/>
          </w:rPr>
          <w:t>3.2. Milestone 2: 1974: Computational Data Science 2</w:t>
        </w:r>
        <w:r w:rsidR="0023417D">
          <w:rPr>
            <w:noProof/>
            <w:webHidden/>
          </w:rPr>
          <w:tab/>
        </w:r>
        <w:r w:rsidR="0023417D">
          <w:rPr>
            <w:noProof/>
            <w:webHidden/>
          </w:rPr>
          <w:fldChar w:fldCharType="begin"/>
        </w:r>
        <w:r w:rsidR="0023417D">
          <w:rPr>
            <w:noProof/>
            <w:webHidden/>
          </w:rPr>
          <w:instrText xml:space="preserve"> PAGEREF _Toc48290835 \h </w:instrText>
        </w:r>
        <w:r w:rsidR="0023417D">
          <w:rPr>
            <w:noProof/>
            <w:webHidden/>
          </w:rPr>
        </w:r>
        <w:r w:rsidR="0023417D">
          <w:rPr>
            <w:noProof/>
            <w:webHidden/>
          </w:rPr>
          <w:fldChar w:fldCharType="separate"/>
        </w:r>
        <w:r w:rsidR="0023417D">
          <w:rPr>
            <w:noProof/>
            <w:webHidden/>
          </w:rPr>
          <w:t>11</w:t>
        </w:r>
        <w:r w:rsidR="0023417D">
          <w:rPr>
            <w:noProof/>
            <w:webHidden/>
          </w:rPr>
          <w:fldChar w:fldCharType="end"/>
        </w:r>
      </w:hyperlink>
    </w:p>
    <w:p w14:paraId="0462E20E" w14:textId="50EBADA3" w:rsidR="0023417D" w:rsidRDefault="00D67D23">
      <w:pPr>
        <w:pStyle w:val="TOC3"/>
        <w:tabs>
          <w:tab w:val="right" w:leader="dot" w:pos="7910"/>
        </w:tabs>
        <w:rPr>
          <w:rFonts w:eastAsiaTheme="minorEastAsia" w:cstheme="minorBidi"/>
          <w:noProof/>
        </w:rPr>
      </w:pPr>
      <w:hyperlink w:anchor="_Toc48290836" w:history="1">
        <w:r w:rsidR="0023417D" w:rsidRPr="0098622A">
          <w:rPr>
            <w:rStyle w:val="Hyperlink"/>
            <w:noProof/>
          </w:rPr>
          <w:t>3.2.1. Segue</w:t>
        </w:r>
        <w:r w:rsidR="0023417D">
          <w:rPr>
            <w:noProof/>
            <w:webHidden/>
          </w:rPr>
          <w:tab/>
        </w:r>
        <w:r w:rsidR="0023417D">
          <w:rPr>
            <w:noProof/>
            <w:webHidden/>
          </w:rPr>
          <w:fldChar w:fldCharType="begin"/>
        </w:r>
        <w:r w:rsidR="0023417D">
          <w:rPr>
            <w:noProof/>
            <w:webHidden/>
          </w:rPr>
          <w:instrText xml:space="preserve"> PAGEREF _Toc48290836 \h </w:instrText>
        </w:r>
        <w:r w:rsidR="0023417D">
          <w:rPr>
            <w:noProof/>
            <w:webHidden/>
          </w:rPr>
        </w:r>
        <w:r w:rsidR="0023417D">
          <w:rPr>
            <w:noProof/>
            <w:webHidden/>
          </w:rPr>
          <w:fldChar w:fldCharType="separate"/>
        </w:r>
        <w:r w:rsidR="0023417D">
          <w:rPr>
            <w:noProof/>
            <w:webHidden/>
          </w:rPr>
          <w:t>11</w:t>
        </w:r>
        <w:r w:rsidR="0023417D">
          <w:rPr>
            <w:noProof/>
            <w:webHidden/>
          </w:rPr>
          <w:fldChar w:fldCharType="end"/>
        </w:r>
      </w:hyperlink>
    </w:p>
    <w:p w14:paraId="6086F2B3" w14:textId="0997A79E" w:rsidR="0023417D" w:rsidRDefault="00D67D23">
      <w:pPr>
        <w:pStyle w:val="TOC3"/>
        <w:tabs>
          <w:tab w:val="right" w:leader="dot" w:pos="7910"/>
        </w:tabs>
        <w:rPr>
          <w:rFonts w:eastAsiaTheme="minorEastAsia" w:cstheme="minorBidi"/>
          <w:noProof/>
        </w:rPr>
      </w:pPr>
      <w:hyperlink w:anchor="_Toc48290837" w:history="1">
        <w:r w:rsidR="0023417D" w:rsidRPr="0098622A">
          <w:rPr>
            <w:rStyle w:val="Hyperlink"/>
            <w:noProof/>
          </w:rPr>
          <w:t>3.2.2. Naur’s Datalogy</w:t>
        </w:r>
        <w:r w:rsidR="0023417D">
          <w:rPr>
            <w:noProof/>
            <w:webHidden/>
          </w:rPr>
          <w:tab/>
        </w:r>
        <w:r w:rsidR="0023417D">
          <w:rPr>
            <w:noProof/>
            <w:webHidden/>
          </w:rPr>
          <w:fldChar w:fldCharType="begin"/>
        </w:r>
        <w:r w:rsidR="0023417D">
          <w:rPr>
            <w:noProof/>
            <w:webHidden/>
          </w:rPr>
          <w:instrText xml:space="preserve"> PAGEREF _Toc48290837 \h </w:instrText>
        </w:r>
        <w:r w:rsidR="0023417D">
          <w:rPr>
            <w:noProof/>
            <w:webHidden/>
          </w:rPr>
        </w:r>
        <w:r w:rsidR="0023417D">
          <w:rPr>
            <w:noProof/>
            <w:webHidden/>
          </w:rPr>
          <w:fldChar w:fldCharType="separate"/>
        </w:r>
        <w:r w:rsidR="0023417D">
          <w:rPr>
            <w:noProof/>
            <w:webHidden/>
          </w:rPr>
          <w:t>11</w:t>
        </w:r>
        <w:r w:rsidR="0023417D">
          <w:rPr>
            <w:noProof/>
            <w:webHidden/>
          </w:rPr>
          <w:fldChar w:fldCharType="end"/>
        </w:r>
      </w:hyperlink>
    </w:p>
    <w:p w14:paraId="34199F09" w14:textId="3754B31C" w:rsidR="0023417D" w:rsidRDefault="00D67D23">
      <w:pPr>
        <w:pStyle w:val="TOC3"/>
        <w:tabs>
          <w:tab w:val="right" w:leader="dot" w:pos="7910"/>
        </w:tabs>
        <w:rPr>
          <w:rFonts w:eastAsiaTheme="minorEastAsia" w:cstheme="minorBidi"/>
          <w:noProof/>
        </w:rPr>
      </w:pPr>
      <w:hyperlink w:anchor="_Toc48290838" w:history="1">
        <w:r w:rsidR="0023417D" w:rsidRPr="0098622A">
          <w:rPr>
            <w:rStyle w:val="Hyperlink"/>
            <w:noProof/>
          </w:rPr>
          <w:t>3.2.3. After Naur</w:t>
        </w:r>
        <w:r w:rsidR="0023417D">
          <w:rPr>
            <w:noProof/>
            <w:webHidden/>
          </w:rPr>
          <w:tab/>
        </w:r>
        <w:r w:rsidR="0023417D">
          <w:rPr>
            <w:noProof/>
            <w:webHidden/>
          </w:rPr>
          <w:fldChar w:fldCharType="begin"/>
        </w:r>
        <w:r w:rsidR="0023417D">
          <w:rPr>
            <w:noProof/>
            <w:webHidden/>
          </w:rPr>
          <w:instrText xml:space="preserve"> PAGEREF _Toc48290838 \h </w:instrText>
        </w:r>
        <w:r w:rsidR="0023417D">
          <w:rPr>
            <w:noProof/>
            <w:webHidden/>
          </w:rPr>
        </w:r>
        <w:r w:rsidR="0023417D">
          <w:rPr>
            <w:noProof/>
            <w:webHidden/>
          </w:rPr>
          <w:fldChar w:fldCharType="separate"/>
        </w:r>
        <w:r w:rsidR="0023417D">
          <w:rPr>
            <w:noProof/>
            <w:webHidden/>
          </w:rPr>
          <w:t>12</w:t>
        </w:r>
        <w:r w:rsidR="0023417D">
          <w:rPr>
            <w:noProof/>
            <w:webHidden/>
          </w:rPr>
          <w:fldChar w:fldCharType="end"/>
        </w:r>
      </w:hyperlink>
    </w:p>
    <w:p w14:paraId="55F6E639" w14:textId="7BE0FFF6" w:rsidR="0023417D" w:rsidRDefault="00D67D23">
      <w:pPr>
        <w:pStyle w:val="TOC3"/>
        <w:tabs>
          <w:tab w:val="right" w:leader="dot" w:pos="7910"/>
        </w:tabs>
        <w:rPr>
          <w:rFonts w:eastAsiaTheme="minorEastAsia" w:cstheme="minorBidi"/>
          <w:noProof/>
        </w:rPr>
      </w:pPr>
      <w:hyperlink w:anchor="_Toc48290839" w:history="1">
        <w:r w:rsidR="0023417D" w:rsidRPr="0098622A">
          <w:rPr>
            <w:rStyle w:val="Hyperlink"/>
            <w:noProof/>
          </w:rPr>
          <w:t>3.2.4. Parzen</w:t>
        </w:r>
        <w:r w:rsidR="0023417D">
          <w:rPr>
            <w:noProof/>
            <w:webHidden/>
          </w:rPr>
          <w:tab/>
        </w:r>
        <w:r w:rsidR="0023417D">
          <w:rPr>
            <w:noProof/>
            <w:webHidden/>
          </w:rPr>
          <w:fldChar w:fldCharType="begin"/>
        </w:r>
        <w:r w:rsidR="0023417D">
          <w:rPr>
            <w:noProof/>
            <w:webHidden/>
          </w:rPr>
          <w:instrText xml:space="preserve"> PAGEREF _Toc48290839 \h </w:instrText>
        </w:r>
        <w:r w:rsidR="0023417D">
          <w:rPr>
            <w:noProof/>
            <w:webHidden/>
          </w:rPr>
        </w:r>
        <w:r w:rsidR="0023417D">
          <w:rPr>
            <w:noProof/>
            <w:webHidden/>
          </w:rPr>
          <w:fldChar w:fldCharType="separate"/>
        </w:r>
        <w:r w:rsidR="0023417D">
          <w:rPr>
            <w:noProof/>
            <w:webHidden/>
          </w:rPr>
          <w:t>12</w:t>
        </w:r>
        <w:r w:rsidR="0023417D">
          <w:rPr>
            <w:noProof/>
            <w:webHidden/>
          </w:rPr>
          <w:fldChar w:fldCharType="end"/>
        </w:r>
      </w:hyperlink>
    </w:p>
    <w:p w14:paraId="7BEAFD42" w14:textId="532F3BCF" w:rsidR="0023417D" w:rsidRDefault="00D67D23">
      <w:pPr>
        <w:pStyle w:val="TOC2"/>
        <w:tabs>
          <w:tab w:val="right" w:leader="dot" w:pos="7910"/>
        </w:tabs>
        <w:rPr>
          <w:rFonts w:eastAsiaTheme="minorEastAsia" w:cstheme="minorBidi"/>
          <w:noProof/>
        </w:rPr>
      </w:pPr>
      <w:hyperlink w:anchor="_Toc48290840" w:history="1">
        <w:r w:rsidR="0023417D" w:rsidRPr="0098622A">
          <w:rPr>
            <w:rStyle w:val="Hyperlink"/>
            <w:noProof/>
          </w:rPr>
          <w:t>3.3. Milestone 3: 1994: Statistical Data Science</w:t>
        </w:r>
        <w:r w:rsidR="0023417D">
          <w:rPr>
            <w:noProof/>
            <w:webHidden/>
          </w:rPr>
          <w:tab/>
        </w:r>
        <w:r w:rsidR="0023417D">
          <w:rPr>
            <w:noProof/>
            <w:webHidden/>
          </w:rPr>
          <w:fldChar w:fldCharType="begin"/>
        </w:r>
        <w:r w:rsidR="0023417D">
          <w:rPr>
            <w:noProof/>
            <w:webHidden/>
          </w:rPr>
          <w:instrText xml:space="preserve"> PAGEREF _Toc48290840 \h </w:instrText>
        </w:r>
        <w:r w:rsidR="0023417D">
          <w:rPr>
            <w:noProof/>
            <w:webHidden/>
          </w:rPr>
        </w:r>
        <w:r w:rsidR="0023417D">
          <w:rPr>
            <w:noProof/>
            <w:webHidden/>
          </w:rPr>
          <w:fldChar w:fldCharType="separate"/>
        </w:r>
        <w:r w:rsidR="0023417D">
          <w:rPr>
            <w:noProof/>
            <w:webHidden/>
          </w:rPr>
          <w:t>13</w:t>
        </w:r>
        <w:r w:rsidR="0023417D">
          <w:rPr>
            <w:noProof/>
            <w:webHidden/>
          </w:rPr>
          <w:fldChar w:fldCharType="end"/>
        </w:r>
      </w:hyperlink>
    </w:p>
    <w:p w14:paraId="0102C40B" w14:textId="1C767DE3" w:rsidR="0023417D" w:rsidRDefault="00D67D23">
      <w:pPr>
        <w:pStyle w:val="TOC3"/>
        <w:tabs>
          <w:tab w:val="right" w:leader="dot" w:pos="7910"/>
        </w:tabs>
        <w:rPr>
          <w:rFonts w:eastAsiaTheme="minorEastAsia" w:cstheme="minorBidi"/>
          <w:noProof/>
        </w:rPr>
      </w:pPr>
      <w:hyperlink w:anchor="_Toc48290841" w:history="1">
        <w:r w:rsidR="0023417D" w:rsidRPr="0098622A">
          <w:rPr>
            <w:rStyle w:val="Hyperlink"/>
            <w:noProof/>
          </w:rPr>
          <w:t>3.3.1. Ohsumi’s Meta-Stat</w:t>
        </w:r>
        <w:r w:rsidR="0023417D">
          <w:rPr>
            <w:noProof/>
            <w:webHidden/>
          </w:rPr>
          <w:tab/>
        </w:r>
        <w:r w:rsidR="0023417D">
          <w:rPr>
            <w:noProof/>
            <w:webHidden/>
          </w:rPr>
          <w:fldChar w:fldCharType="begin"/>
        </w:r>
        <w:r w:rsidR="0023417D">
          <w:rPr>
            <w:noProof/>
            <w:webHidden/>
          </w:rPr>
          <w:instrText xml:space="preserve"> PAGEREF _Toc48290841 \h </w:instrText>
        </w:r>
        <w:r w:rsidR="0023417D">
          <w:rPr>
            <w:noProof/>
            <w:webHidden/>
          </w:rPr>
        </w:r>
        <w:r w:rsidR="0023417D">
          <w:rPr>
            <w:noProof/>
            <w:webHidden/>
          </w:rPr>
          <w:fldChar w:fldCharType="separate"/>
        </w:r>
        <w:r w:rsidR="0023417D">
          <w:rPr>
            <w:noProof/>
            <w:webHidden/>
          </w:rPr>
          <w:t>13</w:t>
        </w:r>
        <w:r w:rsidR="0023417D">
          <w:rPr>
            <w:noProof/>
            <w:webHidden/>
          </w:rPr>
          <w:fldChar w:fldCharType="end"/>
        </w:r>
      </w:hyperlink>
    </w:p>
    <w:p w14:paraId="62277F3C" w14:textId="236123B6" w:rsidR="0023417D" w:rsidRDefault="00D67D23">
      <w:pPr>
        <w:pStyle w:val="TOC3"/>
        <w:tabs>
          <w:tab w:val="right" w:leader="dot" w:pos="7910"/>
        </w:tabs>
        <w:rPr>
          <w:rFonts w:eastAsiaTheme="minorEastAsia" w:cstheme="minorBidi"/>
          <w:noProof/>
        </w:rPr>
      </w:pPr>
      <w:hyperlink w:anchor="_Toc48290842" w:history="1">
        <w:r w:rsidR="0023417D" w:rsidRPr="0098622A">
          <w:rPr>
            <w:rStyle w:val="Hyperlink"/>
            <w:noProof/>
          </w:rPr>
          <w:t>3.3.2. Hayashi and IFCS-96</w:t>
        </w:r>
        <w:r w:rsidR="0023417D">
          <w:rPr>
            <w:noProof/>
            <w:webHidden/>
          </w:rPr>
          <w:tab/>
        </w:r>
        <w:r w:rsidR="0023417D">
          <w:rPr>
            <w:noProof/>
            <w:webHidden/>
          </w:rPr>
          <w:fldChar w:fldCharType="begin"/>
        </w:r>
        <w:r w:rsidR="0023417D">
          <w:rPr>
            <w:noProof/>
            <w:webHidden/>
          </w:rPr>
          <w:instrText xml:space="preserve"> PAGEREF _Toc48290842 \h </w:instrText>
        </w:r>
        <w:r w:rsidR="0023417D">
          <w:rPr>
            <w:noProof/>
            <w:webHidden/>
          </w:rPr>
        </w:r>
        <w:r w:rsidR="0023417D">
          <w:rPr>
            <w:noProof/>
            <w:webHidden/>
          </w:rPr>
          <w:fldChar w:fldCharType="separate"/>
        </w:r>
        <w:r w:rsidR="0023417D">
          <w:rPr>
            <w:noProof/>
            <w:webHidden/>
          </w:rPr>
          <w:t>14</w:t>
        </w:r>
        <w:r w:rsidR="0023417D">
          <w:rPr>
            <w:noProof/>
            <w:webHidden/>
          </w:rPr>
          <w:fldChar w:fldCharType="end"/>
        </w:r>
      </w:hyperlink>
    </w:p>
    <w:p w14:paraId="20490534" w14:textId="05958D2E" w:rsidR="0023417D" w:rsidRDefault="00D67D23">
      <w:pPr>
        <w:pStyle w:val="TOC3"/>
        <w:tabs>
          <w:tab w:val="right" w:leader="dot" w:pos="7910"/>
        </w:tabs>
        <w:rPr>
          <w:rFonts w:eastAsiaTheme="minorEastAsia" w:cstheme="minorBidi"/>
          <w:noProof/>
        </w:rPr>
      </w:pPr>
      <w:hyperlink w:anchor="_Toc48290843" w:history="1">
        <w:r w:rsidR="0023417D" w:rsidRPr="0098622A">
          <w:rPr>
            <w:rStyle w:val="Hyperlink"/>
            <w:noProof/>
          </w:rPr>
          <w:t>3.3.3. The “whole statistician”</w:t>
        </w:r>
        <w:r w:rsidR="0023417D">
          <w:rPr>
            <w:noProof/>
            <w:webHidden/>
          </w:rPr>
          <w:tab/>
        </w:r>
        <w:r w:rsidR="0023417D">
          <w:rPr>
            <w:noProof/>
            <w:webHidden/>
          </w:rPr>
          <w:fldChar w:fldCharType="begin"/>
        </w:r>
        <w:r w:rsidR="0023417D">
          <w:rPr>
            <w:noProof/>
            <w:webHidden/>
          </w:rPr>
          <w:instrText xml:space="preserve"> PAGEREF _Toc48290843 \h </w:instrText>
        </w:r>
        <w:r w:rsidR="0023417D">
          <w:rPr>
            <w:noProof/>
            <w:webHidden/>
          </w:rPr>
        </w:r>
        <w:r w:rsidR="0023417D">
          <w:rPr>
            <w:noProof/>
            <w:webHidden/>
          </w:rPr>
          <w:fldChar w:fldCharType="separate"/>
        </w:r>
        <w:r w:rsidR="0023417D">
          <w:rPr>
            <w:noProof/>
            <w:webHidden/>
          </w:rPr>
          <w:t>15</w:t>
        </w:r>
        <w:r w:rsidR="0023417D">
          <w:rPr>
            <w:noProof/>
            <w:webHidden/>
          </w:rPr>
          <w:fldChar w:fldCharType="end"/>
        </w:r>
      </w:hyperlink>
    </w:p>
    <w:p w14:paraId="2C596A1E" w14:textId="0F3C04AF" w:rsidR="0023417D" w:rsidRDefault="00D67D23">
      <w:pPr>
        <w:pStyle w:val="TOC3"/>
        <w:tabs>
          <w:tab w:val="right" w:leader="dot" w:pos="7910"/>
        </w:tabs>
        <w:rPr>
          <w:rFonts w:eastAsiaTheme="minorEastAsia" w:cstheme="minorBidi"/>
          <w:noProof/>
        </w:rPr>
      </w:pPr>
      <w:hyperlink w:anchor="_Toc48290844" w:history="1">
        <w:r w:rsidR="0023417D" w:rsidRPr="0098622A">
          <w:rPr>
            <w:rStyle w:val="Hyperlink"/>
            <w:noProof/>
          </w:rPr>
          <w:t>3.3.4. The Tokyo School</w:t>
        </w:r>
        <w:r w:rsidR="0023417D">
          <w:rPr>
            <w:noProof/>
            <w:webHidden/>
          </w:rPr>
          <w:tab/>
        </w:r>
        <w:r w:rsidR="0023417D">
          <w:rPr>
            <w:noProof/>
            <w:webHidden/>
          </w:rPr>
          <w:fldChar w:fldCharType="begin"/>
        </w:r>
        <w:r w:rsidR="0023417D">
          <w:rPr>
            <w:noProof/>
            <w:webHidden/>
          </w:rPr>
          <w:instrText xml:space="preserve"> PAGEREF _Toc48290844 \h </w:instrText>
        </w:r>
        <w:r w:rsidR="0023417D">
          <w:rPr>
            <w:noProof/>
            <w:webHidden/>
          </w:rPr>
        </w:r>
        <w:r w:rsidR="0023417D">
          <w:rPr>
            <w:noProof/>
            <w:webHidden/>
          </w:rPr>
          <w:fldChar w:fldCharType="separate"/>
        </w:r>
        <w:r w:rsidR="0023417D">
          <w:rPr>
            <w:noProof/>
            <w:webHidden/>
          </w:rPr>
          <w:t>16</w:t>
        </w:r>
        <w:r w:rsidR="0023417D">
          <w:rPr>
            <w:noProof/>
            <w:webHidden/>
          </w:rPr>
          <w:fldChar w:fldCharType="end"/>
        </w:r>
      </w:hyperlink>
    </w:p>
    <w:p w14:paraId="7D48CCA6" w14:textId="0585E144" w:rsidR="0023417D" w:rsidRDefault="00D67D23">
      <w:pPr>
        <w:pStyle w:val="TOC3"/>
        <w:tabs>
          <w:tab w:val="right" w:leader="dot" w:pos="7910"/>
        </w:tabs>
        <w:rPr>
          <w:rFonts w:eastAsiaTheme="minorEastAsia" w:cstheme="minorBidi"/>
          <w:noProof/>
        </w:rPr>
      </w:pPr>
      <w:hyperlink w:anchor="_Toc48290845" w:history="1">
        <w:r w:rsidR="0023417D" w:rsidRPr="0098622A">
          <w:rPr>
            <w:rStyle w:val="Hyperlink"/>
            <w:noProof/>
          </w:rPr>
          <w:t>3.3.5. DM, KD, and KDD</w:t>
        </w:r>
        <w:r w:rsidR="0023417D">
          <w:rPr>
            <w:noProof/>
            <w:webHidden/>
          </w:rPr>
          <w:tab/>
        </w:r>
        <w:r w:rsidR="0023417D">
          <w:rPr>
            <w:noProof/>
            <w:webHidden/>
          </w:rPr>
          <w:fldChar w:fldCharType="begin"/>
        </w:r>
        <w:r w:rsidR="0023417D">
          <w:rPr>
            <w:noProof/>
            <w:webHidden/>
          </w:rPr>
          <w:instrText xml:space="preserve"> PAGEREF _Toc48290845 \h </w:instrText>
        </w:r>
        <w:r w:rsidR="0023417D">
          <w:rPr>
            <w:noProof/>
            <w:webHidden/>
          </w:rPr>
        </w:r>
        <w:r w:rsidR="0023417D">
          <w:rPr>
            <w:noProof/>
            <w:webHidden/>
          </w:rPr>
          <w:fldChar w:fldCharType="separate"/>
        </w:r>
        <w:r w:rsidR="0023417D">
          <w:rPr>
            <w:noProof/>
            <w:webHidden/>
          </w:rPr>
          <w:t>17</w:t>
        </w:r>
        <w:r w:rsidR="0023417D">
          <w:rPr>
            <w:noProof/>
            <w:webHidden/>
          </w:rPr>
          <w:fldChar w:fldCharType="end"/>
        </w:r>
      </w:hyperlink>
    </w:p>
    <w:p w14:paraId="6CDFEEA5" w14:textId="76C8C0FC" w:rsidR="0023417D" w:rsidRDefault="00D67D23">
      <w:pPr>
        <w:pStyle w:val="TOC3"/>
        <w:tabs>
          <w:tab w:val="right" w:leader="dot" w:pos="7910"/>
        </w:tabs>
        <w:rPr>
          <w:rFonts w:eastAsiaTheme="minorEastAsia" w:cstheme="minorBidi"/>
          <w:noProof/>
        </w:rPr>
      </w:pPr>
      <w:hyperlink w:anchor="_Toc48290846" w:history="1">
        <w:r w:rsidR="0023417D" w:rsidRPr="0098622A">
          <w:rPr>
            <w:rStyle w:val="Hyperlink"/>
            <w:noProof/>
          </w:rPr>
          <w:t>3.3.6. DA and DM opposed philosophically</w:t>
        </w:r>
        <w:r w:rsidR="0023417D">
          <w:rPr>
            <w:noProof/>
            <w:webHidden/>
          </w:rPr>
          <w:tab/>
        </w:r>
        <w:r w:rsidR="0023417D">
          <w:rPr>
            <w:noProof/>
            <w:webHidden/>
          </w:rPr>
          <w:fldChar w:fldCharType="begin"/>
        </w:r>
        <w:r w:rsidR="0023417D">
          <w:rPr>
            <w:noProof/>
            <w:webHidden/>
          </w:rPr>
          <w:instrText xml:space="preserve"> PAGEREF _Toc48290846 \h </w:instrText>
        </w:r>
        <w:r w:rsidR="0023417D">
          <w:rPr>
            <w:noProof/>
            <w:webHidden/>
          </w:rPr>
        </w:r>
        <w:r w:rsidR="0023417D">
          <w:rPr>
            <w:noProof/>
            <w:webHidden/>
          </w:rPr>
          <w:fldChar w:fldCharType="separate"/>
        </w:r>
        <w:r w:rsidR="0023417D">
          <w:rPr>
            <w:noProof/>
            <w:webHidden/>
          </w:rPr>
          <w:t>17</w:t>
        </w:r>
        <w:r w:rsidR="0023417D">
          <w:rPr>
            <w:noProof/>
            <w:webHidden/>
          </w:rPr>
          <w:fldChar w:fldCharType="end"/>
        </w:r>
      </w:hyperlink>
    </w:p>
    <w:p w14:paraId="65D310F9" w14:textId="2A940919" w:rsidR="0023417D" w:rsidRDefault="00D67D23">
      <w:pPr>
        <w:pStyle w:val="TOC3"/>
        <w:tabs>
          <w:tab w:val="right" w:leader="dot" w:pos="7910"/>
        </w:tabs>
        <w:rPr>
          <w:rFonts w:eastAsiaTheme="minorEastAsia" w:cstheme="minorBidi"/>
          <w:noProof/>
        </w:rPr>
      </w:pPr>
      <w:hyperlink w:anchor="_Toc48290847" w:history="1">
        <w:r w:rsidR="0023417D" w:rsidRPr="0098622A">
          <w:rPr>
            <w:rStyle w:val="Hyperlink"/>
            <w:noProof/>
          </w:rPr>
          <w:t>3.3.7. Ohsumi’s complaint (DS vs DM)</w:t>
        </w:r>
        <w:r w:rsidR="0023417D">
          <w:rPr>
            <w:noProof/>
            <w:webHidden/>
          </w:rPr>
          <w:tab/>
        </w:r>
        <w:r w:rsidR="0023417D">
          <w:rPr>
            <w:noProof/>
            <w:webHidden/>
          </w:rPr>
          <w:fldChar w:fldCharType="begin"/>
        </w:r>
        <w:r w:rsidR="0023417D">
          <w:rPr>
            <w:noProof/>
            <w:webHidden/>
          </w:rPr>
          <w:instrText xml:space="preserve"> PAGEREF _Toc48290847 \h </w:instrText>
        </w:r>
        <w:r w:rsidR="0023417D">
          <w:rPr>
            <w:noProof/>
            <w:webHidden/>
          </w:rPr>
        </w:r>
        <w:r w:rsidR="0023417D">
          <w:rPr>
            <w:noProof/>
            <w:webHidden/>
          </w:rPr>
          <w:fldChar w:fldCharType="separate"/>
        </w:r>
        <w:r w:rsidR="0023417D">
          <w:rPr>
            <w:noProof/>
            <w:webHidden/>
          </w:rPr>
          <w:t>18</w:t>
        </w:r>
        <w:r w:rsidR="0023417D">
          <w:rPr>
            <w:noProof/>
            <w:webHidden/>
          </w:rPr>
          <w:fldChar w:fldCharType="end"/>
        </w:r>
      </w:hyperlink>
    </w:p>
    <w:p w14:paraId="6D3F02FC" w14:textId="0504B92A" w:rsidR="0023417D" w:rsidRDefault="00D67D23">
      <w:pPr>
        <w:pStyle w:val="TOC3"/>
        <w:tabs>
          <w:tab w:val="right" w:leader="dot" w:pos="7910"/>
        </w:tabs>
        <w:rPr>
          <w:rFonts w:eastAsiaTheme="minorEastAsia" w:cstheme="minorBidi"/>
          <w:noProof/>
        </w:rPr>
      </w:pPr>
      <w:hyperlink w:anchor="_Toc48290848" w:history="1">
        <w:r w:rsidR="0023417D" w:rsidRPr="0098622A">
          <w:rPr>
            <w:rStyle w:val="Hyperlink"/>
            <w:noProof/>
          </w:rPr>
          <w:t>3.3.8. Breiman’s two cultures</w:t>
        </w:r>
        <w:r w:rsidR="0023417D">
          <w:rPr>
            <w:noProof/>
            <w:webHidden/>
          </w:rPr>
          <w:tab/>
        </w:r>
        <w:r w:rsidR="0023417D">
          <w:rPr>
            <w:noProof/>
            <w:webHidden/>
          </w:rPr>
          <w:fldChar w:fldCharType="begin"/>
        </w:r>
        <w:r w:rsidR="0023417D">
          <w:rPr>
            <w:noProof/>
            <w:webHidden/>
          </w:rPr>
          <w:instrText xml:space="preserve"> PAGEREF _Toc48290848 \h </w:instrText>
        </w:r>
        <w:r w:rsidR="0023417D">
          <w:rPr>
            <w:noProof/>
            <w:webHidden/>
          </w:rPr>
        </w:r>
        <w:r w:rsidR="0023417D">
          <w:rPr>
            <w:noProof/>
            <w:webHidden/>
          </w:rPr>
          <w:fldChar w:fldCharType="separate"/>
        </w:r>
        <w:r w:rsidR="0023417D">
          <w:rPr>
            <w:noProof/>
            <w:webHidden/>
          </w:rPr>
          <w:t>18</w:t>
        </w:r>
        <w:r w:rsidR="0023417D">
          <w:rPr>
            <w:noProof/>
            <w:webHidden/>
          </w:rPr>
          <w:fldChar w:fldCharType="end"/>
        </w:r>
      </w:hyperlink>
    </w:p>
    <w:p w14:paraId="25627848" w14:textId="4725EE20" w:rsidR="0023417D" w:rsidRDefault="00D67D23">
      <w:pPr>
        <w:pStyle w:val="TOC3"/>
        <w:tabs>
          <w:tab w:val="right" w:leader="dot" w:pos="7910"/>
        </w:tabs>
        <w:rPr>
          <w:rFonts w:eastAsiaTheme="minorEastAsia" w:cstheme="minorBidi"/>
          <w:noProof/>
        </w:rPr>
      </w:pPr>
      <w:hyperlink w:anchor="_Toc48290849" w:history="1">
        <w:r w:rsidR="0023417D" w:rsidRPr="0098622A">
          <w:rPr>
            <w:rStyle w:val="Hyperlink"/>
            <w:noProof/>
          </w:rPr>
          <w:t>3.3.9. Institutional differences</w:t>
        </w:r>
        <w:r w:rsidR="0023417D">
          <w:rPr>
            <w:noProof/>
            <w:webHidden/>
          </w:rPr>
          <w:tab/>
        </w:r>
        <w:r w:rsidR="0023417D">
          <w:rPr>
            <w:noProof/>
            <w:webHidden/>
          </w:rPr>
          <w:fldChar w:fldCharType="begin"/>
        </w:r>
        <w:r w:rsidR="0023417D">
          <w:rPr>
            <w:noProof/>
            <w:webHidden/>
          </w:rPr>
          <w:instrText xml:space="preserve"> PAGEREF _Toc48290849 \h </w:instrText>
        </w:r>
        <w:r w:rsidR="0023417D">
          <w:rPr>
            <w:noProof/>
            <w:webHidden/>
          </w:rPr>
        </w:r>
        <w:r w:rsidR="0023417D">
          <w:rPr>
            <w:noProof/>
            <w:webHidden/>
          </w:rPr>
          <w:fldChar w:fldCharType="separate"/>
        </w:r>
        <w:r w:rsidR="0023417D">
          <w:rPr>
            <w:noProof/>
            <w:webHidden/>
          </w:rPr>
          <w:t>19</w:t>
        </w:r>
        <w:r w:rsidR="0023417D">
          <w:rPr>
            <w:noProof/>
            <w:webHidden/>
          </w:rPr>
          <w:fldChar w:fldCharType="end"/>
        </w:r>
      </w:hyperlink>
    </w:p>
    <w:p w14:paraId="4DAD2A03" w14:textId="60D44E1D" w:rsidR="0023417D" w:rsidRDefault="00D67D23">
      <w:pPr>
        <w:pStyle w:val="TOC3"/>
        <w:tabs>
          <w:tab w:val="right" w:leader="dot" w:pos="7910"/>
        </w:tabs>
        <w:rPr>
          <w:rFonts w:eastAsiaTheme="minorEastAsia" w:cstheme="minorBidi"/>
          <w:noProof/>
        </w:rPr>
      </w:pPr>
      <w:hyperlink w:anchor="_Toc48290850" w:history="1">
        <w:r w:rsidR="0023417D" w:rsidRPr="0098622A">
          <w:rPr>
            <w:rStyle w:val="Hyperlink"/>
            <w:noProof/>
          </w:rPr>
          <w:t>3.3.10. Point of Breiman’s essay</w:t>
        </w:r>
        <w:r w:rsidR="0023417D">
          <w:rPr>
            <w:noProof/>
            <w:webHidden/>
          </w:rPr>
          <w:tab/>
        </w:r>
        <w:r w:rsidR="0023417D">
          <w:rPr>
            <w:noProof/>
            <w:webHidden/>
          </w:rPr>
          <w:fldChar w:fldCharType="begin"/>
        </w:r>
        <w:r w:rsidR="0023417D">
          <w:rPr>
            <w:noProof/>
            <w:webHidden/>
          </w:rPr>
          <w:instrText xml:space="preserve"> PAGEREF _Toc48290850 \h </w:instrText>
        </w:r>
        <w:r w:rsidR="0023417D">
          <w:rPr>
            <w:noProof/>
            <w:webHidden/>
          </w:rPr>
        </w:r>
        <w:r w:rsidR="0023417D">
          <w:rPr>
            <w:noProof/>
            <w:webHidden/>
          </w:rPr>
          <w:fldChar w:fldCharType="separate"/>
        </w:r>
        <w:r w:rsidR="0023417D">
          <w:rPr>
            <w:noProof/>
            <w:webHidden/>
          </w:rPr>
          <w:t>19</w:t>
        </w:r>
        <w:r w:rsidR="0023417D">
          <w:rPr>
            <w:noProof/>
            <w:webHidden/>
          </w:rPr>
          <w:fldChar w:fldCharType="end"/>
        </w:r>
      </w:hyperlink>
    </w:p>
    <w:p w14:paraId="0731965A" w14:textId="0FB6B784" w:rsidR="0023417D" w:rsidRDefault="00D67D23">
      <w:pPr>
        <w:pStyle w:val="TOC3"/>
        <w:tabs>
          <w:tab w:val="right" w:leader="dot" w:pos="7910"/>
        </w:tabs>
        <w:rPr>
          <w:rFonts w:eastAsiaTheme="minorEastAsia" w:cstheme="minorBidi"/>
          <w:noProof/>
        </w:rPr>
      </w:pPr>
      <w:hyperlink w:anchor="_Toc48290851" w:history="1">
        <w:r w:rsidR="0023417D" w:rsidRPr="0098622A">
          <w:rPr>
            <w:rStyle w:val="Hyperlink"/>
            <w:noProof/>
          </w:rPr>
          <w:t>3.3.11. DM’s reversal</w:t>
        </w:r>
        <w:r w:rsidR="0023417D">
          <w:rPr>
            <w:noProof/>
            <w:webHidden/>
          </w:rPr>
          <w:tab/>
        </w:r>
        <w:r w:rsidR="0023417D">
          <w:rPr>
            <w:noProof/>
            <w:webHidden/>
          </w:rPr>
          <w:fldChar w:fldCharType="begin"/>
        </w:r>
        <w:r w:rsidR="0023417D">
          <w:rPr>
            <w:noProof/>
            <w:webHidden/>
          </w:rPr>
          <w:instrText xml:space="preserve"> PAGEREF _Toc48290851 \h </w:instrText>
        </w:r>
        <w:r w:rsidR="0023417D">
          <w:rPr>
            <w:noProof/>
            <w:webHidden/>
          </w:rPr>
        </w:r>
        <w:r w:rsidR="0023417D">
          <w:rPr>
            <w:noProof/>
            <w:webHidden/>
          </w:rPr>
          <w:fldChar w:fldCharType="separate"/>
        </w:r>
        <w:r w:rsidR="0023417D">
          <w:rPr>
            <w:noProof/>
            <w:webHidden/>
          </w:rPr>
          <w:t>20</w:t>
        </w:r>
        <w:r w:rsidR="0023417D">
          <w:rPr>
            <w:noProof/>
            <w:webHidden/>
          </w:rPr>
          <w:fldChar w:fldCharType="end"/>
        </w:r>
      </w:hyperlink>
    </w:p>
    <w:p w14:paraId="1461A555" w14:textId="681E01B7" w:rsidR="0023417D" w:rsidRDefault="00D67D23">
      <w:pPr>
        <w:pStyle w:val="TOC3"/>
        <w:tabs>
          <w:tab w:val="right" w:leader="dot" w:pos="7910"/>
        </w:tabs>
        <w:rPr>
          <w:rFonts w:eastAsiaTheme="minorEastAsia" w:cstheme="minorBidi"/>
          <w:noProof/>
        </w:rPr>
      </w:pPr>
      <w:hyperlink w:anchor="_Toc48290852" w:history="1">
        <w:r w:rsidR="0023417D" w:rsidRPr="0098622A">
          <w:rPr>
            <w:rStyle w:val="Hyperlink"/>
            <w:noProof/>
          </w:rPr>
          <w:t>3.3.12. In defense of DM</w:t>
        </w:r>
        <w:r w:rsidR="0023417D">
          <w:rPr>
            <w:noProof/>
            <w:webHidden/>
          </w:rPr>
          <w:tab/>
        </w:r>
        <w:r w:rsidR="0023417D">
          <w:rPr>
            <w:noProof/>
            <w:webHidden/>
          </w:rPr>
          <w:fldChar w:fldCharType="begin"/>
        </w:r>
        <w:r w:rsidR="0023417D">
          <w:rPr>
            <w:noProof/>
            <w:webHidden/>
          </w:rPr>
          <w:instrText xml:space="preserve"> PAGEREF _Toc48290852 \h </w:instrText>
        </w:r>
        <w:r w:rsidR="0023417D">
          <w:rPr>
            <w:noProof/>
            <w:webHidden/>
          </w:rPr>
        </w:r>
        <w:r w:rsidR="0023417D">
          <w:rPr>
            <w:noProof/>
            <w:webHidden/>
          </w:rPr>
          <w:fldChar w:fldCharType="separate"/>
        </w:r>
        <w:r w:rsidR="0023417D">
          <w:rPr>
            <w:noProof/>
            <w:webHidden/>
          </w:rPr>
          <w:t>20</w:t>
        </w:r>
        <w:r w:rsidR="0023417D">
          <w:rPr>
            <w:noProof/>
            <w:webHidden/>
          </w:rPr>
          <w:fldChar w:fldCharType="end"/>
        </w:r>
      </w:hyperlink>
    </w:p>
    <w:p w14:paraId="01106EEC" w14:textId="2512A786" w:rsidR="0023417D" w:rsidRDefault="00D67D23">
      <w:pPr>
        <w:pStyle w:val="TOC3"/>
        <w:tabs>
          <w:tab w:val="right" w:leader="dot" w:pos="7910"/>
        </w:tabs>
        <w:rPr>
          <w:rFonts w:eastAsiaTheme="minorEastAsia" w:cstheme="minorBidi"/>
          <w:noProof/>
        </w:rPr>
      </w:pPr>
      <w:hyperlink w:anchor="_Toc48290853" w:history="1">
        <w:r w:rsidR="0023417D" w:rsidRPr="0098622A">
          <w:rPr>
            <w:rStyle w:val="Hyperlink"/>
            <w:noProof/>
          </w:rPr>
          <w:t>3.3.13. Data and questions</w:t>
        </w:r>
        <w:r w:rsidR="0023417D">
          <w:rPr>
            <w:noProof/>
            <w:webHidden/>
          </w:rPr>
          <w:tab/>
        </w:r>
        <w:r w:rsidR="0023417D">
          <w:rPr>
            <w:noProof/>
            <w:webHidden/>
          </w:rPr>
          <w:fldChar w:fldCharType="begin"/>
        </w:r>
        <w:r w:rsidR="0023417D">
          <w:rPr>
            <w:noProof/>
            <w:webHidden/>
          </w:rPr>
          <w:instrText xml:space="preserve"> PAGEREF _Toc48290853 \h </w:instrText>
        </w:r>
        <w:r w:rsidR="0023417D">
          <w:rPr>
            <w:noProof/>
            <w:webHidden/>
          </w:rPr>
        </w:r>
        <w:r w:rsidR="0023417D">
          <w:rPr>
            <w:noProof/>
            <w:webHidden/>
          </w:rPr>
          <w:fldChar w:fldCharType="separate"/>
        </w:r>
        <w:r w:rsidR="0023417D">
          <w:rPr>
            <w:noProof/>
            <w:webHidden/>
          </w:rPr>
          <w:t>21</w:t>
        </w:r>
        <w:r w:rsidR="0023417D">
          <w:rPr>
            <w:noProof/>
            <w:webHidden/>
          </w:rPr>
          <w:fldChar w:fldCharType="end"/>
        </w:r>
      </w:hyperlink>
    </w:p>
    <w:p w14:paraId="6E7BFA52" w14:textId="0793125A" w:rsidR="0023417D" w:rsidRDefault="00D67D23">
      <w:pPr>
        <w:pStyle w:val="TOC3"/>
        <w:tabs>
          <w:tab w:val="right" w:leader="dot" w:pos="7910"/>
        </w:tabs>
        <w:rPr>
          <w:rFonts w:eastAsiaTheme="minorEastAsia" w:cstheme="minorBidi"/>
          <w:noProof/>
        </w:rPr>
      </w:pPr>
      <w:hyperlink w:anchor="_Toc48290854" w:history="1">
        <w:r w:rsidR="0023417D" w:rsidRPr="0098622A">
          <w:rPr>
            <w:rStyle w:val="Hyperlink"/>
            <w:noProof/>
          </w:rPr>
          <w:t>3.3.14. The arrow of information</w:t>
        </w:r>
        <w:r w:rsidR="0023417D">
          <w:rPr>
            <w:noProof/>
            <w:webHidden/>
          </w:rPr>
          <w:tab/>
        </w:r>
        <w:r w:rsidR="0023417D">
          <w:rPr>
            <w:noProof/>
            <w:webHidden/>
          </w:rPr>
          <w:fldChar w:fldCharType="begin"/>
        </w:r>
        <w:r w:rsidR="0023417D">
          <w:rPr>
            <w:noProof/>
            <w:webHidden/>
          </w:rPr>
          <w:instrText xml:space="preserve"> PAGEREF _Toc48290854 \h </w:instrText>
        </w:r>
        <w:r w:rsidR="0023417D">
          <w:rPr>
            <w:noProof/>
            <w:webHidden/>
          </w:rPr>
        </w:r>
        <w:r w:rsidR="0023417D">
          <w:rPr>
            <w:noProof/>
            <w:webHidden/>
          </w:rPr>
          <w:fldChar w:fldCharType="separate"/>
        </w:r>
        <w:r w:rsidR="0023417D">
          <w:rPr>
            <w:noProof/>
            <w:webHidden/>
          </w:rPr>
          <w:t>21</w:t>
        </w:r>
        <w:r w:rsidR="0023417D">
          <w:rPr>
            <w:noProof/>
            <w:webHidden/>
          </w:rPr>
          <w:fldChar w:fldCharType="end"/>
        </w:r>
      </w:hyperlink>
    </w:p>
    <w:p w14:paraId="253F0A89" w14:textId="4EA7DBFA" w:rsidR="0023417D" w:rsidRDefault="00D67D23">
      <w:pPr>
        <w:pStyle w:val="TOC2"/>
        <w:tabs>
          <w:tab w:val="right" w:leader="dot" w:pos="7910"/>
        </w:tabs>
        <w:rPr>
          <w:rFonts w:eastAsiaTheme="minorEastAsia" w:cstheme="minorBidi"/>
          <w:noProof/>
        </w:rPr>
      </w:pPr>
      <w:hyperlink w:anchor="_Toc48290855" w:history="1">
        <w:r w:rsidR="0023417D" w:rsidRPr="0098622A">
          <w:rPr>
            <w:rStyle w:val="Hyperlink"/>
            <w:noProof/>
          </w:rPr>
          <w:t>3.4. Milestone 3a: 1997 — Statistical Data Science 2</w:t>
        </w:r>
        <w:r w:rsidR="0023417D">
          <w:rPr>
            <w:noProof/>
            <w:webHidden/>
          </w:rPr>
          <w:tab/>
        </w:r>
        <w:r w:rsidR="0023417D">
          <w:rPr>
            <w:noProof/>
            <w:webHidden/>
          </w:rPr>
          <w:fldChar w:fldCharType="begin"/>
        </w:r>
        <w:r w:rsidR="0023417D">
          <w:rPr>
            <w:noProof/>
            <w:webHidden/>
          </w:rPr>
          <w:instrText xml:space="preserve"> PAGEREF _Toc48290855 \h </w:instrText>
        </w:r>
        <w:r w:rsidR="0023417D">
          <w:rPr>
            <w:noProof/>
            <w:webHidden/>
          </w:rPr>
        </w:r>
        <w:r w:rsidR="0023417D">
          <w:rPr>
            <w:noProof/>
            <w:webHidden/>
          </w:rPr>
          <w:fldChar w:fldCharType="separate"/>
        </w:r>
        <w:r w:rsidR="0023417D">
          <w:rPr>
            <w:noProof/>
            <w:webHidden/>
          </w:rPr>
          <w:t>22</w:t>
        </w:r>
        <w:r w:rsidR="0023417D">
          <w:rPr>
            <w:noProof/>
            <w:webHidden/>
          </w:rPr>
          <w:fldChar w:fldCharType="end"/>
        </w:r>
      </w:hyperlink>
    </w:p>
    <w:p w14:paraId="7E83FA9D" w14:textId="5BFAD2F8" w:rsidR="0023417D" w:rsidRDefault="00D67D23">
      <w:pPr>
        <w:pStyle w:val="TOC3"/>
        <w:tabs>
          <w:tab w:val="right" w:leader="dot" w:pos="7910"/>
        </w:tabs>
        <w:rPr>
          <w:rFonts w:eastAsiaTheme="minorEastAsia" w:cstheme="minorBidi"/>
          <w:noProof/>
        </w:rPr>
      </w:pPr>
      <w:hyperlink w:anchor="_Toc48290856" w:history="1">
        <w:r w:rsidR="0023417D" w:rsidRPr="0098622A">
          <w:rPr>
            <w:rStyle w:val="Hyperlink"/>
            <w:noProof/>
          </w:rPr>
          <w:t>3.4.1. Segue</w:t>
        </w:r>
        <w:r w:rsidR="0023417D">
          <w:rPr>
            <w:noProof/>
            <w:webHidden/>
          </w:rPr>
          <w:tab/>
        </w:r>
        <w:r w:rsidR="0023417D">
          <w:rPr>
            <w:noProof/>
            <w:webHidden/>
          </w:rPr>
          <w:fldChar w:fldCharType="begin"/>
        </w:r>
        <w:r w:rsidR="0023417D">
          <w:rPr>
            <w:noProof/>
            <w:webHidden/>
          </w:rPr>
          <w:instrText xml:space="preserve"> PAGEREF _Toc48290856 \h </w:instrText>
        </w:r>
        <w:r w:rsidR="0023417D">
          <w:rPr>
            <w:noProof/>
            <w:webHidden/>
          </w:rPr>
        </w:r>
        <w:r w:rsidR="0023417D">
          <w:rPr>
            <w:noProof/>
            <w:webHidden/>
          </w:rPr>
          <w:fldChar w:fldCharType="separate"/>
        </w:r>
        <w:r w:rsidR="0023417D">
          <w:rPr>
            <w:noProof/>
            <w:webHidden/>
          </w:rPr>
          <w:t>22</w:t>
        </w:r>
        <w:r w:rsidR="0023417D">
          <w:rPr>
            <w:noProof/>
            <w:webHidden/>
          </w:rPr>
          <w:fldChar w:fldCharType="end"/>
        </w:r>
      </w:hyperlink>
    </w:p>
    <w:p w14:paraId="283258DD" w14:textId="2DF923AE" w:rsidR="0023417D" w:rsidRDefault="00D67D23">
      <w:pPr>
        <w:pStyle w:val="TOC3"/>
        <w:tabs>
          <w:tab w:val="right" w:leader="dot" w:pos="7910"/>
        </w:tabs>
        <w:rPr>
          <w:rFonts w:eastAsiaTheme="minorEastAsia" w:cstheme="minorBidi"/>
          <w:noProof/>
        </w:rPr>
      </w:pPr>
      <w:hyperlink w:anchor="_Toc48290857" w:history="1">
        <w:r w:rsidR="0023417D" w:rsidRPr="0098622A">
          <w:rPr>
            <w:rStyle w:val="Hyperlink"/>
            <w:noProof/>
          </w:rPr>
          <w:t>3.4.2. Wu 1997</w:t>
        </w:r>
        <w:r w:rsidR="0023417D">
          <w:rPr>
            <w:noProof/>
            <w:webHidden/>
          </w:rPr>
          <w:tab/>
        </w:r>
        <w:r w:rsidR="0023417D">
          <w:rPr>
            <w:noProof/>
            <w:webHidden/>
          </w:rPr>
          <w:fldChar w:fldCharType="begin"/>
        </w:r>
        <w:r w:rsidR="0023417D">
          <w:rPr>
            <w:noProof/>
            <w:webHidden/>
          </w:rPr>
          <w:instrText xml:space="preserve"> PAGEREF _Toc48290857 \h </w:instrText>
        </w:r>
        <w:r w:rsidR="0023417D">
          <w:rPr>
            <w:noProof/>
            <w:webHidden/>
          </w:rPr>
        </w:r>
        <w:r w:rsidR="0023417D">
          <w:rPr>
            <w:noProof/>
            <w:webHidden/>
          </w:rPr>
          <w:fldChar w:fldCharType="separate"/>
        </w:r>
        <w:r w:rsidR="0023417D">
          <w:rPr>
            <w:noProof/>
            <w:webHidden/>
          </w:rPr>
          <w:t>22</w:t>
        </w:r>
        <w:r w:rsidR="0023417D">
          <w:rPr>
            <w:noProof/>
            <w:webHidden/>
          </w:rPr>
          <w:fldChar w:fldCharType="end"/>
        </w:r>
      </w:hyperlink>
    </w:p>
    <w:p w14:paraId="2E87EBA1" w14:textId="54B83644" w:rsidR="0023417D" w:rsidRDefault="00D67D23">
      <w:pPr>
        <w:pStyle w:val="TOC3"/>
        <w:tabs>
          <w:tab w:val="right" w:leader="dot" w:pos="7910"/>
        </w:tabs>
        <w:rPr>
          <w:rFonts w:eastAsiaTheme="minorEastAsia" w:cstheme="minorBidi"/>
          <w:noProof/>
        </w:rPr>
      </w:pPr>
      <w:hyperlink w:anchor="_Toc48290858" w:history="1">
        <w:r w:rsidR="0023417D" w:rsidRPr="0098622A">
          <w:rPr>
            <w:rStyle w:val="Hyperlink"/>
            <w:noProof/>
          </w:rPr>
          <w:t>3.4.3. Kettenring 1997</w:t>
        </w:r>
        <w:r w:rsidR="0023417D">
          <w:rPr>
            <w:noProof/>
            <w:webHidden/>
          </w:rPr>
          <w:tab/>
        </w:r>
        <w:r w:rsidR="0023417D">
          <w:rPr>
            <w:noProof/>
            <w:webHidden/>
          </w:rPr>
          <w:fldChar w:fldCharType="begin"/>
        </w:r>
        <w:r w:rsidR="0023417D">
          <w:rPr>
            <w:noProof/>
            <w:webHidden/>
          </w:rPr>
          <w:instrText xml:space="preserve"> PAGEREF _Toc48290858 \h </w:instrText>
        </w:r>
        <w:r w:rsidR="0023417D">
          <w:rPr>
            <w:noProof/>
            <w:webHidden/>
          </w:rPr>
        </w:r>
        <w:r w:rsidR="0023417D">
          <w:rPr>
            <w:noProof/>
            <w:webHidden/>
          </w:rPr>
          <w:fldChar w:fldCharType="separate"/>
        </w:r>
        <w:r w:rsidR="0023417D">
          <w:rPr>
            <w:noProof/>
            <w:webHidden/>
          </w:rPr>
          <w:t>22</w:t>
        </w:r>
        <w:r w:rsidR="0023417D">
          <w:rPr>
            <w:noProof/>
            <w:webHidden/>
          </w:rPr>
          <w:fldChar w:fldCharType="end"/>
        </w:r>
      </w:hyperlink>
    </w:p>
    <w:p w14:paraId="2F67550F" w14:textId="33C815FE" w:rsidR="0023417D" w:rsidRDefault="00D67D23">
      <w:pPr>
        <w:pStyle w:val="TOC3"/>
        <w:tabs>
          <w:tab w:val="right" w:leader="dot" w:pos="7910"/>
        </w:tabs>
        <w:rPr>
          <w:rFonts w:eastAsiaTheme="minorEastAsia" w:cstheme="minorBidi"/>
          <w:noProof/>
        </w:rPr>
      </w:pPr>
      <w:hyperlink w:anchor="_Toc48290859" w:history="1">
        <w:r w:rsidR="0023417D" w:rsidRPr="0098622A">
          <w:rPr>
            <w:rStyle w:val="Hyperlink"/>
            <w:noProof/>
          </w:rPr>
          <w:t>3.4.4. Cleveland 2001</w:t>
        </w:r>
        <w:r w:rsidR="0023417D">
          <w:rPr>
            <w:noProof/>
            <w:webHidden/>
          </w:rPr>
          <w:tab/>
        </w:r>
        <w:r w:rsidR="0023417D">
          <w:rPr>
            <w:noProof/>
            <w:webHidden/>
          </w:rPr>
          <w:fldChar w:fldCharType="begin"/>
        </w:r>
        <w:r w:rsidR="0023417D">
          <w:rPr>
            <w:noProof/>
            <w:webHidden/>
          </w:rPr>
          <w:instrText xml:space="preserve"> PAGEREF _Toc48290859 \h </w:instrText>
        </w:r>
        <w:r w:rsidR="0023417D">
          <w:rPr>
            <w:noProof/>
            <w:webHidden/>
          </w:rPr>
        </w:r>
        <w:r w:rsidR="0023417D">
          <w:rPr>
            <w:noProof/>
            <w:webHidden/>
          </w:rPr>
          <w:fldChar w:fldCharType="separate"/>
        </w:r>
        <w:r w:rsidR="0023417D">
          <w:rPr>
            <w:noProof/>
            <w:webHidden/>
          </w:rPr>
          <w:t>23</w:t>
        </w:r>
        <w:r w:rsidR="0023417D">
          <w:rPr>
            <w:noProof/>
            <w:webHidden/>
          </w:rPr>
          <w:fldChar w:fldCharType="end"/>
        </w:r>
      </w:hyperlink>
    </w:p>
    <w:p w14:paraId="2A36E490" w14:textId="4EA57732" w:rsidR="0023417D" w:rsidRDefault="00D67D23">
      <w:pPr>
        <w:pStyle w:val="TOC3"/>
        <w:tabs>
          <w:tab w:val="right" w:leader="dot" w:pos="7910"/>
        </w:tabs>
        <w:rPr>
          <w:rFonts w:eastAsiaTheme="minorEastAsia" w:cstheme="minorBidi"/>
          <w:noProof/>
        </w:rPr>
      </w:pPr>
      <w:hyperlink w:anchor="_Toc48290860" w:history="1">
        <w:r w:rsidR="0023417D" w:rsidRPr="0098622A">
          <w:rPr>
            <w:rStyle w:val="Hyperlink"/>
            <w:noProof/>
          </w:rPr>
          <w:t>3.4.5. Bryce, et al. 2001</w:t>
        </w:r>
        <w:r w:rsidR="0023417D">
          <w:rPr>
            <w:noProof/>
            <w:webHidden/>
          </w:rPr>
          <w:tab/>
        </w:r>
        <w:r w:rsidR="0023417D">
          <w:rPr>
            <w:noProof/>
            <w:webHidden/>
          </w:rPr>
          <w:fldChar w:fldCharType="begin"/>
        </w:r>
        <w:r w:rsidR="0023417D">
          <w:rPr>
            <w:noProof/>
            <w:webHidden/>
          </w:rPr>
          <w:instrText xml:space="preserve"> PAGEREF _Toc48290860 \h </w:instrText>
        </w:r>
        <w:r w:rsidR="0023417D">
          <w:rPr>
            <w:noProof/>
            <w:webHidden/>
          </w:rPr>
        </w:r>
        <w:r w:rsidR="0023417D">
          <w:rPr>
            <w:noProof/>
            <w:webHidden/>
          </w:rPr>
          <w:fldChar w:fldCharType="separate"/>
        </w:r>
        <w:r w:rsidR="0023417D">
          <w:rPr>
            <w:noProof/>
            <w:webHidden/>
          </w:rPr>
          <w:t>24</w:t>
        </w:r>
        <w:r w:rsidR="0023417D">
          <w:rPr>
            <w:noProof/>
            <w:webHidden/>
          </w:rPr>
          <w:fldChar w:fldCharType="end"/>
        </w:r>
      </w:hyperlink>
    </w:p>
    <w:p w14:paraId="16EB2010" w14:textId="1B16C140" w:rsidR="0023417D" w:rsidRDefault="00D67D23">
      <w:pPr>
        <w:pStyle w:val="TOC3"/>
        <w:tabs>
          <w:tab w:val="right" w:leader="dot" w:pos="7910"/>
        </w:tabs>
        <w:rPr>
          <w:rFonts w:eastAsiaTheme="minorEastAsia" w:cstheme="minorBidi"/>
          <w:noProof/>
        </w:rPr>
      </w:pPr>
      <w:hyperlink w:anchor="_Toc48290861" w:history="1">
        <w:r w:rsidR="0023417D" w:rsidRPr="0098622A">
          <w:rPr>
            <w:rStyle w:val="Hyperlink"/>
            <w:noProof/>
          </w:rPr>
          <w:t>3.4.6. Higgins 1999</w:t>
        </w:r>
        <w:r w:rsidR="0023417D">
          <w:rPr>
            <w:noProof/>
            <w:webHidden/>
          </w:rPr>
          <w:tab/>
        </w:r>
        <w:r w:rsidR="0023417D">
          <w:rPr>
            <w:noProof/>
            <w:webHidden/>
          </w:rPr>
          <w:fldChar w:fldCharType="begin"/>
        </w:r>
        <w:r w:rsidR="0023417D">
          <w:rPr>
            <w:noProof/>
            <w:webHidden/>
          </w:rPr>
          <w:instrText xml:space="preserve"> PAGEREF _Toc48290861 \h </w:instrText>
        </w:r>
        <w:r w:rsidR="0023417D">
          <w:rPr>
            <w:noProof/>
            <w:webHidden/>
          </w:rPr>
        </w:r>
        <w:r w:rsidR="0023417D">
          <w:rPr>
            <w:noProof/>
            <w:webHidden/>
          </w:rPr>
          <w:fldChar w:fldCharType="separate"/>
        </w:r>
        <w:r w:rsidR="0023417D">
          <w:rPr>
            <w:noProof/>
            <w:webHidden/>
          </w:rPr>
          <w:t>25</w:t>
        </w:r>
        <w:r w:rsidR="0023417D">
          <w:rPr>
            <w:noProof/>
            <w:webHidden/>
          </w:rPr>
          <w:fldChar w:fldCharType="end"/>
        </w:r>
      </w:hyperlink>
    </w:p>
    <w:p w14:paraId="5539BEAF" w14:textId="51340826" w:rsidR="0023417D" w:rsidRDefault="00D67D23">
      <w:pPr>
        <w:pStyle w:val="TOC2"/>
        <w:tabs>
          <w:tab w:val="right" w:leader="dot" w:pos="7910"/>
        </w:tabs>
        <w:rPr>
          <w:rFonts w:eastAsiaTheme="minorEastAsia" w:cstheme="minorBidi"/>
          <w:noProof/>
        </w:rPr>
      </w:pPr>
      <w:hyperlink w:anchor="_Toc48290862" w:history="1">
        <w:r w:rsidR="0023417D" w:rsidRPr="0098622A">
          <w:rPr>
            <w:rStyle w:val="Hyperlink"/>
            <w:noProof/>
          </w:rPr>
          <w:t>3.5. Milestone 3b: 2005 — Data Science in the Sciences</w:t>
        </w:r>
        <w:r w:rsidR="0023417D">
          <w:rPr>
            <w:noProof/>
            <w:webHidden/>
          </w:rPr>
          <w:tab/>
        </w:r>
        <w:r w:rsidR="0023417D">
          <w:rPr>
            <w:noProof/>
            <w:webHidden/>
          </w:rPr>
          <w:fldChar w:fldCharType="begin"/>
        </w:r>
        <w:r w:rsidR="0023417D">
          <w:rPr>
            <w:noProof/>
            <w:webHidden/>
          </w:rPr>
          <w:instrText xml:space="preserve"> PAGEREF _Toc48290862 \h </w:instrText>
        </w:r>
        <w:r w:rsidR="0023417D">
          <w:rPr>
            <w:noProof/>
            <w:webHidden/>
          </w:rPr>
        </w:r>
        <w:r w:rsidR="0023417D">
          <w:rPr>
            <w:noProof/>
            <w:webHidden/>
          </w:rPr>
          <w:fldChar w:fldCharType="separate"/>
        </w:r>
        <w:r w:rsidR="0023417D">
          <w:rPr>
            <w:noProof/>
            <w:webHidden/>
          </w:rPr>
          <w:t>25</w:t>
        </w:r>
        <w:r w:rsidR="0023417D">
          <w:rPr>
            <w:noProof/>
            <w:webHidden/>
          </w:rPr>
          <w:fldChar w:fldCharType="end"/>
        </w:r>
      </w:hyperlink>
    </w:p>
    <w:p w14:paraId="2355143F" w14:textId="7D9916FE" w:rsidR="0023417D" w:rsidRDefault="00D67D23">
      <w:pPr>
        <w:pStyle w:val="TOC3"/>
        <w:tabs>
          <w:tab w:val="right" w:leader="dot" w:pos="7910"/>
        </w:tabs>
        <w:rPr>
          <w:rFonts w:eastAsiaTheme="minorEastAsia" w:cstheme="minorBidi"/>
          <w:noProof/>
        </w:rPr>
      </w:pPr>
      <w:hyperlink w:anchor="_Toc48290863" w:history="1">
        <w:r w:rsidR="0023417D" w:rsidRPr="0098622A">
          <w:rPr>
            <w:rStyle w:val="Hyperlink"/>
            <w:noProof/>
          </w:rPr>
          <w:t>3.5.1. Simberloff 2005 — NSF report on Long-Lived Digital Data Collections</w:t>
        </w:r>
        <w:r w:rsidR="0023417D">
          <w:rPr>
            <w:noProof/>
            <w:webHidden/>
          </w:rPr>
          <w:tab/>
        </w:r>
        <w:r w:rsidR="0023417D">
          <w:rPr>
            <w:noProof/>
            <w:webHidden/>
          </w:rPr>
          <w:fldChar w:fldCharType="begin"/>
        </w:r>
        <w:r w:rsidR="0023417D">
          <w:rPr>
            <w:noProof/>
            <w:webHidden/>
          </w:rPr>
          <w:instrText xml:space="preserve"> PAGEREF _Toc48290863 \h </w:instrText>
        </w:r>
        <w:r w:rsidR="0023417D">
          <w:rPr>
            <w:noProof/>
            <w:webHidden/>
          </w:rPr>
        </w:r>
        <w:r w:rsidR="0023417D">
          <w:rPr>
            <w:noProof/>
            <w:webHidden/>
          </w:rPr>
          <w:fldChar w:fldCharType="separate"/>
        </w:r>
        <w:r w:rsidR="0023417D">
          <w:rPr>
            <w:noProof/>
            <w:webHidden/>
          </w:rPr>
          <w:t>25</w:t>
        </w:r>
        <w:r w:rsidR="0023417D">
          <w:rPr>
            <w:noProof/>
            <w:webHidden/>
          </w:rPr>
          <w:fldChar w:fldCharType="end"/>
        </w:r>
      </w:hyperlink>
    </w:p>
    <w:p w14:paraId="11F6721B" w14:textId="0DAAFA53" w:rsidR="0023417D" w:rsidRDefault="00D67D23">
      <w:pPr>
        <w:pStyle w:val="TOC3"/>
        <w:tabs>
          <w:tab w:val="right" w:leader="dot" w:pos="7910"/>
        </w:tabs>
        <w:rPr>
          <w:rFonts w:eastAsiaTheme="minorEastAsia" w:cstheme="minorBidi"/>
          <w:noProof/>
        </w:rPr>
      </w:pPr>
      <w:hyperlink w:anchor="_Toc48290864" w:history="1">
        <w:r w:rsidR="0023417D" w:rsidRPr="0098622A">
          <w:rPr>
            <w:rStyle w:val="Hyperlink"/>
            <w:noProof/>
          </w:rPr>
          <w:t>3.5.2. Data Scientist</w:t>
        </w:r>
        <w:r w:rsidR="0023417D">
          <w:rPr>
            <w:noProof/>
            <w:webHidden/>
          </w:rPr>
          <w:tab/>
        </w:r>
        <w:r w:rsidR="0023417D">
          <w:rPr>
            <w:noProof/>
            <w:webHidden/>
          </w:rPr>
          <w:fldChar w:fldCharType="begin"/>
        </w:r>
        <w:r w:rsidR="0023417D">
          <w:rPr>
            <w:noProof/>
            <w:webHidden/>
          </w:rPr>
          <w:instrText xml:space="preserve"> PAGEREF _Toc48290864 \h </w:instrText>
        </w:r>
        <w:r w:rsidR="0023417D">
          <w:rPr>
            <w:noProof/>
            <w:webHidden/>
          </w:rPr>
        </w:r>
        <w:r w:rsidR="0023417D">
          <w:rPr>
            <w:noProof/>
            <w:webHidden/>
          </w:rPr>
          <w:fldChar w:fldCharType="separate"/>
        </w:r>
        <w:r w:rsidR="0023417D">
          <w:rPr>
            <w:noProof/>
            <w:webHidden/>
          </w:rPr>
          <w:t>27</w:t>
        </w:r>
        <w:r w:rsidR="0023417D">
          <w:rPr>
            <w:noProof/>
            <w:webHidden/>
          </w:rPr>
          <w:fldChar w:fldCharType="end"/>
        </w:r>
      </w:hyperlink>
    </w:p>
    <w:p w14:paraId="368438A5" w14:textId="0F5075B6" w:rsidR="0023417D" w:rsidRDefault="00D67D23">
      <w:pPr>
        <w:pStyle w:val="TOC3"/>
        <w:tabs>
          <w:tab w:val="right" w:leader="dot" w:pos="7910"/>
        </w:tabs>
        <w:rPr>
          <w:rFonts w:eastAsiaTheme="minorEastAsia" w:cstheme="minorBidi"/>
          <w:noProof/>
        </w:rPr>
      </w:pPr>
      <w:hyperlink w:anchor="_Toc48290865" w:history="1">
        <w:r w:rsidR="0023417D" w:rsidRPr="0098622A">
          <w:rPr>
            <w:rStyle w:val="Hyperlink"/>
            <w:noProof/>
          </w:rPr>
          <w:t>3.5.3. F. Jack Smith 2006</w:t>
        </w:r>
        <w:r w:rsidR="0023417D">
          <w:rPr>
            <w:noProof/>
            <w:webHidden/>
          </w:rPr>
          <w:tab/>
        </w:r>
        <w:r w:rsidR="0023417D">
          <w:rPr>
            <w:noProof/>
            <w:webHidden/>
          </w:rPr>
          <w:fldChar w:fldCharType="begin"/>
        </w:r>
        <w:r w:rsidR="0023417D">
          <w:rPr>
            <w:noProof/>
            <w:webHidden/>
          </w:rPr>
          <w:instrText xml:space="preserve"> PAGEREF _Toc48290865 \h </w:instrText>
        </w:r>
        <w:r w:rsidR="0023417D">
          <w:rPr>
            <w:noProof/>
            <w:webHidden/>
          </w:rPr>
        </w:r>
        <w:r w:rsidR="0023417D">
          <w:rPr>
            <w:noProof/>
            <w:webHidden/>
          </w:rPr>
          <w:fldChar w:fldCharType="separate"/>
        </w:r>
        <w:r w:rsidR="0023417D">
          <w:rPr>
            <w:noProof/>
            <w:webHidden/>
          </w:rPr>
          <w:t>27</w:t>
        </w:r>
        <w:r w:rsidR="0023417D">
          <w:rPr>
            <w:noProof/>
            <w:webHidden/>
          </w:rPr>
          <w:fldChar w:fldCharType="end"/>
        </w:r>
      </w:hyperlink>
    </w:p>
    <w:p w14:paraId="097DECAF" w14:textId="093D7019" w:rsidR="0023417D" w:rsidRDefault="00D67D23">
      <w:pPr>
        <w:pStyle w:val="TOC3"/>
        <w:tabs>
          <w:tab w:val="right" w:leader="dot" w:pos="7910"/>
        </w:tabs>
        <w:rPr>
          <w:rFonts w:eastAsiaTheme="minorEastAsia" w:cstheme="minorBidi"/>
          <w:noProof/>
        </w:rPr>
      </w:pPr>
      <w:hyperlink w:anchor="_Toc48290866" w:history="1">
        <w:r w:rsidR="0023417D" w:rsidRPr="0098622A">
          <w:rPr>
            <w:rStyle w:val="Hyperlink"/>
            <w:noProof/>
          </w:rPr>
          <w:t>3.5.4. Borne, et al. 2009</w:t>
        </w:r>
        <w:r w:rsidR="0023417D">
          <w:rPr>
            <w:noProof/>
            <w:webHidden/>
          </w:rPr>
          <w:tab/>
        </w:r>
        <w:r w:rsidR="0023417D">
          <w:rPr>
            <w:noProof/>
            <w:webHidden/>
          </w:rPr>
          <w:fldChar w:fldCharType="begin"/>
        </w:r>
        <w:r w:rsidR="0023417D">
          <w:rPr>
            <w:noProof/>
            <w:webHidden/>
          </w:rPr>
          <w:instrText xml:space="preserve"> PAGEREF _Toc48290866 \h </w:instrText>
        </w:r>
        <w:r w:rsidR="0023417D">
          <w:rPr>
            <w:noProof/>
            <w:webHidden/>
          </w:rPr>
        </w:r>
        <w:r w:rsidR="0023417D">
          <w:rPr>
            <w:noProof/>
            <w:webHidden/>
          </w:rPr>
          <w:fldChar w:fldCharType="separate"/>
        </w:r>
        <w:r w:rsidR="0023417D">
          <w:rPr>
            <w:noProof/>
            <w:webHidden/>
          </w:rPr>
          <w:t>28</w:t>
        </w:r>
        <w:r w:rsidR="0023417D">
          <w:rPr>
            <w:noProof/>
            <w:webHidden/>
          </w:rPr>
          <w:fldChar w:fldCharType="end"/>
        </w:r>
      </w:hyperlink>
    </w:p>
    <w:p w14:paraId="3EEDA7C7" w14:textId="6865A5BD" w:rsidR="0023417D" w:rsidRDefault="00D67D23">
      <w:pPr>
        <w:pStyle w:val="TOC3"/>
        <w:tabs>
          <w:tab w:val="right" w:leader="dot" w:pos="7910"/>
        </w:tabs>
        <w:rPr>
          <w:rFonts w:eastAsiaTheme="minorEastAsia" w:cstheme="minorBidi"/>
          <w:noProof/>
        </w:rPr>
      </w:pPr>
      <w:hyperlink w:anchor="_Toc48290867" w:history="1">
        <w:r w:rsidR="0023417D" w:rsidRPr="0098622A">
          <w:rPr>
            <w:rStyle w:val="Hyperlink"/>
            <w:noProof/>
          </w:rPr>
          <w:t>3.5.5. 2008: The JISC Report</w:t>
        </w:r>
        <w:r w:rsidR="0023417D">
          <w:rPr>
            <w:noProof/>
            <w:webHidden/>
          </w:rPr>
          <w:tab/>
        </w:r>
        <w:r w:rsidR="0023417D">
          <w:rPr>
            <w:noProof/>
            <w:webHidden/>
          </w:rPr>
          <w:fldChar w:fldCharType="begin"/>
        </w:r>
        <w:r w:rsidR="0023417D">
          <w:rPr>
            <w:noProof/>
            <w:webHidden/>
          </w:rPr>
          <w:instrText xml:space="preserve"> PAGEREF _Toc48290867 \h </w:instrText>
        </w:r>
        <w:r w:rsidR="0023417D">
          <w:rPr>
            <w:noProof/>
            <w:webHidden/>
          </w:rPr>
        </w:r>
        <w:r w:rsidR="0023417D">
          <w:rPr>
            <w:noProof/>
            <w:webHidden/>
          </w:rPr>
          <w:fldChar w:fldCharType="separate"/>
        </w:r>
        <w:r w:rsidR="0023417D">
          <w:rPr>
            <w:noProof/>
            <w:webHidden/>
          </w:rPr>
          <w:t>30</w:t>
        </w:r>
        <w:r w:rsidR="0023417D">
          <w:rPr>
            <w:noProof/>
            <w:webHidden/>
          </w:rPr>
          <w:fldChar w:fldCharType="end"/>
        </w:r>
      </w:hyperlink>
    </w:p>
    <w:p w14:paraId="3E4A4B98" w14:textId="58DA678C" w:rsidR="0023417D" w:rsidRDefault="00D67D23">
      <w:pPr>
        <w:pStyle w:val="TOC3"/>
        <w:tabs>
          <w:tab w:val="right" w:leader="dot" w:pos="7910"/>
        </w:tabs>
        <w:rPr>
          <w:rFonts w:eastAsiaTheme="minorEastAsia" w:cstheme="minorBidi"/>
          <w:noProof/>
        </w:rPr>
      </w:pPr>
      <w:hyperlink w:anchor="_Toc48290868" w:history="1">
        <w:r w:rsidR="0023417D" w:rsidRPr="0098622A">
          <w:rPr>
            <w:rStyle w:val="Hyperlink"/>
            <w:noProof/>
          </w:rPr>
          <w:t>3.5.6. Dataology</w:t>
        </w:r>
        <w:r w:rsidR="0023417D">
          <w:rPr>
            <w:noProof/>
            <w:webHidden/>
          </w:rPr>
          <w:tab/>
        </w:r>
        <w:r w:rsidR="0023417D">
          <w:rPr>
            <w:noProof/>
            <w:webHidden/>
          </w:rPr>
          <w:fldChar w:fldCharType="begin"/>
        </w:r>
        <w:r w:rsidR="0023417D">
          <w:rPr>
            <w:noProof/>
            <w:webHidden/>
          </w:rPr>
          <w:instrText xml:space="preserve"> PAGEREF _Toc48290868 \h </w:instrText>
        </w:r>
        <w:r w:rsidR="0023417D">
          <w:rPr>
            <w:noProof/>
            <w:webHidden/>
          </w:rPr>
        </w:r>
        <w:r w:rsidR="0023417D">
          <w:rPr>
            <w:noProof/>
            <w:webHidden/>
          </w:rPr>
          <w:fldChar w:fldCharType="separate"/>
        </w:r>
        <w:r w:rsidR="0023417D">
          <w:rPr>
            <w:noProof/>
            <w:webHidden/>
          </w:rPr>
          <w:t>31</w:t>
        </w:r>
        <w:r w:rsidR="0023417D">
          <w:rPr>
            <w:noProof/>
            <w:webHidden/>
          </w:rPr>
          <w:fldChar w:fldCharType="end"/>
        </w:r>
      </w:hyperlink>
    </w:p>
    <w:p w14:paraId="4342D8F1" w14:textId="26CCE864" w:rsidR="0023417D" w:rsidRDefault="00D67D23">
      <w:pPr>
        <w:pStyle w:val="TOC3"/>
        <w:tabs>
          <w:tab w:val="right" w:leader="dot" w:pos="7910"/>
        </w:tabs>
        <w:rPr>
          <w:rFonts w:eastAsiaTheme="minorEastAsia" w:cstheme="minorBidi"/>
          <w:noProof/>
        </w:rPr>
      </w:pPr>
      <w:hyperlink w:anchor="_Toc48290869" w:history="1">
        <w:r w:rsidR="0023417D" w:rsidRPr="0098622A">
          <w:rPr>
            <w:rStyle w:val="Hyperlink"/>
            <w:noProof/>
          </w:rPr>
          <w:t>3.5.7. Summary</w:t>
        </w:r>
        <w:r w:rsidR="0023417D">
          <w:rPr>
            <w:noProof/>
            <w:webHidden/>
          </w:rPr>
          <w:tab/>
        </w:r>
        <w:r w:rsidR="0023417D">
          <w:rPr>
            <w:noProof/>
            <w:webHidden/>
          </w:rPr>
          <w:fldChar w:fldCharType="begin"/>
        </w:r>
        <w:r w:rsidR="0023417D">
          <w:rPr>
            <w:noProof/>
            <w:webHidden/>
          </w:rPr>
          <w:instrText xml:space="preserve"> PAGEREF _Toc48290869 \h </w:instrText>
        </w:r>
        <w:r w:rsidR="0023417D">
          <w:rPr>
            <w:noProof/>
            <w:webHidden/>
          </w:rPr>
        </w:r>
        <w:r w:rsidR="0023417D">
          <w:rPr>
            <w:noProof/>
            <w:webHidden/>
          </w:rPr>
          <w:fldChar w:fldCharType="separate"/>
        </w:r>
        <w:r w:rsidR="0023417D">
          <w:rPr>
            <w:noProof/>
            <w:webHidden/>
          </w:rPr>
          <w:t>32</w:t>
        </w:r>
        <w:r w:rsidR="0023417D">
          <w:rPr>
            <w:noProof/>
            <w:webHidden/>
          </w:rPr>
          <w:fldChar w:fldCharType="end"/>
        </w:r>
      </w:hyperlink>
    </w:p>
    <w:p w14:paraId="76895D67" w14:textId="5B07587B" w:rsidR="0023417D" w:rsidRDefault="00D67D23">
      <w:pPr>
        <w:pStyle w:val="TOC2"/>
        <w:tabs>
          <w:tab w:val="right" w:leader="dot" w:pos="7910"/>
        </w:tabs>
        <w:rPr>
          <w:rFonts w:eastAsiaTheme="minorEastAsia" w:cstheme="minorBidi"/>
          <w:noProof/>
        </w:rPr>
      </w:pPr>
      <w:hyperlink w:anchor="_Toc48290870" w:history="1">
        <w:r w:rsidR="0023417D" w:rsidRPr="0098622A">
          <w:rPr>
            <w:rStyle w:val="Hyperlink"/>
            <w:noProof/>
          </w:rPr>
          <w:t>Milestone 4: 2008</w:t>
        </w:r>
        <w:r w:rsidR="0023417D">
          <w:rPr>
            <w:noProof/>
            <w:webHidden/>
          </w:rPr>
          <w:tab/>
        </w:r>
        <w:r w:rsidR="0023417D">
          <w:rPr>
            <w:noProof/>
            <w:webHidden/>
          </w:rPr>
          <w:fldChar w:fldCharType="begin"/>
        </w:r>
        <w:r w:rsidR="0023417D">
          <w:rPr>
            <w:noProof/>
            <w:webHidden/>
          </w:rPr>
          <w:instrText xml:space="preserve"> PAGEREF _Toc48290870 \h </w:instrText>
        </w:r>
        <w:r w:rsidR="0023417D">
          <w:rPr>
            <w:noProof/>
            <w:webHidden/>
          </w:rPr>
        </w:r>
        <w:r w:rsidR="0023417D">
          <w:rPr>
            <w:noProof/>
            <w:webHidden/>
          </w:rPr>
          <w:fldChar w:fldCharType="separate"/>
        </w:r>
        <w:r w:rsidR="0023417D">
          <w:rPr>
            <w:noProof/>
            <w:webHidden/>
          </w:rPr>
          <w:t>33</w:t>
        </w:r>
        <w:r w:rsidR="0023417D">
          <w:rPr>
            <w:noProof/>
            <w:webHidden/>
          </w:rPr>
          <w:fldChar w:fldCharType="end"/>
        </w:r>
      </w:hyperlink>
    </w:p>
    <w:p w14:paraId="0ED1400B" w14:textId="0EF30A7F" w:rsidR="0023417D" w:rsidRDefault="00D67D23">
      <w:pPr>
        <w:pStyle w:val="TOC3"/>
        <w:tabs>
          <w:tab w:val="right" w:leader="dot" w:pos="7910"/>
        </w:tabs>
        <w:rPr>
          <w:rFonts w:eastAsiaTheme="minorEastAsia" w:cstheme="minorBidi"/>
          <w:noProof/>
        </w:rPr>
      </w:pPr>
      <w:hyperlink w:anchor="_Toc48290871" w:history="1">
        <w:r w:rsidR="0023417D" w:rsidRPr="0098622A">
          <w:rPr>
            <w:rStyle w:val="Hyperlink"/>
            <w:noProof/>
          </w:rPr>
          <w:t>3.5.8. Making sense of data science</w:t>
        </w:r>
        <w:r w:rsidR="0023417D">
          <w:rPr>
            <w:noProof/>
            <w:webHidden/>
          </w:rPr>
          <w:tab/>
        </w:r>
        <w:r w:rsidR="0023417D">
          <w:rPr>
            <w:noProof/>
            <w:webHidden/>
          </w:rPr>
          <w:fldChar w:fldCharType="begin"/>
        </w:r>
        <w:r w:rsidR="0023417D">
          <w:rPr>
            <w:noProof/>
            <w:webHidden/>
          </w:rPr>
          <w:instrText xml:space="preserve"> PAGEREF _Toc48290871 \h </w:instrText>
        </w:r>
        <w:r w:rsidR="0023417D">
          <w:rPr>
            <w:noProof/>
            <w:webHidden/>
          </w:rPr>
        </w:r>
        <w:r w:rsidR="0023417D">
          <w:rPr>
            <w:noProof/>
            <w:webHidden/>
          </w:rPr>
          <w:fldChar w:fldCharType="separate"/>
        </w:r>
        <w:r w:rsidR="0023417D">
          <w:rPr>
            <w:noProof/>
            <w:webHidden/>
          </w:rPr>
          <w:t>35</w:t>
        </w:r>
        <w:r w:rsidR="0023417D">
          <w:rPr>
            <w:noProof/>
            <w:webHidden/>
          </w:rPr>
          <w:fldChar w:fldCharType="end"/>
        </w:r>
      </w:hyperlink>
    </w:p>
    <w:p w14:paraId="0C9290C9" w14:textId="189E74B7" w:rsidR="0023417D" w:rsidRDefault="00D67D23">
      <w:pPr>
        <w:pStyle w:val="TOC3"/>
        <w:tabs>
          <w:tab w:val="right" w:leader="dot" w:pos="7910"/>
        </w:tabs>
        <w:rPr>
          <w:rFonts w:eastAsiaTheme="minorEastAsia" w:cstheme="minorBidi"/>
          <w:noProof/>
        </w:rPr>
      </w:pPr>
      <w:hyperlink w:anchor="_Toc48290872" w:history="1">
        <w:r w:rsidR="0023417D" w:rsidRPr="0098622A">
          <w:rPr>
            <w:rStyle w:val="Hyperlink"/>
            <w:noProof/>
          </w:rPr>
          <w:t>3.5.9. Data products</w:t>
        </w:r>
        <w:r w:rsidR="0023417D">
          <w:rPr>
            <w:noProof/>
            <w:webHidden/>
          </w:rPr>
          <w:tab/>
        </w:r>
        <w:r w:rsidR="0023417D">
          <w:rPr>
            <w:noProof/>
            <w:webHidden/>
          </w:rPr>
          <w:fldChar w:fldCharType="begin"/>
        </w:r>
        <w:r w:rsidR="0023417D">
          <w:rPr>
            <w:noProof/>
            <w:webHidden/>
          </w:rPr>
          <w:instrText xml:space="preserve"> PAGEREF _Toc48290872 \h </w:instrText>
        </w:r>
        <w:r w:rsidR="0023417D">
          <w:rPr>
            <w:noProof/>
            <w:webHidden/>
          </w:rPr>
        </w:r>
        <w:r w:rsidR="0023417D">
          <w:rPr>
            <w:noProof/>
            <w:webHidden/>
          </w:rPr>
          <w:fldChar w:fldCharType="separate"/>
        </w:r>
        <w:r w:rsidR="0023417D">
          <w:rPr>
            <w:noProof/>
            <w:webHidden/>
          </w:rPr>
          <w:t>37</w:t>
        </w:r>
        <w:r w:rsidR="0023417D">
          <w:rPr>
            <w:noProof/>
            <w:webHidden/>
          </w:rPr>
          <w:fldChar w:fldCharType="end"/>
        </w:r>
      </w:hyperlink>
    </w:p>
    <w:p w14:paraId="6DC917A1" w14:textId="0889FBC0" w:rsidR="0023417D" w:rsidRDefault="00D67D23">
      <w:pPr>
        <w:pStyle w:val="TOC3"/>
        <w:tabs>
          <w:tab w:val="right" w:leader="dot" w:pos="7910"/>
        </w:tabs>
        <w:rPr>
          <w:rFonts w:eastAsiaTheme="minorEastAsia" w:cstheme="minorBidi"/>
          <w:noProof/>
        </w:rPr>
      </w:pPr>
      <w:hyperlink w:anchor="_Toc48290873" w:history="1">
        <w:r w:rsidR="0023417D" w:rsidRPr="0098622A">
          <w:rPr>
            <w:rStyle w:val="Hyperlink"/>
            <w:noProof/>
          </w:rPr>
          <w:t>3.5.10. Surveillance capitalism</w:t>
        </w:r>
        <w:r w:rsidR="0023417D">
          <w:rPr>
            <w:noProof/>
            <w:webHidden/>
          </w:rPr>
          <w:tab/>
        </w:r>
        <w:r w:rsidR="0023417D">
          <w:rPr>
            <w:noProof/>
            <w:webHidden/>
          </w:rPr>
          <w:fldChar w:fldCharType="begin"/>
        </w:r>
        <w:r w:rsidR="0023417D">
          <w:rPr>
            <w:noProof/>
            <w:webHidden/>
          </w:rPr>
          <w:instrText xml:space="preserve"> PAGEREF _Toc48290873 \h </w:instrText>
        </w:r>
        <w:r w:rsidR="0023417D">
          <w:rPr>
            <w:noProof/>
            <w:webHidden/>
          </w:rPr>
        </w:r>
        <w:r w:rsidR="0023417D">
          <w:rPr>
            <w:noProof/>
            <w:webHidden/>
          </w:rPr>
          <w:fldChar w:fldCharType="separate"/>
        </w:r>
        <w:r w:rsidR="0023417D">
          <w:rPr>
            <w:noProof/>
            <w:webHidden/>
          </w:rPr>
          <w:t>38</w:t>
        </w:r>
        <w:r w:rsidR="0023417D">
          <w:rPr>
            <w:noProof/>
            <w:webHidden/>
          </w:rPr>
          <w:fldChar w:fldCharType="end"/>
        </w:r>
      </w:hyperlink>
    </w:p>
    <w:p w14:paraId="569C668F" w14:textId="49227A35" w:rsidR="0023417D" w:rsidRDefault="00D67D23">
      <w:pPr>
        <w:pStyle w:val="TOC3"/>
        <w:tabs>
          <w:tab w:val="right" w:leader="dot" w:pos="7910"/>
        </w:tabs>
        <w:rPr>
          <w:rFonts w:eastAsiaTheme="minorEastAsia" w:cstheme="minorBidi"/>
          <w:noProof/>
        </w:rPr>
      </w:pPr>
      <w:hyperlink w:anchor="_Toc48290874" w:history="1">
        <w:r w:rsidR="0023417D" w:rsidRPr="0098622A">
          <w:rPr>
            <w:rStyle w:val="Hyperlink"/>
            <w:noProof/>
          </w:rPr>
          <w:t>3.5.11. Data mining again</w:t>
        </w:r>
        <w:r w:rsidR="0023417D">
          <w:rPr>
            <w:noProof/>
            <w:webHidden/>
          </w:rPr>
          <w:tab/>
        </w:r>
        <w:r w:rsidR="0023417D">
          <w:rPr>
            <w:noProof/>
            <w:webHidden/>
          </w:rPr>
          <w:fldChar w:fldCharType="begin"/>
        </w:r>
        <w:r w:rsidR="0023417D">
          <w:rPr>
            <w:noProof/>
            <w:webHidden/>
          </w:rPr>
          <w:instrText xml:space="preserve"> PAGEREF _Toc48290874 \h </w:instrText>
        </w:r>
        <w:r w:rsidR="0023417D">
          <w:rPr>
            <w:noProof/>
            <w:webHidden/>
          </w:rPr>
        </w:r>
        <w:r w:rsidR="0023417D">
          <w:rPr>
            <w:noProof/>
            <w:webHidden/>
          </w:rPr>
          <w:fldChar w:fldCharType="separate"/>
        </w:r>
        <w:r w:rsidR="0023417D">
          <w:rPr>
            <w:noProof/>
            <w:webHidden/>
          </w:rPr>
          <w:t>38</w:t>
        </w:r>
        <w:r w:rsidR="0023417D">
          <w:rPr>
            <w:noProof/>
            <w:webHidden/>
          </w:rPr>
          <w:fldChar w:fldCharType="end"/>
        </w:r>
      </w:hyperlink>
    </w:p>
    <w:p w14:paraId="49176B84" w14:textId="60113233" w:rsidR="0023417D" w:rsidRDefault="00D67D23">
      <w:pPr>
        <w:pStyle w:val="TOC3"/>
        <w:tabs>
          <w:tab w:val="right" w:leader="dot" w:pos="7910"/>
        </w:tabs>
        <w:rPr>
          <w:rFonts w:eastAsiaTheme="minorEastAsia" w:cstheme="minorBidi"/>
          <w:noProof/>
        </w:rPr>
      </w:pPr>
      <w:hyperlink w:anchor="_Toc48290875" w:history="1">
        <w:r w:rsidR="0023417D" w:rsidRPr="0098622A">
          <w:rPr>
            <w:rStyle w:val="Hyperlink"/>
            <w:noProof/>
          </w:rPr>
          <w:t>3.5.12. Amit Patel 1999 / Zuboff</w:t>
        </w:r>
        <w:r w:rsidR="0023417D">
          <w:rPr>
            <w:noProof/>
            <w:webHidden/>
          </w:rPr>
          <w:tab/>
        </w:r>
        <w:r w:rsidR="0023417D">
          <w:rPr>
            <w:noProof/>
            <w:webHidden/>
          </w:rPr>
          <w:fldChar w:fldCharType="begin"/>
        </w:r>
        <w:r w:rsidR="0023417D">
          <w:rPr>
            <w:noProof/>
            <w:webHidden/>
          </w:rPr>
          <w:instrText xml:space="preserve"> PAGEREF _Toc48290875 \h </w:instrText>
        </w:r>
        <w:r w:rsidR="0023417D">
          <w:rPr>
            <w:noProof/>
            <w:webHidden/>
          </w:rPr>
        </w:r>
        <w:r w:rsidR="0023417D">
          <w:rPr>
            <w:noProof/>
            <w:webHidden/>
          </w:rPr>
          <w:fldChar w:fldCharType="separate"/>
        </w:r>
        <w:r w:rsidR="0023417D">
          <w:rPr>
            <w:noProof/>
            <w:webHidden/>
          </w:rPr>
          <w:t>39</w:t>
        </w:r>
        <w:r w:rsidR="0023417D">
          <w:rPr>
            <w:noProof/>
            <w:webHidden/>
          </w:rPr>
          <w:fldChar w:fldCharType="end"/>
        </w:r>
      </w:hyperlink>
    </w:p>
    <w:p w14:paraId="2284928D" w14:textId="314D357D" w:rsidR="0023417D" w:rsidRDefault="00D67D23">
      <w:pPr>
        <w:pStyle w:val="TOC3"/>
        <w:tabs>
          <w:tab w:val="right" w:leader="dot" w:pos="7910"/>
        </w:tabs>
        <w:rPr>
          <w:rFonts w:eastAsiaTheme="minorEastAsia" w:cstheme="minorBidi"/>
          <w:noProof/>
        </w:rPr>
      </w:pPr>
      <w:hyperlink w:anchor="_Toc48290876" w:history="1">
        <w:r w:rsidR="0023417D" w:rsidRPr="0098622A">
          <w:rPr>
            <w:rStyle w:val="Hyperlink"/>
            <w:noProof/>
          </w:rPr>
          <w:t>3.5.13. Big data</w:t>
        </w:r>
        <w:r w:rsidR="0023417D">
          <w:rPr>
            <w:noProof/>
            <w:webHidden/>
          </w:rPr>
          <w:tab/>
        </w:r>
        <w:r w:rsidR="0023417D">
          <w:rPr>
            <w:noProof/>
            <w:webHidden/>
          </w:rPr>
          <w:fldChar w:fldCharType="begin"/>
        </w:r>
        <w:r w:rsidR="0023417D">
          <w:rPr>
            <w:noProof/>
            <w:webHidden/>
          </w:rPr>
          <w:instrText xml:space="preserve"> PAGEREF _Toc48290876 \h </w:instrText>
        </w:r>
        <w:r w:rsidR="0023417D">
          <w:rPr>
            <w:noProof/>
            <w:webHidden/>
          </w:rPr>
        </w:r>
        <w:r w:rsidR="0023417D">
          <w:rPr>
            <w:noProof/>
            <w:webHidden/>
          </w:rPr>
          <w:fldChar w:fldCharType="separate"/>
        </w:r>
        <w:r w:rsidR="0023417D">
          <w:rPr>
            <w:noProof/>
            <w:webHidden/>
          </w:rPr>
          <w:t>39</w:t>
        </w:r>
        <w:r w:rsidR="0023417D">
          <w:rPr>
            <w:noProof/>
            <w:webHidden/>
          </w:rPr>
          <w:fldChar w:fldCharType="end"/>
        </w:r>
      </w:hyperlink>
    </w:p>
    <w:p w14:paraId="52F6FEC4" w14:textId="0AD9BF0A" w:rsidR="0023417D" w:rsidRDefault="00D67D23">
      <w:pPr>
        <w:pStyle w:val="TOC3"/>
        <w:tabs>
          <w:tab w:val="right" w:leader="dot" w:pos="7910"/>
        </w:tabs>
        <w:rPr>
          <w:rFonts w:eastAsiaTheme="minorEastAsia" w:cstheme="minorBidi"/>
          <w:noProof/>
        </w:rPr>
      </w:pPr>
      <w:hyperlink w:anchor="_Toc48290877" w:history="1">
        <w:r w:rsidR="0023417D" w:rsidRPr="0098622A">
          <w:rPr>
            <w:rStyle w:val="Hyperlink"/>
            <w:noProof/>
          </w:rPr>
          <w:t>3.5.14. The disconnect with statistics</w:t>
        </w:r>
        <w:r w:rsidR="0023417D">
          <w:rPr>
            <w:noProof/>
            <w:webHidden/>
          </w:rPr>
          <w:tab/>
        </w:r>
        <w:r w:rsidR="0023417D">
          <w:rPr>
            <w:noProof/>
            <w:webHidden/>
          </w:rPr>
          <w:fldChar w:fldCharType="begin"/>
        </w:r>
        <w:r w:rsidR="0023417D">
          <w:rPr>
            <w:noProof/>
            <w:webHidden/>
          </w:rPr>
          <w:instrText xml:space="preserve"> PAGEREF _Toc48290877 \h </w:instrText>
        </w:r>
        <w:r w:rsidR="0023417D">
          <w:rPr>
            <w:noProof/>
            <w:webHidden/>
          </w:rPr>
        </w:r>
        <w:r w:rsidR="0023417D">
          <w:rPr>
            <w:noProof/>
            <w:webHidden/>
          </w:rPr>
          <w:fldChar w:fldCharType="separate"/>
        </w:r>
        <w:r w:rsidR="0023417D">
          <w:rPr>
            <w:noProof/>
            <w:webHidden/>
          </w:rPr>
          <w:t>39</w:t>
        </w:r>
        <w:r w:rsidR="0023417D">
          <w:rPr>
            <w:noProof/>
            <w:webHidden/>
          </w:rPr>
          <w:fldChar w:fldCharType="end"/>
        </w:r>
      </w:hyperlink>
    </w:p>
    <w:p w14:paraId="68989358" w14:textId="0D4E9538" w:rsidR="0023417D" w:rsidRDefault="00D67D23">
      <w:pPr>
        <w:pStyle w:val="TOC3"/>
        <w:tabs>
          <w:tab w:val="right" w:leader="dot" w:pos="7910"/>
        </w:tabs>
        <w:rPr>
          <w:rFonts w:eastAsiaTheme="minorEastAsia" w:cstheme="minorBidi"/>
          <w:noProof/>
        </w:rPr>
      </w:pPr>
      <w:hyperlink w:anchor="_Toc48290878" w:history="1">
        <w:r w:rsidR="0023417D" w:rsidRPr="0098622A">
          <w:rPr>
            <w:rStyle w:val="Hyperlink"/>
            <w:noProof/>
          </w:rPr>
          <w:t>3.5.15. Summary</w:t>
        </w:r>
        <w:r w:rsidR="0023417D">
          <w:rPr>
            <w:noProof/>
            <w:webHidden/>
          </w:rPr>
          <w:tab/>
        </w:r>
        <w:r w:rsidR="0023417D">
          <w:rPr>
            <w:noProof/>
            <w:webHidden/>
          </w:rPr>
          <w:fldChar w:fldCharType="begin"/>
        </w:r>
        <w:r w:rsidR="0023417D">
          <w:rPr>
            <w:noProof/>
            <w:webHidden/>
          </w:rPr>
          <w:instrText xml:space="preserve"> PAGEREF _Toc48290878 \h </w:instrText>
        </w:r>
        <w:r w:rsidR="0023417D">
          <w:rPr>
            <w:noProof/>
            <w:webHidden/>
          </w:rPr>
        </w:r>
        <w:r w:rsidR="0023417D">
          <w:rPr>
            <w:noProof/>
            <w:webHidden/>
          </w:rPr>
          <w:fldChar w:fldCharType="separate"/>
        </w:r>
        <w:r w:rsidR="0023417D">
          <w:rPr>
            <w:noProof/>
            <w:webHidden/>
          </w:rPr>
          <w:t>44</w:t>
        </w:r>
        <w:r w:rsidR="0023417D">
          <w:rPr>
            <w:noProof/>
            <w:webHidden/>
          </w:rPr>
          <w:fldChar w:fldCharType="end"/>
        </w:r>
      </w:hyperlink>
    </w:p>
    <w:p w14:paraId="4059979F" w14:textId="0BDBB602" w:rsidR="0023417D" w:rsidRDefault="00D67D23">
      <w:pPr>
        <w:pStyle w:val="TOC2"/>
        <w:tabs>
          <w:tab w:val="right" w:leader="dot" w:pos="7910"/>
        </w:tabs>
        <w:rPr>
          <w:rFonts w:eastAsiaTheme="minorEastAsia" w:cstheme="minorBidi"/>
          <w:noProof/>
        </w:rPr>
      </w:pPr>
      <w:hyperlink w:anchor="_Toc48290879" w:history="1">
        <w:r w:rsidR="0023417D" w:rsidRPr="0098622A">
          <w:rPr>
            <w:rStyle w:val="Hyperlink"/>
            <w:noProof/>
          </w:rPr>
          <w:t>3.6. Milestone 5: 2017</w:t>
        </w:r>
        <w:r w:rsidR="0023417D">
          <w:rPr>
            <w:noProof/>
            <w:webHidden/>
          </w:rPr>
          <w:tab/>
        </w:r>
        <w:r w:rsidR="0023417D">
          <w:rPr>
            <w:noProof/>
            <w:webHidden/>
          </w:rPr>
          <w:fldChar w:fldCharType="begin"/>
        </w:r>
        <w:r w:rsidR="0023417D">
          <w:rPr>
            <w:noProof/>
            <w:webHidden/>
          </w:rPr>
          <w:instrText xml:space="preserve"> PAGEREF _Toc48290879 \h </w:instrText>
        </w:r>
        <w:r w:rsidR="0023417D">
          <w:rPr>
            <w:noProof/>
            <w:webHidden/>
          </w:rPr>
        </w:r>
        <w:r w:rsidR="0023417D">
          <w:rPr>
            <w:noProof/>
            <w:webHidden/>
          </w:rPr>
          <w:fldChar w:fldCharType="separate"/>
        </w:r>
        <w:r w:rsidR="0023417D">
          <w:rPr>
            <w:noProof/>
            <w:webHidden/>
          </w:rPr>
          <w:t>44</w:t>
        </w:r>
        <w:r w:rsidR="0023417D">
          <w:rPr>
            <w:noProof/>
            <w:webHidden/>
          </w:rPr>
          <w:fldChar w:fldCharType="end"/>
        </w:r>
      </w:hyperlink>
    </w:p>
    <w:p w14:paraId="481A83E1" w14:textId="303BD6B1" w:rsidR="0023417D" w:rsidRDefault="00D67D23">
      <w:pPr>
        <w:pStyle w:val="TOC3"/>
        <w:tabs>
          <w:tab w:val="right" w:leader="dot" w:pos="7910"/>
        </w:tabs>
        <w:rPr>
          <w:rFonts w:eastAsiaTheme="minorEastAsia" w:cstheme="minorBidi"/>
          <w:noProof/>
        </w:rPr>
      </w:pPr>
      <w:hyperlink w:anchor="_Toc48290880" w:history="1">
        <w:r w:rsidR="0023417D" w:rsidRPr="0098622A">
          <w:rPr>
            <w:rStyle w:val="Hyperlink"/>
            <w:noProof/>
          </w:rPr>
          <w:t>3.6.1. Wing 2019</w:t>
        </w:r>
        <w:r w:rsidR="0023417D">
          <w:rPr>
            <w:noProof/>
            <w:webHidden/>
          </w:rPr>
          <w:tab/>
        </w:r>
        <w:r w:rsidR="0023417D">
          <w:rPr>
            <w:noProof/>
            <w:webHidden/>
          </w:rPr>
          <w:fldChar w:fldCharType="begin"/>
        </w:r>
        <w:r w:rsidR="0023417D">
          <w:rPr>
            <w:noProof/>
            <w:webHidden/>
          </w:rPr>
          <w:instrText xml:space="preserve"> PAGEREF _Toc48290880 \h </w:instrText>
        </w:r>
        <w:r w:rsidR="0023417D">
          <w:rPr>
            <w:noProof/>
            <w:webHidden/>
          </w:rPr>
        </w:r>
        <w:r w:rsidR="0023417D">
          <w:rPr>
            <w:noProof/>
            <w:webHidden/>
          </w:rPr>
          <w:fldChar w:fldCharType="separate"/>
        </w:r>
        <w:r w:rsidR="0023417D">
          <w:rPr>
            <w:noProof/>
            <w:webHidden/>
          </w:rPr>
          <w:t>44</w:t>
        </w:r>
        <w:r w:rsidR="0023417D">
          <w:rPr>
            <w:noProof/>
            <w:webHidden/>
          </w:rPr>
          <w:fldChar w:fldCharType="end"/>
        </w:r>
      </w:hyperlink>
    </w:p>
    <w:p w14:paraId="3C4235C4" w14:textId="265716B8" w:rsidR="0023417D" w:rsidRDefault="00D67D23">
      <w:pPr>
        <w:pStyle w:val="TOC2"/>
        <w:tabs>
          <w:tab w:val="right" w:leader="dot" w:pos="7910"/>
        </w:tabs>
        <w:rPr>
          <w:rFonts w:eastAsiaTheme="minorEastAsia" w:cstheme="minorBidi"/>
          <w:noProof/>
        </w:rPr>
      </w:pPr>
      <w:hyperlink w:anchor="_Toc48290881" w:history="1">
        <w:r w:rsidR="0023417D" w:rsidRPr="0098622A">
          <w:rPr>
            <w:rStyle w:val="Hyperlink"/>
            <w:noProof/>
          </w:rPr>
          <w:t>3.7. Summary</w:t>
        </w:r>
        <w:r w:rsidR="0023417D">
          <w:rPr>
            <w:noProof/>
            <w:webHidden/>
          </w:rPr>
          <w:tab/>
        </w:r>
        <w:r w:rsidR="0023417D">
          <w:rPr>
            <w:noProof/>
            <w:webHidden/>
          </w:rPr>
          <w:fldChar w:fldCharType="begin"/>
        </w:r>
        <w:r w:rsidR="0023417D">
          <w:rPr>
            <w:noProof/>
            <w:webHidden/>
          </w:rPr>
          <w:instrText xml:space="preserve"> PAGEREF _Toc48290881 \h </w:instrText>
        </w:r>
        <w:r w:rsidR="0023417D">
          <w:rPr>
            <w:noProof/>
            <w:webHidden/>
          </w:rPr>
        </w:r>
        <w:r w:rsidR="0023417D">
          <w:rPr>
            <w:noProof/>
            <w:webHidden/>
          </w:rPr>
          <w:fldChar w:fldCharType="separate"/>
        </w:r>
        <w:r w:rsidR="0023417D">
          <w:rPr>
            <w:noProof/>
            <w:webHidden/>
          </w:rPr>
          <w:t>45</w:t>
        </w:r>
        <w:r w:rsidR="0023417D">
          <w:rPr>
            <w:noProof/>
            <w:webHidden/>
          </w:rPr>
          <w:fldChar w:fldCharType="end"/>
        </w:r>
      </w:hyperlink>
    </w:p>
    <w:p w14:paraId="531570AD" w14:textId="5F4D9D8D" w:rsidR="0023417D" w:rsidRDefault="00D67D23">
      <w:pPr>
        <w:pStyle w:val="TOC1"/>
        <w:tabs>
          <w:tab w:val="right" w:leader="dot" w:pos="7910"/>
        </w:tabs>
        <w:rPr>
          <w:rFonts w:eastAsiaTheme="minorEastAsia" w:cstheme="minorBidi"/>
          <w:noProof/>
        </w:rPr>
      </w:pPr>
      <w:hyperlink w:anchor="_Toc48290882" w:history="1">
        <w:r w:rsidR="0023417D" w:rsidRPr="0098622A">
          <w:rPr>
            <w:rStyle w:val="Hyperlink"/>
            <w:noProof/>
          </w:rPr>
          <w:t>4. Structural Analysis: The Pipeline</w:t>
        </w:r>
        <w:r w:rsidR="0023417D">
          <w:rPr>
            <w:noProof/>
            <w:webHidden/>
          </w:rPr>
          <w:tab/>
        </w:r>
        <w:r w:rsidR="0023417D">
          <w:rPr>
            <w:noProof/>
            <w:webHidden/>
          </w:rPr>
          <w:fldChar w:fldCharType="begin"/>
        </w:r>
        <w:r w:rsidR="0023417D">
          <w:rPr>
            <w:noProof/>
            <w:webHidden/>
          </w:rPr>
          <w:instrText xml:space="preserve"> PAGEREF _Toc48290882 \h </w:instrText>
        </w:r>
        <w:r w:rsidR="0023417D">
          <w:rPr>
            <w:noProof/>
            <w:webHidden/>
          </w:rPr>
        </w:r>
        <w:r w:rsidR="0023417D">
          <w:rPr>
            <w:noProof/>
            <w:webHidden/>
          </w:rPr>
          <w:fldChar w:fldCharType="separate"/>
        </w:r>
        <w:r w:rsidR="0023417D">
          <w:rPr>
            <w:noProof/>
            <w:webHidden/>
          </w:rPr>
          <w:t>46</w:t>
        </w:r>
        <w:r w:rsidR="0023417D">
          <w:rPr>
            <w:noProof/>
            <w:webHidden/>
          </w:rPr>
          <w:fldChar w:fldCharType="end"/>
        </w:r>
      </w:hyperlink>
    </w:p>
    <w:p w14:paraId="789079D5" w14:textId="4FBCDF27" w:rsidR="0023417D" w:rsidRDefault="00D67D23">
      <w:pPr>
        <w:pStyle w:val="TOC2"/>
        <w:tabs>
          <w:tab w:val="right" w:leader="dot" w:pos="7910"/>
        </w:tabs>
        <w:rPr>
          <w:rFonts w:eastAsiaTheme="minorEastAsia" w:cstheme="minorBidi"/>
          <w:noProof/>
        </w:rPr>
      </w:pPr>
      <w:hyperlink w:anchor="_Toc48290883" w:history="1">
        <w:r w:rsidR="0023417D" w:rsidRPr="0098622A">
          <w:rPr>
            <w:rStyle w:val="Hyperlink"/>
            <w:noProof/>
          </w:rPr>
          <w:t>4.1. Data Miners</w:t>
        </w:r>
        <w:r w:rsidR="0023417D">
          <w:rPr>
            <w:noProof/>
            <w:webHidden/>
          </w:rPr>
          <w:tab/>
        </w:r>
        <w:r w:rsidR="0023417D">
          <w:rPr>
            <w:noProof/>
            <w:webHidden/>
          </w:rPr>
          <w:fldChar w:fldCharType="begin"/>
        </w:r>
        <w:r w:rsidR="0023417D">
          <w:rPr>
            <w:noProof/>
            <w:webHidden/>
          </w:rPr>
          <w:instrText xml:space="preserve"> PAGEREF _Toc48290883 \h </w:instrText>
        </w:r>
        <w:r w:rsidR="0023417D">
          <w:rPr>
            <w:noProof/>
            <w:webHidden/>
          </w:rPr>
        </w:r>
        <w:r w:rsidR="0023417D">
          <w:rPr>
            <w:noProof/>
            <w:webHidden/>
          </w:rPr>
          <w:fldChar w:fldCharType="separate"/>
        </w:r>
        <w:r w:rsidR="0023417D">
          <w:rPr>
            <w:noProof/>
            <w:webHidden/>
          </w:rPr>
          <w:t>48</w:t>
        </w:r>
        <w:r w:rsidR="0023417D">
          <w:rPr>
            <w:noProof/>
            <w:webHidden/>
          </w:rPr>
          <w:fldChar w:fldCharType="end"/>
        </w:r>
      </w:hyperlink>
    </w:p>
    <w:p w14:paraId="599ECA2D" w14:textId="31CFF708" w:rsidR="0023417D" w:rsidRDefault="00D67D23">
      <w:pPr>
        <w:pStyle w:val="TOC3"/>
        <w:tabs>
          <w:tab w:val="right" w:leader="dot" w:pos="7910"/>
        </w:tabs>
        <w:rPr>
          <w:rFonts w:eastAsiaTheme="minorEastAsia" w:cstheme="minorBidi"/>
          <w:noProof/>
        </w:rPr>
      </w:pPr>
      <w:hyperlink w:anchor="_Toc48290884" w:history="1">
        <w:r w:rsidR="0023417D" w:rsidRPr="0098622A">
          <w:rPr>
            <w:rStyle w:val="Hyperlink"/>
            <w:noProof/>
          </w:rPr>
          <w:t>4.1.1. Fayed, et al. 1996</w:t>
        </w:r>
        <w:r w:rsidR="0023417D">
          <w:rPr>
            <w:noProof/>
            <w:webHidden/>
          </w:rPr>
          <w:tab/>
        </w:r>
        <w:r w:rsidR="0023417D">
          <w:rPr>
            <w:noProof/>
            <w:webHidden/>
          </w:rPr>
          <w:fldChar w:fldCharType="begin"/>
        </w:r>
        <w:r w:rsidR="0023417D">
          <w:rPr>
            <w:noProof/>
            <w:webHidden/>
          </w:rPr>
          <w:instrText xml:space="preserve"> PAGEREF _Toc48290884 \h </w:instrText>
        </w:r>
        <w:r w:rsidR="0023417D">
          <w:rPr>
            <w:noProof/>
            <w:webHidden/>
          </w:rPr>
        </w:r>
        <w:r w:rsidR="0023417D">
          <w:rPr>
            <w:noProof/>
            <w:webHidden/>
          </w:rPr>
          <w:fldChar w:fldCharType="separate"/>
        </w:r>
        <w:r w:rsidR="0023417D">
          <w:rPr>
            <w:noProof/>
            <w:webHidden/>
          </w:rPr>
          <w:t>48</w:t>
        </w:r>
        <w:r w:rsidR="0023417D">
          <w:rPr>
            <w:noProof/>
            <w:webHidden/>
          </w:rPr>
          <w:fldChar w:fldCharType="end"/>
        </w:r>
      </w:hyperlink>
    </w:p>
    <w:p w14:paraId="3BBF0C78" w14:textId="5C087347" w:rsidR="0023417D" w:rsidRDefault="00D67D23">
      <w:pPr>
        <w:pStyle w:val="TOC3"/>
        <w:tabs>
          <w:tab w:val="right" w:leader="dot" w:pos="7910"/>
        </w:tabs>
        <w:rPr>
          <w:rFonts w:eastAsiaTheme="minorEastAsia" w:cstheme="minorBidi"/>
          <w:noProof/>
        </w:rPr>
      </w:pPr>
      <w:hyperlink w:anchor="_Toc48290885" w:history="1">
        <w:r w:rsidR="0023417D" w:rsidRPr="0098622A">
          <w:rPr>
            <w:rStyle w:val="Hyperlink"/>
            <w:noProof/>
          </w:rPr>
          <w:t>4.1.2. Wirth and Hipp 1999</w:t>
        </w:r>
        <w:r w:rsidR="0023417D">
          <w:rPr>
            <w:noProof/>
            <w:webHidden/>
          </w:rPr>
          <w:tab/>
        </w:r>
        <w:r w:rsidR="0023417D">
          <w:rPr>
            <w:noProof/>
            <w:webHidden/>
          </w:rPr>
          <w:fldChar w:fldCharType="begin"/>
        </w:r>
        <w:r w:rsidR="0023417D">
          <w:rPr>
            <w:noProof/>
            <w:webHidden/>
          </w:rPr>
          <w:instrText xml:space="preserve"> PAGEREF _Toc48290885 \h </w:instrText>
        </w:r>
        <w:r w:rsidR="0023417D">
          <w:rPr>
            <w:noProof/>
            <w:webHidden/>
          </w:rPr>
        </w:r>
        <w:r w:rsidR="0023417D">
          <w:rPr>
            <w:noProof/>
            <w:webHidden/>
          </w:rPr>
          <w:fldChar w:fldCharType="separate"/>
        </w:r>
        <w:r w:rsidR="0023417D">
          <w:rPr>
            <w:noProof/>
            <w:webHidden/>
          </w:rPr>
          <w:t>49</w:t>
        </w:r>
        <w:r w:rsidR="0023417D">
          <w:rPr>
            <w:noProof/>
            <w:webHidden/>
          </w:rPr>
          <w:fldChar w:fldCharType="end"/>
        </w:r>
      </w:hyperlink>
    </w:p>
    <w:p w14:paraId="2B4E358E" w14:textId="19FB1805" w:rsidR="0023417D" w:rsidRDefault="00D67D23">
      <w:pPr>
        <w:pStyle w:val="TOC3"/>
        <w:tabs>
          <w:tab w:val="right" w:leader="dot" w:pos="7910"/>
        </w:tabs>
        <w:rPr>
          <w:rFonts w:eastAsiaTheme="minorEastAsia" w:cstheme="minorBidi"/>
          <w:noProof/>
        </w:rPr>
      </w:pPr>
      <w:hyperlink w:anchor="_Toc48290886" w:history="1">
        <w:r w:rsidR="0023417D" w:rsidRPr="0098622A">
          <w:rPr>
            <w:rStyle w:val="Hyperlink"/>
            <w:noProof/>
          </w:rPr>
          <w:t>4.1.3. Loukides 2011</w:t>
        </w:r>
        <w:r w:rsidR="0023417D">
          <w:rPr>
            <w:noProof/>
            <w:webHidden/>
          </w:rPr>
          <w:tab/>
        </w:r>
        <w:r w:rsidR="0023417D">
          <w:rPr>
            <w:noProof/>
            <w:webHidden/>
          </w:rPr>
          <w:fldChar w:fldCharType="begin"/>
        </w:r>
        <w:r w:rsidR="0023417D">
          <w:rPr>
            <w:noProof/>
            <w:webHidden/>
          </w:rPr>
          <w:instrText xml:space="preserve"> PAGEREF _Toc48290886 \h </w:instrText>
        </w:r>
        <w:r w:rsidR="0023417D">
          <w:rPr>
            <w:noProof/>
            <w:webHidden/>
          </w:rPr>
        </w:r>
        <w:r w:rsidR="0023417D">
          <w:rPr>
            <w:noProof/>
            <w:webHidden/>
          </w:rPr>
          <w:fldChar w:fldCharType="separate"/>
        </w:r>
        <w:r w:rsidR="0023417D">
          <w:rPr>
            <w:noProof/>
            <w:webHidden/>
          </w:rPr>
          <w:t>49</w:t>
        </w:r>
        <w:r w:rsidR="0023417D">
          <w:rPr>
            <w:noProof/>
            <w:webHidden/>
          </w:rPr>
          <w:fldChar w:fldCharType="end"/>
        </w:r>
      </w:hyperlink>
    </w:p>
    <w:p w14:paraId="726959E1" w14:textId="55452DE8" w:rsidR="0023417D" w:rsidRDefault="00D67D23">
      <w:pPr>
        <w:pStyle w:val="TOC3"/>
        <w:tabs>
          <w:tab w:val="right" w:leader="dot" w:pos="7910"/>
        </w:tabs>
        <w:rPr>
          <w:rFonts w:eastAsiaTheme="minorEastAsia" w:cstheme="minorBidi"/>
          <w:noProof/>
        </w:rPr>
      </w:pPr>
      <w:hyperlink w:anchor="_Toc48290887" w:history="1">
        <w:r w:rsidR="0023417D" w:rsidRPr="0098622A">
          <w:rPr>
            <w:rStyle w:val="Hyperlink"/>
            <w:noProof/>
          </w:rPr>
          <w:t>4.1.4. Dumbill 2011</w:t>
        </w:r>
        <w:r w:rsidR="0023417D">
          <w:rPr>
            <w:noProof/>
            <w:webHidden/>
          </w:rPr>
          <w:tab/>
        </w:r>
        <w:r w:rsidR="0023417D">
          <w:rPr>
            <w:noProof/>
            <w:webHidden/>
          </w:rPr>
          <w:fldChar w:fldCharType="begin"/>
        </w:r>
        <w:r w:rsidR="0023417D">
          <w:rPr>
            <w:noProof/>
            <w:webHidden/>
          </w:rPr>
          <w:instrText xml:space="preserve"> PAGEREF _Toc48290887 \h </w:instrText>
        </w:r>
        <w:r w:rsidR="0023417D">
          <w:rPr>
            <w:noProof/>
            <w:webHidden/>
          </w:rPr>
        </w:r>
        <w:r w:rsidR="0023417D">
          <w:rPr>
            <w:noProof/>
            <w:webHidden/>
          </w:rPr>
          <w:fldChar w:fldCharType="separate"/>
        </w:r>
        <w:r w:rsidR="0023417D">
          <w:rPr>
            <w:noProof/>
            <w:webHidden/>
          </w:rPr>
          <w:t>50</w:t>
        </w:r>
        <w:r w:rsidR="0023417D">
          <w:rPr>
            <w:noProof/>
            <w:webHidden/>
          </w:rPr>
          <w:fldChar w:fldCharType="end"/>
        </w:r>
      </w:hyperlink>
    </w:p>
    <w:p w14:paraId="4EAA1003" w14:textId="1E500323" w:rsidR="0023417D" w:rsidRDefault="00D67D23">
      <w:pPr>
        <w:pStyle w:val="TOC3"/>
        <w:tabs>
          <w:tab w:val="right" w:leader="dot" w:pos="7910"/>
        </w:tabs>
        <w:rPr>
          <w:rFonts w:eastAsiaTheme="minorEastAsia" w:cstheme="minorBidi"/>
          <w:noProof/>
        </w:rPr>
      </w:pPr>
      <w:hyperlink w:anchor="_Toc48290888" w:history="1">
        <w:r w:rsidR="0023417D" w:rsidRPr="0098622A">
          <w:rPr>
            <w:rStyle w:val="Hyperlink"/>
            <w:noProof/>
          </w:rPr>
          <w:t>4.1.5. Ojeda, et al. 2014</w:t>
        </w:r>
        <w:r w:rsidR="0023417D">
          <w:rPr>
            <w:noProof/>
            <w:webHidden/>
          </w:rPr>
          <w:tab/>
        </w:r>
        <w:r w:rsidR="0023417D">
          <w:rPr>
            <w:noProof/>
            <w:webHidden/>
          </w:rPr>
          <w:fldChar w:fldCharType="begin"/>
        </w:r>
        <w:r w:rsidR="0023417D">
          <w:rPr>
            <w:noProof/>
            <w:webHidden/>
          </w:rPr>
          <w:instrText xml:space="preserve"> PAGEREF _Toc48290888 \h </w:instrText>
        </w:r>
        <w:r w:rsidR="0023417D">
          <w:rPr>
            <w:noProof/>
            <w:webHidden/>
          </w:rPr>
        </w:r>
        <w:r w:rsidR="0023417D">
          <w:rPr>
            <w:noProof/>
            <w:webHidden/>
          </w:rPr>
          <w:fldChar w:fldCharType="separate"/>
        </w:r>
        <w:r w:rsidR="0023417D">
          <w:rPr>
            <w:noProof/>
            <w:webHidden/>
          </w:rPr>
          <w:t>51</w:t>
        </w:r>
        <w:r w:rsidR="0023417D">
          <w:rPr>
            <w:noProof/>
            <w:webHidden/>
          </w:rPr>
          <w:fldChar w:fldCharType="end"/>
        </w:r>
      </w:hyperlink>
    </w:p>
    <w:p w14:paraId="6D3525EB" w14:textId="75FB464A" w:rsidR="0023417D" w:rsidRDefault="00D67D23">
      <w:pPr>
        <w:pStyle w:val="TOC3"/>
        <w:tabs>
          <w:tab w:val="right" w:leader="dot" w:pos="7910"/>
        </w:tabs>
        <w:rPr>
          <w:rFonts w:eastAsiaTheme="minorEastAsia" w:cstheme="minorBidi"/>
          <w:noProof/>
        </w:rPr>
      </w:pPr>
      <w:hyperlink w:anchor="_Toc48290889" w:history="1">
        <w:r w:rsidR="0023417D" w:rsidRPr="0098622A">
          <w:rPr>
            <w:rStyle w:val="Hyperlink"/>
            <w:noProof/>
          </w:rPr>
          <w:t>4.1.6. Bramer 2016</w:t>
        </w:r>
        <w:r w:rsidR="0023417D">
          <w:rPr>
            <w:noProof/>
            <w:webHidden/>
          </w:rPr>
          <w:tab/>
        </w:r>
        <w:r w:rsidR="0023417D">
          <w:rPr>
            <w:noProof/>
            <w:webHidden/>
          </w:rPr>
          <w:fldChar w:fldCharType="begin"/>
        </w:r>
        <w:r w:rsidR="0023417D">
          <w:rPr>
            <w:noProof/>
            <w:webHidden/>
          </w:rPr>
          <w:instrText xml:space="preserve"> PAGEREF _Toc48290889 \h </w:instrText>
        </w:r>
        <w:r w:rsidR="0023417D">
          <w:rPr>
            <w:noProof/>
            <w:webHidden/>
          </w:rPr>
        </w:r>
        <w:r w:rsidR="0023417D">
          <w:rPr>
            <w:noProof/>
            <w:webHidden/>
          </w:rPr>
          <w:fldChar w:fldCharType="separate"/>
        </w:r>
        <w:r w:rsidR="0023417D">
          <w:rPr>
            <w:noProof/>
            <w:webHidden/>
          </w:rPr>
          <w:t>51</w:t>
        </w:r>
        <w:r w:rsidR="0023417D">
          <w:rPr>
            <w:noProof/>
            <w:webHidden/>
          </w:rPr>
          <w:fldChar w:fldCharType="end"/>
        </w:r>
      </w:hyperlink>
    </w:p>
    <w:p w14:paraId="2AFC989E" w14:textId="3ECCD2A9" w:rsidR="0023417D" w:rsidRDefault="00D67D23">
      <w:pPr>
        <w:pStyle w:val="TOC3"/>
        <w:tabs>
          <w:tab w:val="right" w:leader="dot" w:pos="7910"/>
        </w:tabs>
        <w:rPr>
          <w:rFonts w:eastAsiaTheme="minorEastAsia" w:cstheme="minorBidi"/>
          <w:noProof/>
        </w:rPr>
      </w:pPr>
      <w:hyperlink w:anchor="_Toc48290890" w:history="1">
        <w:r w:rsidR="0023417D" w:rsidRPr="0098622A">
          <w:rPr>
            <w:rStyle w:val="Hyperlink"/>
            <w:noProof/>
          </w:rPr>
          <w:t>4.1.7. KD Nuggets 2016</w:t>
        </w:r>
        <w:r w:rsidR="0023417D">
          <w:rPr>
            <w:noProof/>
            <w:webHidden/>
          </w:rPr>
          <w:tab/>
        </w:r>
        <w:r w:rsidR="0023417D">
          <w:rPr>
            <w:noProof/>
            <w:webHidden/>
          </w:rPr>
          <w:fldChar w:fldCharType="begin"/>
        </w:r>
        <w:r w:rsidR="0023417D">
          <w:rPr>
            <w:noProof/>
            <w:webHidden/>
          </w:rPr>
          <w:instrText xml:space="preserve"> PAGEREF _Toc48290890 \h </w:instrText>
        </w:r>
        <w:r w:rsidR="0023417D">
          <w:rPr>
            <w:noProof/>
            <w:webHidden/>
          </w:rPr>
        </w:r>
        <w:r w:rsidR="0023417D">
          <w:rPr>
            <w:noProof/>
            <w:webHidden/>
          </w:rPr>
          <w:fldChar w:fldCharType="separate"/>
        </w:r>
        <w:r w:rsidR="0023417D">
          <w:rPr>
            <w:noProof/>
            <w:webHidden/>
          </w:rPr>
          <w:t>52</w:t>
        </w:r>
        <w:r w:rsidR="0023417D">
          <w:rPr>
            <w:noProof/>
            <w:webHidden/>
          </w:rPr>
          <w:fldChar w:fldCharType="end"/>
        </w:r>
      </w:hyperlink>
    </w:p>
    <w:p w14:paraId="37779CC5" w14:textId="6CDCEB94" w:rsidR="0023417D" w:rsidRDefault="00D67D23">
      <w:pPr>
        <w:pStyle w:val="TOC3"/>
        <w:tabs>
          <w:tab w:val="right" w:leader="dot" w:pos="7910"/>
        </w:tabs>
        <w:rPr>
          <w:rFonts w:eastAsiaTheme="minorEastAsia" w:cstheme="minorBidi"/>
          <w:noProof/>
        </w:rPr>
      </w:pPr>
      <w:hyperlink w:anchor="_Toc48290891" w:history="1">
        <w:r w:rsidR="0023417D" w:rsidRPr="0098622A">
          <w:rPr>
            <w:rStyle w:val="Hyperlink"/>
            <w:noProof/>
          </w:rPr>
          <w:t>4.1.8. Géron 2017</w:t>
        </w:r>
        <w:r w:rsidR="0023417D">
          <w:rPr>
            <w:noProof/>
            <w:webHidden/>
          </w:rPr>
          <w:tab/>
        </w:r>
        <w:r w:rsidR="0023417D">
          <w:rPr>
            <w:noProof/>
            <w:webHidden/>
          </w:rPr>
          <w:fldChar w:fldCharType="begin"/>
        </w:r>
        <w:r w:rsidR="0023417D">
          <w:rPr>
            <w:noProof/>
            <w:webHidden/>
          </w:rPr>
          <w:instrText xml:space="preserve"> PAGEREF _Toc48290891 \h </w:instrText>
        </w:r>
        <w:r w:rsidR="0023417D">
          <w:rPr>
            <w:noProof/>
            <w:webHidden/>
          </w:rPr>
        </w:r>
        <w:r w:rsidR="0023417D">
          <w:rPr>
            <w:noProof/>
            <w:webHidden/>
          </w:rPr>
          <w:fldChar w:fldCharType="separate"/>
        </w:r>
        <w:r w:rsidR="0023417D">
          <w:rPr>
            <w:noProof/>
            <w:webHidden/>
          </w:rPr>
          <w:t>53</w:t>
        </w:r>
        <w:r w:rsidR="0023417D">
          <w:rPr>
            <w:noProof/>
            <w:webHidden/>
          </w:rPr>
          <w:fldChar w:fldCharType="end"/>
        </w:r>
      </w:hyperlink>
    </w:p>
    <w:p w14:paraId="02C61453" w14:textId="1E94B5A2" w:rsidR="0023417D" w:rsidRDefault="00D67D23">
      <w:pPr>
        <w:pStyle w:val="TOC3"/>
        <w:tabs>
          <w:tab w:val="right" w:leader="dot" w:pos="7910"/>
        </w:tabs>
        <w:rPr>
          <w:rFonts w:eastAsiaTheme="minorEastAsia" w:cstheme="minorBidi"/>
          <w:noProof/>
        </w:rPr>
      </w:pPr>
      <w:hyperlink w:anchor="_Toc48290892" w:history="1">
        <w:r w:rsidR="0023417D" w:rsidRPr="0098622A">
          <w:rPr>
            <w:rStyle w:val="Hyperlink"/>
            <w:noProof/>
          </w:rPr>
          <w:t>4.1.9. Simplilearn 2018</w:t>
        </w:r>
        <w:r w:rsidR="0023417D">
          <w:rPr>
            <w:noProof/>
            <w:webHidden/>
          </w:rPr>
          <w:tab/>
        </w:r>
        <w:r w:rsidR="0023417D">
          <w:rPr>
            <w:noProof/>
            <w:webHidden/>
          </w:rPr>
          <w:fldChar w:fldCharType="begin"/>
        </w:r>
        <w:r w:rsidR="0023417D">
          <w:rPr>
            <w:noProof/>
            <w:webHidden/>
          </w:rPr>
          <w:instrText xml:space="preserve"> PAGEREF _Toc48290892 \h </w:instrText>
        </w:r>
        <w:r w:rsidR="0023417D">
          <w:rPr>
            <w:noProof/>
            <w:webHidden/>
          </w:rPr>
        </w:r>
        <w:r w:rsidR="0023417D">
          <w:rPr>
            <w:noProof/>
            <w:webHidden/>
          </w:rPr>
          <w:fldChar w:fldCharType="separate"/>
        </w:r>
        <w:r w:rsidR="0023417D">
          <w:rPr>
            <w:noProof/>
            <w:webHidden/>
          </w:rPr>
          <w:t>54</w:t>
        </w:r>
        <w:r w:rsidR="0023417D">
          <w:rPr>
            <w:noProof/>
            <w:webHidden/>
          </w:rPr>
          <w:fldChar w:fldCharType="end"/>
        </w:r>
      </w:hyperlink>
    </w:p>
    <w:p w14:paraId="04067711" w14:textId="2319C5F8" w:rsidR="0023417D" w:rsidRDefault="00D67D23">
      <w:pPr>
        <w:pStyle w:val="TOC3"/>
        <w:tabs>
          <w:tab w:val="right" w:leader="dot" w:pos="7910"/>
        </w:tabs>
        <w:rPr>
          <w:rFonts w:eastAsiaTheme="minorEastAsia" w:cstheme="minorBidi"/>
          <w:noProof/>
        </w:rPr>
      </w:pPr>
      <w:hyperlink w:anchor="_Toc48290893" w:history="1">
        <w:r w:rsidR="0023417D" w:rsidRPr="0098622A">
          <w:rPr>
            <w:rStyle w:val="Hyperlink"/>
            <w:noProof/>
          </w:rPr>
          <w:t>4.1.10. Das 2019</w:t>
        </w:r>
        <w:r w:rsidR="0023417D">
          <w:rPr>
            <w:noProof/>
            <w:webHidden/>
          </w:rPr>
          <w:tab/>
        </w:r>
        <w:r w:rsidR="0023417D">
          <w:rPr>
            <w:noProof/>
            <w:webHidden/>
          </w:rPr>
          <w:fldChar w:fldCharType="begin"/>
        </w:r>
        <w:r w:rsidR="0023417D">
          <w:rPr>
            <w:noProof/>
            <w:webHidden/>
          </w:rPr>
          <w:instrText xml:space="preserve"> PAGEREF _Toc48290893 \h </w:instrText>
        </w:r>
        <w:r w:rsidR="0023417D">
          <w:rPr>
            <w:noProof/>
            <w:webHidden/>
          </w:rPr>
        </w:r>
        <w:r w:rsidR="0023417D">
          <w:rPr>
            <w:noProof/>
            <w:webHidden/>
          </w:rPr>
          <w:fldChar w:fldCharType="separate"/>
        </w:r>
        <w:r w:rsidR="0023417D">
          <w:rPr>
            <w:noProof/>
            <w:webHidden/>
          </w:rPr>
          <w:t>55</w:t>
        </w:r>
        <w:r w:rsidR="0023417D">
          <w:rPr>
            <w:noProof/>
            <w:webHidden/>
          </w:rPr>
          <w:fldChar w:fldCharType="end"/>
        </w:r>
      </w:hyperlink>
    </w:p>
    <w:p w14:paraId="07128286" w14:textId="5B5EE64B" w:rsidR="0023417D" w:rsidRDefault="00D67D23">
      <w:pPr>
        <w:pStyle w:val="TOC3"/>
        <w:tabs>
          <w:tab w:val="right" w:leader="dot" w:pos="7910"/>
        </w:tabs>
        <w:rPr>
          <w:rFonts w:eastAsiaTheme="minorEastAsia" w:cstheme="minorBidi"/>
          <w:noProof/>
        </w:rPr>
      </w:pPr>
      <w:hyperlink w:anchor="_Toc48290894" w:history="1">
        <w:r w:rsidR="0023417D" w:rsidRPr="0098622A">
          <w:rPr>
            <w:rStyle w:val="Hyperlink"/>
            <w:noProof/>
          </w:rPr>
          <w:t>4.1.11. Dataman 2020</w:t>
        </w:r>
        <w:r w:rsidR="0023417D">
          <w:rPr>
            <w:noProof/>
            <w:webHidden/>
          </w:rPr>
          <w:tab/>
        </w:r>
        <w:r w:rsidR="0023417D">
          <w:rPr>
            <w:noProof/>
            <w:webHidden/>
          </w:rPr>
          <w:fldChar w:fldCharType="begin"/>
        </w:r>
        <w:r w:rsidR="0023417D">
          <w:rPr>
            <w:noProof/>
            <w:webHidden/>
          </w:rPr>
          <w:instrText xml:space="preserve"> PAGEREF _Toc48290894 \h </w:instrText>
        </w:r>
        <w:r w:rsidR="0023417D">
          <w:rPr>
            <w:noProof/>
            <w:webHidden/>
          </w:rPr>
        </w:r>
        <w:r w:rsidR="0023417D">
          <w:rPr>
            <w:noProof/>
            <w:webHidden/>
          </w:rPr>
          <w:fldChar w:fldCharType="separate"/>
        </w:r>
        <w:r w:rsidR="0023417D">
          <w:rPr>
            <w:noProof/>
            <w:webHidden/>
          </w:rPr>
          <w:t>55</w:t>
        </w:r>
        <w:r w:rsidR="0023417D">
          <w:rPr>
            <w:noProof/>
            <w:webHidden/>
          </w:rPr>
          <w:fldChar w:fldCharType="end"/>
        </w:r>
      </w:hyperlink>
    </w:p>
    <w:p w14:paraId="6C2613C0" w14:textId="40E86E57" w:rsidR="0023417D" w:rsidRDefault="00D67D23">
      <w:pPr>
        <w:pStyle w:val="TOC2"/>
        <w:tabs>
          <w:tab w:val="right" w:leader="dot" w:pos="7910"/>
        </w:tabs>
        <w:rPr>
          <w:rFonts w:eastAsiaTheme="minorEastAsia" w:cstheme="minorBidi"/>
          <w:noProof/>
        </w:rPr>
      </w:pPr>
      <w:hyperlink w:anchor="_Toc48290895" w:history="1">
        <w:r w:rsidR="0023417D" w:rsidRPr="0098622A">
          <w:rPr>
            <w:rStyle w:val="Hyperlink"/>
            <w:noProof/>
          </w:rPr>
          <w:t>4.2. Data Analysts</w:t>
        </w:r>
        <w:r w:rsidR="0023417D">
          <w:rPr>
            <w:noProof/>
            <w:webHidden/>
          </w:rPr>
          <w:tab/>
        </w:r>
        <w:r w:rsidR="0023417D">
          <w:rPr>
            <w:noProof/>
            <w:webHidden/>
          </w:rPr>
          <w:fldChar w:fldCharType="begin"/>
        </w:r>
        <w:r w:rsidR="0023417D">
          <w:rPr>
            <w:noProof/>
            <w:webHidden/>
          </w:rPr>
          <w:instrText xml:space="preserve"> PAGEREF _Toc48290895 \h </w:instrText>
        </w:r>
        <w:r w:rsidR="0023417D">
          <w:rPr>
            <w:noProof/>
            <w:webHidden/>
          </w:rPr>
        </w:r>
        <w:r w:rsidR="0023417D">
          <w:rPr>
            <w:noProof/>
            <w:webHidden/>
          </w:rPr>
          <w:fldChar w:fldCharType="separate"/>
        </w:r>
        <w:r w:rsidR="0023417D">
          <w:rPr>
            <w:noProof/>
            <w:webHidden/>
          </w:rPr>
          <w:t>55</w:t>
        </w:r>
        <w:r w:rsidR="0023417D">
          <w:rPr>
            <w:noProof/>
            <w:webHidden/>
          </w:rPr>
          <w:fldChar w:fldCharType="end"/>
        </w:r>
      </w:hyperlink>
    </w:p>
    <w:p w14:paraId="0BD0AFD5" w14:textId="7501975D" w:rsidR="0023417D" w:rsidRDefault="00D67D23">
      <w:pPr>
        <w:pStyle w:val="TOC3"/>
        <w:tabs>
          <w:tab w:val="right" w:leader="dot" w:pos="7910"/>
        </w:tabs>
        <w:rPr>
          <w:rFonts w:eastAsiaTheme="minorEastAsia" w:cstheme="minorBidi"/>
          <w:noProof/>
        </w:rPr>
      </w:pPr>
      <w:hyperlink w:anchor="_Toc48290896" w:history="1">
        <w:r w:rsidR="0023417D" w:rsidRPr="0098622A">
          <w:rPr>
            <w:rStyle w:val="Hyperlink"/>
            <w:noProof/>
          </w:rPr>
          <w:t>4.2.1. Tukey</w:t>
        </w:r>
        <w:r w:rsidR="0023417D">
          <w:rPr>
            <w:noProof/>
            <w:webHidden/>
          </w:rPr>
          <w:tab/>
        </w:r>
        <w:r w:rsidR="0023417D">
          <w:rPr>
            <w:noProof/>
            <w:webHidden/>
          </w:rPr>
          <w:fldChar w:fldCharType="begin"/>
        </w:r>
        <w:r w:rsidR="0023417D">
          <w:rPr>
            <w:noProof/>
            <w:webHidden/>
          </w:rPr>
          <w:instrText xml:space="preserve"> PAGEREF _Toc48290896 \h </w:instrText>
        </w:r>
        <w:r w:rsidR="0023417D">
          <w:rPr>
            <w:noProof/>
            <w:webHidden/>
          </w:rPr>
        </w:r>
        <w:r w:rsidR="0023417D">
          <w:rPr>
            <w:noProof/>
            <w:webHidden/>
          </w:rPr>
          <w:fldChar w:fldCharType="separate"/>
        </w:r>
        <w:r w:rsidR="0023417D">
          <w:rPr>
            <w:noProof/>
            <w:webHidden/>
          </w:rPr>
          <w:t>55</w:t>
        </w:r>
        <w:r w:rsidR="0023417D">
          <w:rPr>
            <w:noProof/>
            <w:webHidden/>
          </w:rPr>
          <w:fldChar w:fldCharType="end"/>
        </w:r>
      </w:hyperlink>
    </w:p>
    <w:p w14:paraId="5FF62D5B" w14:textId="644A0A84" w:rsidR="0023417D" w:rsidRDefault="00D67D23">
      <w:pPr>
        <w:pStyle w:val="TOC3"/>
        <w:tabs>
          <w:tab w:val="right" w:leader="dot" w:pos="7910"/>
        </w:tabs>
        <w:rPr>
          <w:rFonts w:eastAsiaTheme="minorEastAsia" w:cstheme="minorBidi"/>
          <w:noProof/>
        </w:rPr>
      </w:pPr>
      <w:hyperlink w:anchor="_Toc48290897" w:history="1">
        <w:r w:rsidR="0023417D" w:rsidRPr="0098622A">
          <w:rPr>
            <w:rStyle w:val="Hyperlink"/>
            <w:noProof/>
          </w:rPr>
          <w:t>4.2.2. Hayashi 1998</w:t>
        </w:r>
        <w:r w:rsidR="0023417D">
          <w:rPr>
            <w:noProof/>
            <w:webHidden/>
          </w:rPr>
          <w:tab/>
        </w:r>
        <w:r w:rsidR="0023417D">
          <w:rPr>
            <w:noProof/>
            <w:webHidden/>
          </w:rPr>
          <w:fldChar w:fldCharType="begin"/>
        </w:r>
        <w:r w:rsidR="0023417D">
          <w:rPr>
            <w:noProof/>
            <w:webHidden/>
          </w:rPr>
          <w:instrText xml:space="preserve"> PAGEREF _Toc48290897 \h </w:instrText>
        </w:r>
        <w:r w:rsidR="0023417D">
          <w:rPr>
            <w:noProof/>
            <w:webHidden/>
          </w:rPr>
        </w:r>
        <w:r w:rsidR="0023417D">
          <w:rPr>
            <w:noProof/>
            <w:webHidden/>
          </w:rPr>
          <w:fldChar w:fldCharType="separate"/>
        </w:r>
        <w:r w:rsidR="0023417D">
          <w:rPr>
            <w:noProof/>
            <w:webHidden/>
          </w:rPr>
          <w:t>55</w:t>
        </w:r>
        <w:r w:rsidR="0023417D">
          <w:rPr>
            <w:noProof/>
            <w:webHidden/>
          </w:rPr>
          <w:fldChar w:fldCharType="end"/>
        </w:r>
      </w:hyperlink>
    </w:p>
    <w:p w14:paraId="0236F7FE" w14:textId="3820CC75" w:rsidR="0023417D" w:rsidRDefault="00D67D23">
      <w:pPr>
        <w:pStyle w:val="TOC3"/>
        <w:tabs>
          <w:tab w:val="right" w:leader="dot" w:pos="7910"/>
        </w:tabs>
        <w:rPr>
          <w:rFonts w:eastAsiaTheme="minorEastAsia" w:cstheme="minorBidi"/>
          <w:noProof/>
        </w:rPr>
      </w:pPr>
      <w:hyperlink w:anchor="_Toc48290898" w:history="1">
        <w:r w:rsidR="0023417D" w:rsidRPr="0098622A">
          <w:rPr>
            <w:rStyle w:val="Hyperlink"/>
            <w:noProof/>
          </w:rPr>
          <w:t>4.2.3. Mason and Wiggins 2010</w:t>
        </w:r>
        <w:r w:rsidR="0023417D">
          <w:rPr>
            <w:noProof/>
            <w:webHidden/>
          </w:rPr>
          <w:tab/>
        </w:r>
        <w:r w:rsidR="0023417D">
          <w:rPr>
            <w:noProof/>
            <w:webHidden/>
          </w:rPr>
          <w:fldChar w:fldCharType="begin"/>
        </w:r>
        <w:r w:rsidR="0023417D">
          <w:rPr>
            <w:noProof/>
            <w:webHidden/>
          </w:rPr>
          <w:instrText xml:space="preserve"> PAGEREF _Toc48290898 \h </w:instrText>
        </w:r>
        <w:r w:rsidR="0023417D">
          <w:rPr>
            <w:noProof/>
            <w:webHidden/>
          </w:rPr>
        </w:r>
        <w:r w:rsidR="0023417D">
          <w:rPr>
            <w:noProof/>
            <w:webHidden/>
          </w:rPr>
          <w:fldChar w:fldCharType="separate"/>
        </w:r>
        <w:r w:rsidR="0023417D">
          <w:rPr>
            <w:noProof/>
            <w:webHidden/>
          </w:rPr>
          <w:t>56</w:t>
        </w:r>
        <w:r w:rsidR="0023417D">
          <w:rPr>
            <w:noProof/>
            <w:webHidden/>
          </w:rPr>
          <w:fldChar w:fldCharType="end"/>
        </w:r>
      </w:hyperlink>
    </w:p>
    <w:p w14:paraId="11D48F63" w14:textId="0E74CF9F" w:rsidR="0023417D" w:rsidRDefault="00D67D23">
      <w:pPr>
        <w:pStyle w:val="TOC3"/>
        <w:tabs>
          <w:tab w:val="right" w:leader="dot" w:pos="7910"/>
        </w:tabs>
        <w:rPr>
          <w:rFonts w:eastAsiaTheme="minorEastAsia" w:cstheme="minorBidi"/>
          <w:noProof/>
        </w:rPr>
      </w:pPr>
      <w:hyperlink w:anchor="_Toc48290899" w:history="1">
        <w:r w:rsidR="0023417D" w:rsidRPr="0098622A">
          <w:rPr>
            <w:rStyle w:val="Hyperlink"/>
            <w:noProof/>
          </w:rPr>
          <w:t>4.2.4. Caffo, Peng and Leek 2015</w:t>
        </w:r>
        <w:r w:rsidR="0023417D">
          <w:rPr>
            <w:noProof/>
            <w:webHidden/>
          </w:rPr>
          <w:tab/>
        </w:r>
        <w:r w:rsidR="0023417D">
          <w:rPr>
            <w:noProof/>
            <w:webHidden/>
          </w:rPr>
          <w:fldChar w:fldCharType="begin"/>
        </w:r>
        <w:r w:rsidR="0023417D">
          <w:rPr>
            <w:noProof/>
            <w:webHidden/>
          </w:rPr>
          <w:instrText xml:space="preserve"> PAGEREF _Toc48290899 \h </w:instrText>
        </w:r>
        <w:r w:rsidR="0023417D">
          <w:rPr>
            <w:noProof/>
            <w:webHidden/>
          </w:rPr>
        </w:r>
        <w:r w:rsidR="0023417D">
          <w:rPr>
            <w:noProof/>
            <w:webHidden/>
          </w:rPr>
          <w:fldChar w:fldCharType="separate"/>
        </w:r>
        <w:r w:rsidR="0023417D">
          <w:rPr>
            <w:noProof/>
            <w:webHidden/>
          </w:rPr>
          <w:t>56</w:t>
        </w:r>
        <w:r w:rsidR="0023417D">
          <w:rPr>
            <w:noProof/>
            <w:webHidden/>
          </w:rPr>
          <w:fldChar w:fldCharType="end"/>
        </w:r>
      </w:hyperlink>
    </w:p>
    <w:p w14:paraId="228D80B7" w14:textId="04790EA8" w:rsidR="0023417D" w:rsidRDefault="00D67D23">
      <w:pPr>
        <w:pStyle w:val="TOC3"/>
        <w:tabs>
          <w:tab w:val="right" w:leader="dot" w:pos="7910"/>
        </w:tabs>
        <w:rPr>
          <w:rFonts w:eastAsiaTheme="minorEastAsia" w:cstheme="minorBidi"/>
          <w:noProof/>
        </w:rPr>
      </w:pPr>
      <w:hyperlink w:anchor="_Toc48290900" w:history="1">
        <w:r w:rsidR="0023417D" w:rsidRPr="0098622A">
          <w:rPr>
            <w:rStyle w:val="Hyperlink"/>
            <w:noProof/>
          </w:rPr>
          <w:t>4.2.5. Baumer 2015</w:t>
        </w:r>
        <w:r w:rsidR="0023417D">
          <w:rPr>
            <w:noProof/>
            <w:webHidden/>
          </w:rPr>
          <w:tab/>
        </w:r>
        <w:r w:rsidR="0023417D">
          <w:rPr>
            <w:noProof/>
            <w:webHidden/>
          </w:rPr>
          <w:fldChar w:fldCharType="begin"/>
        </w:r>
        <w:r w:rsidR="0023417D">
          <w:rPr>
            <w:noProof/>
            <w:webHidden/>
          </w:rPr>
          <w:instrText xml:space="preserve"> PAGEREF _Toc48290900 \h </w:instrText>
        </w:r>
        <w:r w:rsidR="0023417D">
          <w:rPr>
            <w:noProof/>
            <w:webHidden/>
          </w:rPr>
        </w:r>
        <w:r w:rsidR="0023417D">
          <w:rPr>
            <w:noProof/>
            <w:webHidden/>
          </w:rPr>
          <w:fldChar w:fldCharType="separate"/>
        </w:r>
        <w:r w:rsidR="0023417D">
          <w:rPr>
            <w:noProof/>
            <w:webHidden/>
          </w:rPr>
          <w:t>57</w:t>
        </w:r>
        <w:r w:rsidR="0023417D">
          <w:rPr>
            <w:noProof/>
            <w:webHidden/>
          </w:rPr>
          <w:fldChar w:fldCharType="end"/>
        </w:r>
      </w:hyperlink>
    </w:p>
    <w:p w14:paraId="298FBC5B" w14:textId="2E05DDAD" w:rsidR="0023417D" w:rsidRDefault="00D67D23">
      <w:pPr>
        <w:pStyle w:val="TOC3"/>
        <w:tabs>
          <w:tab w:val="right" w:leader="dot" w:pos="7910"/>
        </w:tabs>
        <w:rPr>
          <w:rFonts w:eastAsiaTheme="minorEastAsia" w:cstheme="minorBidi"/>
          <w:noProof/>
        </w:rPr>
      </w:pPr>
      <w:hyperlink w:anchor="_Toc48290901" w:history="1">
        <w:r w:rsidR="0023417D" w:rsidRPr="0098622A">
          <w:rPr>
            <w:rStyle w:val="Hyperlink"/>
            <w:noProof/>
          </w:rPr>
          <w:t>4.2.6. Pipeline</w:t>
        </w:r>
        <w:r w:rsidR="0023417D">
          <w:rPr>
            <w:noProof/>
            <w:webHidden/>
          </w:rPr>
          <w:tab/>
        </w:r>
        <w:r w:rsidR="0023417D">
          <w:rPr>
            <w:noProof/>
            <w:webHidden/>
          </w:rPr>
          <w:fldChar w:fldCharType="begin"/>
        </w:r>
        <w:r w:rsidR="0023417D">
          <w:rPr>
            <w:noProof/>
            <w:webHidden/>
          </w:rPr>
          <w:instrText xml:space="preserve"> PAGEREF _Toc48290901 \h </w:instrText>
        </w:r>
        <w:r w:rsidR="0023417D">
          <w:rPr>
            <w:noProof/>
            <w:webHidden/>
          </w:rPr>
        </w:r>
        <w:r w:rsidR="0023417D">
          <w:rPr>
            <w:noProof/>
            <w:webHidden/>
          </w:rPr>
          <w:fldChar w:fldCharType="separate"/>
        </w:r>
        <w:r w:rsidR="0023417D">
          <w:rPr>
            <w:noProof/>
            <w:webHidden/>
          </w:rPr>
          <w:t>57</w:t>
        </w:r>
        <w:r w:rsidR="0023417D">
          <w:rPr>
            <w:noProof/>
            <w:webHidden/>
          </w:rPr>
          <w:fldChar w:fldCharType="end"/>
        </w:r>
      </w:hyperlink>
    </w:p>
    <w:p w14:paraId="0A39BAAA" w14:textId="3FE89C46" w:rsidR="0023417D" w:rsidRDefault="00D67D23">
      <w:pPr>
        <w:pStyle w:val="TOC3"/>
        <w:tabs>
          <w:tab w:val="right" w:leader="dot" w:pos="7910"/>
        </w:tabs>
        <w:rPr>
          <w:rFonts w:eastAsiaTheme="minorEastAsia" w:cstheme="minorBidi"/>
          <w:noProof/>
        </w:rPr>
      </w:pPr>
      <w:hyperlink w:anchor="_Toc48290902" w:history="1">
        <w:r w:rsidR="0023417D" w:rsidRPr="0098622A">
          <w:rPr>
            <w:rStyle w:val="Hyperlink"/>
            <w:noProof/>
          </w:rPr>
          <w:t>4.2.7. Donoho 2017 (Donoho 2017)</w:t>
        </w:r>
        <w:r w:rsidR="0023417D">
          <w:rPr>
            <w:noProof/>
            <w:webHidden/>
          </w:rPr>
          <w:tab/>
        </w:r>
        <w:r w:rsidR="0023417D">
          <w:rPr>
            <w:noProof/>
            <w:webHidden/>
          </w:rPr>
          <w:fldChar w:fldCharType="begin"/>
        </w:r>
        <w:r w:rsidR="0023417D">
          <w:rPr>
            <w:noProof/>
            <w:webHidden/>
          </w:rPr>
          <w:instrText xml:space="preserve"> PAGEREF _Toc48290902 \h </w:instrText>
        </w:r>
        <w:r w:rsidR="0023417D">
          <w:rPr>
            <w:noProof/>
            <w:webHidden/>
          </w:rPr>
        </w:r>
        <w:r w:rsidR="0023417D">
          <w:rPr>
            <w:noProof/>
            <w:webHidden/>
          </w:rPr>
          <w:fldChar w:fldCharType="separate"/>
        </w:r>
        <w:r w:rsidR="0023417D">
          <w:rPr>
            <w:noProof/>
            <w:webHidden/>
          </w:rPr>
          <w:t>57</w:t>
        </w:r>
        <w:r w:rsidR="0023417D">
          <w:rPr>
            <w:noProof/>
            <w:webHidden/>
          </w:rPr>
          <w:fldChar w:fldCharType="end"/>
        </w:r>
      </w:hyperlink>
    </w:p>
    <w:p w14:paraId="63BAC9CC" w14:textId="35489C61" w:rsidR="0023417D" w:rsidRDefault="00D67D23">
      <w:pPr>
        <w:pStyle w:val="TOC3"/>
        <w:tabs>
          <w:tab w:val="right" w:leader="dot" w:pos="7910"/>
        </w:tabs>
        <w:rPr>
          <w:rFonts w:eastAsiaTheme="minorEastAsia" w:cstheme="minorBidi"/>
          <w:noProof/>
        </w:rPr>
      </w:pPr>
      <w:hyperlink w:anchor="_Toc48290903" w:history="1">
        <w:r w:rsidR="0023417D" w:rsidRPr="0098622A">
          <w:rPr>
            <w:rStyle w:val="Hyperlink"/>
            <w:noProof/>
          </w:rPr>
          <w:t>4.2.8. Yan and Davis 2019</w:t>
        </w:r>
        <w:r w:rsidR="0023417D">
          <w:rPr>
            <w:noProof/>
            <w:webHidden/>
          </w:rPr>
          <w:tab/>
        </w:r>
        <w:r w:rsidR="0023417D">
          <w:rPr>
            <w:noProof/>
            <w:webHidden/>
          </w:rPr>
          <w:fldChar w:fldCharType="begin"/>
        </w:r>
        <w:r w:rsidR="0023417D">
          <w:rPr>
            <w:noProof/>
            <w:webHidden/>
          </w:rPr>
          <w:instrText xml:space="preserve"> PAGEREF _Toc48290903 \h </w:instrText>
        </w:r>
        <w:r w:rsidR="0023417D">
          <w:rPr>
            <w:noProof/>
            <w:webHidden/>
          </w:rPr>
        </w:r>
        <w:r w:rsidR="0023417D">
          <w:rPr>
            <w:noProof/>
            <w:webHidden/>
          </w:rPr>
          <w:fldChar w:fldCharType="separate"/>
        </w:r>
        <w:r w:rsidR="0023417D">
          <w:rPr>
            <w:noProof/>
            <w:webHidden/>
          </w:rPr>
          <w:t>58</w:t>
        </w:r>
        <w:r w:rsidR="0023417D">
          <w:rPr>
            <w:noProof/>
            <w:webHidden/>
          </w:rPr>
          <w:fldChar w:fldCharType="end"/>
        </w:r>
      </w:hyperlink>
    </w:p>
    <w:p w14:paraId="0FDC803D" w14:textId="48C357C7" w:rsidR="0023417D" w:rsidRDefault="00D67D23">
      <w:pPr>
        <w:pStyle w:val="TOC3"/>
        <w:tabs>
          <w:tab w:val="right" w:leader="dot" w:pos="7910"/>
        </w:tabs>
        <w:rPr>
          <w:rFonts w:eastAsiaTheme="minorEastAsia" w:cstheme="minorBidi"/>
          <w:noProof/>
        </w:rPr>
      </w:pPr>
      <w:hyperlink w:anchor="_Toc48290904" w:history="1">
        <w:r w:rsidR="0023417D" w:rsidRPr="0098622A">
          <w:rPr>
            <w:rStyle w:val="Hyperlink"/>
            <w:noProof/>
          </w:rPr>
          <w:t>4.2.9. Wing 2019</w:t>
        </w:r>
        <w:r w:rsidR="0023417D">
          <w:rPr>
            <w:noProof/>
            <w:webHidden/>
          </w:rPr>
          <w:tab/>
        </w:r>
        <w:r w:rsidR="0023417D">
          <w:rPr>
            <w:noProof/>
            <w:webHidden/>
          </w:rPr>
          <w:fldChar w:fldCharType="begin"/>
        </w:r>
        <w:r w:rsidR="0023417D">
          <w:rPr>
            <w:noProof/>
            <w:webHidden/>
          </w:rPr>
          <w:instrText xml:space="preserve"> PAGEREF _Toc48290904 \h </w:instrText>
        </w:r>
        <w:r w:rsidR="0023417D">
          <w:rPr>
            <w:noProof/>
            <w:webHidden/>
          </w:rPr>
        </w:r>
        <w:r w:rsidR="0023417D">
          <w:rPr>
            <w:noProof/>
            <w:webHidden/>
          </w:rPr>
          <w:fldChar w:fldCharType="separate"/>
        </w:r>
        <w:r w:rsidR="0023417D">
          <w:rPr>
            <w:noProof/>
            <w:webHidden/>
          </w:rPr>
          <w:t>58</w:t>
        </w:r>
        <w:r w:rsidR="0023417D">
          <w:rPr>
            <w:noProof/>
            <w:webHidden/>
          </w:rPr>
          <w:fldChar w:fldCharType="end"/>
        </w:r>
      </w:hyperlink>
    </w:p>
    <w:p w14:paraId="19305192" w14:textId="1463E2AB" w:rsidR="0023417D" w:rsidRDefault="00D67D23">
      <w:pPr>
        <w:pStyle w:val="TOC3"/>
        <w:tabs>
          <w:tab w:val="right" w:leader="dot" w:pos="7910"/>
        </w:tabs>
        <w:rPr>
          <w:rFonts w:eastAsiaTheme="minorEastAsia" w:cstheme="minorBidi"/>
          <w:noProof/>
        </w:rPr>
      </w:pPr>
      <w:hyperlink w:anchor="_Toc48290905" w:history="1">
        <w:r w:rsidR="0023417D" w:rsidRPr="0098622A">
          <w:rPr>
            <w:rStyle w:val="Hyperlink"/>
            <w:noProof/>
          </w:rPr>
          <w:t>4.2.10. Porter 2020</w:t>
        </w:r>
        <w:r w:rsidR="0023417D">
          <w:rPr>
            <w:noProof/>
            <w:webHidden/>
          </w:rPr>
          <w:tab/>
        </w:r>
        <w:r w:rsidR="0023417D">
          <w:rPr>
            <w:noProof/>
            <w:webHidden/>
          </w:rPr>
          <w:fldChar w:fldCharType="begin"/>
        </w:r>
        <w:r w:rsidR="0023417D">
          <w:rPr>
            <w:noProof/>
            <w:webHidden/>
          </w:rPr>
          <w:instrText xml:space="preserve"> PAGEREF _Toc48290905 \h </w:instrText>
        </w:r>
        <w:r w:rsidR="0023417D">
          <w:rPr>
            <w:noProof/>
            <w:webHidden/>
          </w:rPr>
        </w:r>
        <w:r w:rsidR="0023417D">
          <w:rPr>
            <w:noProof/>
            <w:webHidden/>
          </w:rPr>
          <w:fldChar w:fldCharType="separate"/>
        </w:r>
        <w:r w:rsidR="0023417D">
          <w:rPr>
            <w:noProof/>
            <w:webHidden/>
          </w:rPr>
          <w:t>58</w:t>
        </w:r>
        <w:r w:rsidR="0023417D">
          <w:rPr>
            <w:noProof/>
            <w:webHidden/>
          </w:rPr>
          <w:fldChar w:fldCharType="end"/>
        </w:r>
      </w:hyperlink>
    </w:p>
    <w:p w14:paraId="6DB6045C" w14:textId="0DEE0243" w:rsidR="0023417D" w:rsidRDefault="00D67D23">
      <w:pPr>
        <w:pStyle w:val="TOC2"/>
        <w:tabs>
          <w:tab w:val="right" w:leader="dot" w:pos="7910"/>
        </w:tabs>
        <w:rPr>
          <w:rFonts w:eastAsiaTheme="minorEastAsia" w:cstheme="minorBidi"/>
          <w:noProof/>
        </w:rPr>
      </w:pPr>
      <w:hyperlink w:anchor="_Toc48290906" w:history="1">
        <w:r w:rsidR="0023417D" w:rsidRPr="0098622A">
          <w:rPr>
            <w:rStyle w:val="Hyperlink"/>
            <w:noProof/>
          </w:rPr>
          <w:t>4.3. Observers</w:t>
        </w:r>
        <w:r w:rsidR="0023417D">
          <w:rPr>
            <w:noProof/>
            <w:webHidden/>
          </w:rPr>
          <w:tab/>
        </w:r>
        <w:r w:rsidR="0023417D">
          <w:rPr>
            <w:noProof/>
            <w:webHidden/>
          </w:rPr>
          <w:fldChar w:fldCharType="begin"/>
        </w:r>
        <w:r w:rsidR="0023417D">
          <w:rPr>
            <w:noProof/>
            <w:webHidden/>
          </w:rPr>
          <w:instrText xml:space="preserve"> PAGEREF _Toc48290906 \h </w:instrText>
        </w:r>
        <w:r w:rsidR="0023417D">
          <w:rPr>
            <w:noProof/>
            <w:webHidden/>
          </w:rPr>
        </w:r>
        <w:r w:rsidR="0023417D">
          <w:rPr>
            <w:noProof/>
            <w:webHidden/>
          </w:rPr>
          <w:fldChar w:fldCharType="separate"/>
        </w:r>
        <w:r w:rsidR="0023417D">
          <w:rPr>
            <w:noProof/>
            <w:webHidden/>
          </w:rPr>
          <w:t>58</w:t>
        </w:r>
        <w:r w:rsidR="0023417D">
          <w:rPr>
            <w:noProof/>
            <w:webHidden/>
          </w:rPr>
          <w:fldChar w:fldCharType="end"/>
        </w:r>
      </w:hyperlink>
    </w:p>
    <w:p w14:paraId="7AD231B5" w14:textId="7B36353F" w:rsidR="0023417D" w:rsidRDefault="00D67D23">
      <w:pPr>
        <w:pStyle w:val="TOC3"/>
        <w:tabs>
          <w:tab w:val="right" w:leader="dot" w:pos="7910"/>
        </w:tabs>
        <w:rPr>
          <w:rFonts w:eastAsiaTheme="minorEastAsia" w:cstheme="minorBidi"/>
          <w:noProof/>
        </w:rPr>
      </w:pPr>
      <w:hyperlink w:anchor="_Toc48290907" w:history="1">
        <w:r w:rsidR="0023417D" w:rsidRPr="0098622A">
          <w:rPr>
            <w:rStyle w:val="Hyperlink"/>
            <w:noProof/>
          </w:rPr>
          <w:t>4.3.1. Salts 2015, 2017</w:t>
        </w:r>
        <w:r w:rsidR="0023417D">
          <w:rPr>
            <w:noProof/>
            <w:webHidden/>
          </w:rPr>
          <w:tab/>
        </w:r>
        <w:r w:rsidR="0023417D">
          <w:rPr>
            <w:noProof/>
            <w:webHidden/>
          </w:rPr>
          <w:fldChar w:fldCharType="begin"/>
        </w:r>
        <w:r w:rsidR="0023417D">
          <w:rPr>
            <w:noProof/>
            <w:webHidden/>
          </w:rPr>
          <w:instrText xml:space="preserve"> PAGEREF _Toc48290907 \h </w:instrText>
        </w:r>
        <w:r w:rsidR="0023417D">
          <w:rPr>
            <w:noProof/>
            <w:webHidden/>
          </w:rPr>
        </w:r>
        <w:r w:rsidR="0023417D">
          <w:rPr>
            <w:noProof/>
            <w:webHidden/>
          </w:rPr>
          <w:fldChar w:fldCharType="separate"/>
        </w:r>
        <w:r w:rsidR="0023417D">
          <w:rPr>
            <w:noProof/>
            <w:webHidden/>
          </w:rPr>
          <w:t>58</w:t>
        </w:r>
        <w:r w:rsidR="0023417D">
          <w:rPr>
            <w:noProof/>
            <w:webHidden/>
          </w:rPr>
          <w:fldChar w:fldCharType="end"/>
        </w:r>
      </w:hyperlink>
    </w:p>
    <w:p w14:paraId="6CC9E95B" w14:textId="42350F96" w:rsidR="0023417D" w:rsidRDefault="00D67D23">
      <w:pPr>
        <w:pStyle w:val="TOC2"/>
        <w:tabs>
          <w:tab w:val="right" w:leader="dot" w:pos="7910"/>
        </w:tabs>
        <w:rPr>
          <w:rFonts w:eastAsiaTheme="minorEastAsia" w:cstheme="minorBidi"/>
          <w:noProof/>
        </w:rPr>
      </w:pPr>
      <w:hyperlink w:anchor="_Toc48290908" w:history="1">
        <w:r w:rsidR="0023417D" w:rsidRPr="0098622A">
          <w:rPr>
            <w:rStyle w:val="Hyperlink"/>
            <w:noProof/>
          </w:rPr>
          <w:t>4.4. Summary</w:t>
        </w:r>
        <w:r w:rsidR="0023417D">
          <w:rPr>
            <w:noProof/>
            <w:webHidden/>
          </w:rPr>
          <w:tab/>
        </w:r>
        <w:r w:rsidR="0023417D">
          <w:rPr>
            <w:noProof/>
            <w:webHidden/>
          </w:rPr>
          <w:fldChar w:fldCharType="begin"/>
        </w:r>
        <w:r w:rsidR="0023417D">
          <w:rPr>
            <w:noProof/>
            <w:webHidden/>
          </w:rPr>
          <w:instrText xml:space="preserve"> PAGEREF _Toc48290908 \h </w:instrText>
        </w:r>
        <w:r w:rsidR="0023417D">
          <w:rPr>
            <w:noProof/>
            <w:webHidden/>
          </w:rPr>
        </w:r>
        <w:r w:rsidR="0023417D">
          <w:rPr>
            <w:noProof/>
            <w:webHidden/>
          </w:rPr>
          <w:fldChar w:fldCharType="separate"/>
        </w:r>
        <w:r w:rsidR="0023417D">
          <w:rPr>
            <w:noProof/>
            <w:webHidden/>
          </w:rPr>
          <w:t>58</w:t>
        </w:r>
        <w:r w:rsidR="0023417D">
          <w:rPr>
            <w:noProof/>
            <w:webHidden/>
          </w:rPr>
          <w:fldChar w:fldCharType="end"/>
        </w:r>
      </w:hyperlink>
    </w:p>
    <w:p w14:paraId="190A4AF6" w14:textId="0EFB8761" w:rsidR="0023417D" w:rsidRDefault="00D67D23">
      <w:pPr>
        <w:pStyle w:val="TOC3"/>
        <w:tabs>
          <w:tab w:val="right" w:leader="dot" w:pos="7910"/>
        </w:tabs>
        <w:rPr>
          <w:rFonts w:eastAsiaTheme="minorEastAsia" w:cstheme="minorBidi"/>
          <w:noProof/>
        </w:rPr>
      </w:pPr>
      <w:hyperlink w:anchor="_Toc48290909" w:history="1">
        <w:r w:rsidR="0023417D" w:rsidRPr="0098622A">
          <w:rPr>
            <w:rStyle w:val="Hyperlink"/>
            <w:noProof/>
          </w:rPr>
          <w:t>4.4.1. Cross-cutting themes</w:t>
        </w:r>
        <w:r w:rsidR="0023417D">
          <w:rPr>
            <w:noProof/>
            <w:webHidden/>
          </w:rPr>
          <w:tab/>
        </w:r>
        <w:r w:rsidR="0023417D">
          <w:rPr>
            <w:noProof/>
            <w:webHidden/>
          </w:rPr>
          <w:fldChar w:fldCharType="begin"/>
        </w:r>
        <w:r w:rsidR="0023417D">
          <w:rPr>
            <w:noProof/>
            <w:webHidden/>
          </w:rPr>
          <w:instrText xml:space="preserve"> PAGEREF _Toc48290909 \h </w:instrText>
        </w:r>
        <w:r w:rsidR="0023417D">
          <w:rPr>
            <w:noProof/>
            <w:webHidden/>
          </w:rPr>
        </w:r>
        <w:r w:rsidR="0023417D">
          <w:rPr>
            <w:noProof/>
            <w:webHidden/>
          </w:rPr>
          <w:fldChar w:fldCharType="separate"/>
        </w:r>
        <w:r w:rsidR="0023417D">
          <w:rPr>
            <w:noProof/>
            <w:webHidden/>
          </w:rPr>
          <w:t>58</w:t>
        </w:r>
        <w:r w:rsidR="0023417D">
          <w:rPr>
            <w:noProof/>
            <w:webHidden/>
          </w:rPr>
          <w:fldChar w:fldCharType="end"/>
        </w:r>
      </w:hyperlink>
    </w:p>
    <w:p w14:paraId="3AEA7F6E" w14:textId="2CC0E25F" w:rsidR="0023417D" w:rsidRDefault="00D67D23">
      <w:pPr>
        <w:pStyle w:val="TOC3"/>
        <w:tabs>
          <w:tab w:val="right" w:leader="dot" w:pos="7910"/>
        </w:tabs>
        <w:rPr>
          <w:rFonts w:eastAsiaTheme="minorEastAsia" w:cstheme="minorBidi"/>
          <w:noProof/>
        </w:rPr>
      </w:pPr>
      <w:hyperlink w:anchor="_Toc48290910" w:history="1">
        <w:r w:rsidR="0023417D" w:rsidRPr="0098622A">
          <w:rPr>
            <w:rStyle w:val="Hyperlink"/>
            <w:noProof/>
          </w:rPr>
          <w:t>4.4.2. The Two Cultures</w:t>
        </w:r>
        <w:r w:rsidR="0023417D">
          <w:rPr>
            <w:noProof/>
            <w:webHidden/>
          </w:rPr>
          <w:tab/>
        </w:r>
        <w:r w:rsidR="0023417D">
          <w:rPr>
            <w:noProof/>
            <w:webHidden/>
          </w:rPr>
          <w:fldChar w:fldCharType="begin"/>
        </w:r>
        <w:r w:rsidR="0023417D">
          <w:rPr>
            <w:noProof/>
            <w:webHidden/>
          </w:rPr>
          <w:instrText xml:space="preserve"> PAGEREF _Toc48290910 \h </w:instrText>
        </w:r>
        <w:r w:rsidR="0023417D">
          <w:rPr>
            <w:noProof/>
            <w:webHidden/>
          </w:rPr>
        </w:r>
        <w:r w:rsidR="0023417D">
          <w:rPr>
            <w:noProof/>
            <w:webHidden/>
          </w:rPr>
          <w:fldChar w:fldCharType="separate"/>
        </w:r>
        <w:r w:rsidR="0023417D">
          <w:rPr>
            <w:noProof/>
            <w:webHidden/>
          </w:rPr>
          <w:t>59</w:t>
        </w:r>
        <w:r w:rsidR="0023417D">
          <w:rPr>
            <w:noProof/>
            <w:webHidden/>
          </w:rPr>
          <w:fldChar w:fldCharType="end"/>
        </w:r>
      </w:hyperlink>
    </w:p>
    <w:p w14:paraId="5127846A" w14:textId="75A57B84" w:rsidR="0023417D" w:rsidRDefault="00D67D23">
      <w:pPr>
        <w:pStyle w:val="TOC1"/>
        <w:tabs>
          <w:tab w:val="right" w:leader="dot" w:pos="7910"/>
        </w:tabs>
        <w:rPr>
          <w:rFonts w:eastAsiaTheme="minorEastAsia" w:cstheme="minorBidi"/>
          <w:noProof/>
        </w:rPr>
      </w:pPr>
      <w:hyperlink w:anchor="_Toc48290911" w:history="1">
        <w:r w:rsidR="0023417D" w:rsidRPr="0098622A">
          <w:rPr>
            <w:rStyle w:val="Hyperlink"/>
            <w:noProof/>
          </w:rPr>
          <w:t>5. Synthesis</w:t>
        </w:r>
        <w:r w:rsidR="0023417D">
          <w:rPr>
            <w:noProof/>
            <w:webHidden/>
          </w:rPr>
          <w:tab/>
        </w:r>
        <w:r w:rsidR="0023417D">
          <w:rPr>
            <w:noProof/>
            <w:webHidden/>
          </w:rPr>
          <w:fldChar w:fldCharType="begin"/>
        </w:r>
        <w:r w:rsidR="0023417D">
          <w:rPr>
            <w:noProof/>
            <w:webHidden/>
          </w:rPr>
          <w:instrText xml:space="preserve"> PAGEREF _Toc48290911 \h </w:instrText>
        </w:r>
        <w:r w:rsidR="0023417D">
          <w:rPr>
            <w:noProof/>
            <w:webHidden/>
          </w:rPr>
        </w:r>
        <w:r w:rsidR="0023417D">
          <w:rPr>
            <w:noProof/>
            <w:webHidden/>
          </w:rPr>
          <w:fldChar w:fldCharType="separate"/>
        </w:r>
        <w:r w:rsidR="0023417D">
          <w:rPr>
            <w:noProof/>
            <w:webHidden/>
          </w:rPr>
          <w:t>59</w:t>
        </w:r>
        <w:r w:rsidR="0023417D">
          <w:rPr>
            <w:noProof/>
            <w:webHidden/>
          </w:rPr>
          <w:fldChar w:fldCharType="end"/>
        </w:r>
      </w:hyperlink>
    </w:p>
    <w:p w14:paraId="740FAE19" w14:textId="418728F6" w:rsidR="0023417D" w:rsidRDefault="00D67D23">
      <w:pPr>
        <w:pStyle w:val="TOC2"/>
        <w:tabs>
          <w:tab w:val="right" w:leader="dot" w:pos="7910"/>
        </w:tabs>
        <w:rPr>
          <w:rFonts w:eastAsiaTheme="minorEastAsia" w:cstheme="minorBidi"/>
          <w:noProof/>
        </w:rPr>
      </w:pPr>
      <w:hyperlink w:anchor="_Toc48290912" w:history="1">
        <w:r w:rsidR="0023417D" w:rsidRPr="0098622A">
          <w:rPr>
            <w:rStyle w:val="Hyperlink"/>
            <w:noProof/>
          </w:rPr>
          <w:t>5.1. Common structure</w:t>
        </w:r>
        <w:r w:rsidR="0023417D">
          <w:rPr>
            <w:noProof/>
            <w:webHidden/>
          </w:rPr>
          <w:tab/>
        </w:r>
        <w:r w:rsidR="0023417D">
          <w:rPr>
            <w:noProof/>
            <w:webHidden/>
          </w:rPr>
          <w:fldChar w:fldCharType="begin"/>
        </w:r>
        <w:r w:rsidR="0023417D">
          <w:rPr>
            <w:noProof/>
            <w:webHidden/>
          </w:rPr>
          <w:instrText xml:space="preserve"> PAGEREF _Toc48290912 \h </w:instrText>
        </w:r>
        <w:r w:rsidR="0023417D">
          <w:rPr>
            <w:noProof/>
            <w:webHidden/>
          </w:rPr>
        </w:r>
        <w:r w:rsidR="0023417D">
          <w:rPr>
            <w:noProof/>
            <w:webHidden/>
          </w:rPr>
          <w:fldChar w:fldCharType="separate"/>
        </w:r>
        <w:r w:rsidR="0023417D">
          <w:rPr>
            <w:noProof/>
            <w:webHidden/>
          </w:rPr>
          <w:t>59</w:t>
        </w:r>
        <w:r w:rsidR="0023417D">
          <w:rPr>
            <w:noProof/>
            <w:webHidden/>
          </w:rPr>
          <w:fldChar w:fldCharType="end"/>
        </w:r>
      </w:hyperlink>
    </w:p>
    <w:p w14:paraId="1896DBE3" w14:textId="22D0A129" w:rsidR="0023417D" w:rsidRDefault="00D67D23">
      <w:pPr>
        <w:pStyle w:val="TOC3"/>
        <w:tabs>
          <w:tab w:val="right" w:leader="dot" w:pos="7910"/>
        </w:tabs>
        <w:rPr>
          <w:rFonts w:eastAsiaTheme="minorEastAsia" w:cstheme="minorBidi"/>
          <w:noProof/>
        </w:rPr>
      </w:pPr>
      <w:hyperlink w:anchor="_Toc48290913" w:history="1">
        <w:r w:rsidR="0023417D" w:rsidRPr="0098622A">
          <w:rPr>
            <w:rStyle w:val="Hyperlink"/>
            <w:noProof/>
          </w:rPr>
          <w:t>5.1.1. Major areas of activity</w:t>
        </w:r>
        <w:r w:rsidR="0023417D">
          <w:rPr>
            <w:noProof/>
            <w:webHidden/>
          </w:rPr>
          <w:tab/>
        </w:r>
        <w:r w:rsidR="0023417D">
          <w:rPr>
            <w:noProof/>
            <w:webHidden/>
          </w:rPr>
          <w:fldChar w:fldCharType="begin"/>
        </w:r>
        <w:r w:rsidR="0023417D">
          <w:rPr>
            <w:noProof/>
            <w:webHidden/>
          </w:rPr>
          <w:instrText xml:space="preserve"> PAGEREF _Toc48290913 \h </w:instrText>
        </w:r>
        <w:r w:rsidR="0023417D">
          <w:rPr>
            <w:noProof/>
            <w:webHidden/>
          </w:rPr>
        </w:r>
        <w:r w:rsidR="0023417D">
          <w:rPr>
            <w:noProof/>
            <w:webHidden/>
          </w:rPr>
          <w:fldChar w:fldCharType="separate"/>
        </w:r>
        <w:r w:rsidR="0023417D">
          <w:rPr>
            <w:noProof/>
            <w:webHidden/>
          </w:rPr>
          <w:t>59</w:t>
        </w:r>
        <w:r w:rsidR="0023417D">
          <w:rPr>
            <w:noProof/>
            <w:webHidden/>
          </w:rPr>
          <w:fldChar w:fldCharType="end"/>
        </w:r>
      </w:hyperlink>
    </w:p>
    <w:p w14:paraId="6E7E4F08" w14:textId="785F377F" w:rsidR="0023417D" w:rsidRDefault="00D67D23">
      <w:pPr>
        <w:pStyle w:val="TOC3"/>
        <w:tabs>
          <w:tab w:val="right" w:leader="dot" w:pos="7910"/>
        </w:tabs>
        <w:rPr>
          <w:rFonts w:eastAsiaTheme="minorEastAsia" w:cstheme="minorBidi"/>
          <w:noProof/>
        </w:rPr>
      </w:pPr>
      <w:hyperlink w:anchor="_Toc48290914" w:history="1">
        <w:r w:rsidR="0023417D" w:rsidRPr="0098622A">
          <w:rPr>
            <w:rStyle w:val="Hyperlink"/>
            <w:noProof/>
          </w:rPr>
          <w:t>5.1.2. Structure</w:t>
        </w:r>
        <w:r w:rsidR="0023417D">
          <w:rPr>
            <w:noProof/>
            <w:webHidden/>
          </w:rPr>
          <w:tab/>
        </w:r>
        <w:r w:rsidR="0023417D">
          <w:rPr>
            <w:noProof/>
            <w:webHidden/>
          </w:rPr>
          <w:fldChar w:fldCharType="begin"/>
        </w:r>
        <w:r w:rsidR="0023417D">
          <w:rPr>
            <w:noProof/>
            <w:webHidden/>
          </w:rPr>
          <w:instrText xml:space="preserve"> PAGEREF _Toc48290914 \h </w:instrText>
        </w:r>
        <w:r w:rsidR="0023417D">
          <w:rPr>
            <w:noProof/>
            <w:webHidden/>
          </w:rPr>
        </w:r>
        <w:r w:rsidR="0023417D">
          <w:rPr>
            <w:noProof/>
            <w:webHidden/>
          </w:rPr>
          <w:fldChar w:fldCharType="separate"/>
        </w:r>
        <w:r w:rsidR="0023417D">
          <w:rPr>
            <w:noProof/>
            <w:webHidden/>
          </w:rPr>
          <w:t>59</w:t>
        </w:r>
        <w:r w:rsidR="0023417D">
          <w:rPr>
            <w:noProof/>
            <w:webHidden/>
          </w:rPr>
          <w:fldChar w:fldCharType="end"/>
        </w:r>
      </w:hyperlink>
    </w:p>
    <w:p w14:paraId="7EAACF40" w14:textId="708F9CBD" w:rsidR="0023417D" w:rsidRDefault="00D67D23">
      <w:pPr>
        <w:pStyle w:val="TOC3"/>
        <w:tabs>
          <w:tab w:val="right" w:leader="dot" w:pos="7910"/>
        </w:tabs>
        <w:rPr>
          <w:rFonts w:eastAsiaTheme="minorEastAsia" w:cstheme="minorBidi"/>
          <w:noProof/>
        </w:rPr>
      </w:pPr>
      <w:hyperlink w:anchor="_Toc48290915" w:history="1">
        <w:r w:rsidR="0023417D" w:rsidRPr="0098622A">
          <w:rPr>
            <w:rStyle w:val="Hyperlink"/>
            <w:noProof/>
          </w:rPr>
          <w:t>5.1.3. Secondary interpretation</w:t>
        </w:r>
        <w:r w:rsidR="0023417D">
          <w:rPr>
            <w:noProof/>
            <w:webHidden/>
          </w:rPr>
          <w:tab/>
        </w:r>
        <w:r w:rsidR="0023417D">
          <w:rPr>
            <w:noProof/>
            <w:webHidden/>
          </w:rPr>
          <w:fldChar w:fldCharType="begin"/>
        </w:r>
        <w:r w:rsidR="0023417D">
          <w:rPr>
            <w:noProof/>
            <w:webHidden/>
          </w:rPr>
          <w:instrText xml:space="preserve"> PAGEREF _Toc48290915 \h </w:instrText>
        </w:r>
        <w:r w:rsidR="0023417D">
          <w:rPr>
            <w:noProof/>
            <w:webHidden/>
          </w:rPr>
        </w:r>
        <w:r w:rsidR="0023417D">
          <w:rPr>
            <w:noProof/>
            <w:webHidden/>
          </w:rPr>
          <w:fldChar w:fldCharType="separate"/>
        </w:r>
        <w:r w:rsidR="0023417D">
          <w:rPr>
            <w:noProof/>
            <w:webHidden/>
          </w:rPr>
          <w:t>59</w:t>
        </w:r>
        <w:r w:rsidR="0023417D">
          <w:rPr>
            <w:noProof/>
            <w:webHidden/>
          </w:rPr>
          <w:fldChar w:fldCharType="end"/>
        </w:r>
      </w:hyperlink>
    </w:p>
    <w:p w14:paraId="79DDD96F" w14:textId="23582282" w:rsidR="0023417D" w:rsidRDefault="00D67D23">
      <w:pPr>
        <w:pStyle w:val="TOC2"/>
        <w:tabs>
          <w:tab w:val="right" w:leader="dot" w:pos="7910"/>
        </w:tabs>
        <w:rPr>
          <w:rFonts w:eastAsiaTheme="minorEastAsia" w:cstheme="minorBidi"/>
          <w:noProof/>
        </w:rPr>
      </w:pPr>
      <w:hyperlink w:anchor="_Toc48290916" w:history="1">
        <w:r w:rsidR="0023417D" w:rsidRPr="0098622A">
          <w:rPr>
            <w:rStyle w:val="Hyperlink"/>
            <w:noProof/>
          </w:rPr>
          <w:t>5.2. The Four Areas</w:t>
        </w:r>
        <w:r w:rsidR="0023417D">
          <w:rPr>
            <w:noProof/>
            <w:webHidden/>
          </w:rPr>
          <w:tab/>
        </w:r>
        <w:r w:rsidR="0023417D">
          <w:rPr>
            <w:noProof/>
            <w:webHidden/>
          </w:rPr>
          <w:fldChar w:fldCharType="begin"/>
        </w:r>
        <w:r w:rsidR="0023417D">
          <w:rPr>
            <w:noProof/>
            <w:webHidden/>
          </w:rPr>
          <w:instrText xml:space="preserve"> PAGEREF _Toc48290916 \h </w:instrText>
        </w:r>
        <w:r w:rsidR="0023417D">
          <w:rPr>
            <w:noProof/>
            <w:webHidden/>
          </w:rPr>
        </w:r>
        <w:r w:rsidR="0023417D">
          <w:rPr>
            <w:noProof/>
            <w:webHidden/>
          </w:rPr>
          <w:fldChar w:fldCharType="separate"/>
        </w:r>
        <w:r w:rsidR="0023417D">
          <w:rPr>
            <w:noProof/>
            <w:webHidden/>
          </w:rPr>
          <w:t>59</w:t>
        </w:r>
        <w:r w:rsidR="0023417D">
          <w:rPr>
            <w:noProof/>
            <w:webHidden/>
          </w:rPr>
          <w:fldChar w:fldCharType="end"/>
        </w:r>
      </w:hyperlink>
    </w:p>
    <w:p w14:paraId="4EEB7C06" w14:textId="583A6321" w:rsidR="0023417D" w:rsidRDefault="00D67D23">
      <w:pPr>
        <w:pStyle w:val="TOC2"/>
        <w:tabs>
          <w:tab w:val="right" w:leader="dot" w:pos="7910"/>
        </w:tabs>
        <w:rPr>
          <w:rFonts w:eastAsiaTheme="minorEastAsia" w:cstheme="minorBidi"/>
          <w:noProof/>
        </w:rPr>
      </w:pPr>
      <w:hyperlink w:anchor="_Toc48290917" w:history="1">
        <w:r w:rsidR="0023417D" w:rsidRPr="0098622A">
          <w:rPr>
            <w:rStyle w:val="Hyperlink"/>
            <w:noProof/>
          </w:rPr>
          <w:t>5.3. Practice</w:t>
        </w:r>
        <w:r w:rsidR="0023417D">
          <w:rPr>
            <w:noProof/>
            <w:webHidden/>
          </w:rPr>
          <w:tab/>
        </w:r>
        <w:r w:rsidR="0023417D">
          <w:rPr>
            <w:noProof/>
            <w:webHidden/>
          </w:rPr>
          <w:fldChar w:fldCharType="begin"/>
        </w:r>
        <w:r w:rsidR="0023417D">
          <w:rPr>
            <w:noProof/>
            <w:webHidden/>
          </w:rPr>
          <w:instrText xml:space="preserve"> PAGEREF _Toc48290917 \h </w:instrText>
        </w:r>
        <w:r w:rsidR="0023417D">
          <w:rPr>
            <w:noProof/>
            <w:webHidden/>
          </w:rPr>
        </w:r>
        <w:r w:rsidR="0023417D">
          <w:rPr>
            <w:noProof/>
            <w:webHidden/>
          </w:rPr>
          <w:fldChar w:fldCharType="separate"/>
        </w:r>
        <w:r w:rsidR="0023417D">
          <w:rPr>
            <w:noProof/>
            <w:webHidden/>
          </w:rPr>
          <w:t>59</w:t>
        </w:r>
        <w:r w:rsidR="0023417D">
          <w:rPr>
            <w:noProof/>
            <w:webHidden/>
          </w:rPr>
          <w:fldChar w:fldCharType="end"/>
        </w:r>
      </w:hyperlink>
    </w:p>
    <w:p w14:paraId="3B01C008" w14:textId="76FE0303" w:rsidR="0023417D" w:rsidRDefault="00D67D23">
      <w:pPr>
        <w:pStyle w:val="TOC2"/>
        <w:tabs>
          <w:tab w:val="right" w:leader="dot" w:pos="7910"/>
        </w:tabs>
        <w:rPr>
          <w:rFonts w:eastAsiaTheme="minorEastAsia" w:cstheme="minorBidi"/>
          <w:noProof/>
        </w:rPr>
      </w:pPr>
      <w:hyperlink w:anchor="_Toc48290918" w:history="1">
        <w:r w:rsidR="0023417D" w:rsidRPr="0098622A">
          <w:rPr>
            <w:rStyle w:val="Hyperlink"/>
            <w:noProof/>
          </w:rPr>
          <w:t>5.4. Components</w:t>
        </w:r>
        <w:r w:rsidR="0023417D">
          <w:rPr>
            <w:noProof/>
            <w:webHidden/>
          </w:rPr>
          <w:tab/>
        </w:r>
        <w:r w:rsidR="0023417D">
          <w:rPr>
            <w:noProof/>
            <w:webHidden/>
          </w:rPr>
          <w:fldChar w:fldCharType="begin"/>
        </w:r>
        <w:r w:rsidR="0023417D">
          <w:rPr>
            <w:noProof/>
            <w:webHidden/>
          </w:rPr>
          <w:instrText xml:space="preserve"> PAGEREF _Toc48290918 \h </w:instrText>
        </w:r>
        <w:r w:rsidR="0023417D">
          <w:rPr>
            <w:noProof/>
            <w:webHidden/>
          </w:rPr>
        </w:r>
        <w:r w:rsidR="0023417D">
          <w:rPr>
            <w:noProof/>
            <w:webHidden/>
          </w:rPr>
          <w:fldChar w:fldCharType="separate"/>
        </w:r>
        <w:r w:rsidR="0023417D">
          <w:rPr>
            <w:noProof/>
            <w:webHidden/>
          </w:rPr>
          <w:t>59</w:t>
        </w:r>
        <w:r w:rsidR="0023417D">
          <w:rPr>
            <w:noProof/>
            <w:webHidden/>
          </w:rPr>
          <w:fldChar w:fldCharType="end"/>
        </w:r>
      </w:hyperlink>
    </w:p>
    <w:p w14:paraId="4D30C22E" w14:textId="1C1D0395" w:rsidR="0023417D" w:rsidRDefault="00D67D23">
      <w:pPr>
        <w:pStyle w:val="TOC1"/>
        <w:tabs>
          <w:tab w:val="right" w:leader="dot" w:pos="7910"/>
        </w:tabs>
        <w:rPr>
          <w:rFonts w:eastAsiaTheme="minorEastAsia" w:cstheme="minorBidi"/>
          <w:noProof/>
        </w:rPr>
      </w:pPr>
      <w:hyperlink w:anchor="_Toc48290919" w:history="1">
        <w:r w:rsidR="0023417D" w:rsidRPr="0098622A">
          <w:rPr>
            <w:rStyle w:val="Hyperlink"/>
            <w:noProof/>
          </w:rPr>
          <w:t>6. Interpretation</w:t>
        </w:r>
        <w:r w:rsidR="0023417D">
          <w:rPr>
            <w:noProof/>
            <w:webHidden/>
          </w:rPr>
          <w:tab/>
        </w:r>
        <w:r w:rsidR="0023417D">
          <w:rPr>
            <w:noProof/>
            <w:webHidden/>
          </w:rPr>
          <w:fldChar w:fldCharType="begin"/>
        </w:r>
        <w:r w:rsidR="0023417D">
          <w:rPr>
            <w:noProof/>
            <w:webHidden/>
          </w:rPr>
          <w:instrText xml:space="preserve"> PAGEREF _Toc48290919 \h </w:instrText>
        </w:r>
        <w:r w:rsidR="0023417D">
          <w:rPr>
            <w:noProof/>
            <w:webHidden/>
          </w:rPr>
        </w:r>
        <w:r w:rsidR="0023417D">
          <w:rPr>
            <w:noProof/>
            <w:webHidden/>
          </w:rPr>
          <w:fldChar w:fldCharType="separate"/>
        </w:r>
        <w:r w:rsidR="0023417D">
          <w:rPr>
            <w:noProof/>
            <w:webHidden/>
          </w:rPr>
          <w:t>59</w:t>
        </w:r>
        <w:r w:rsidR="0023417D">
          <w:rPr>
            <w:noProof/>
            <w:webHidden/>
          </w:rPr>
          <w:fldChar w:fldCharType="end"/>
        </w:r>
      </w:hyperlink>
    </w:p>
    <w:p w14:paraId="62963F4B" w14:textId="367680D8" w:rsidR="0023417D" w:rsidRDefault="00D67D23">
      <w:pPr>
        <w:pStyle w:val="TOC1"/>
        <w:tabs>
          <w:tab w:val="right" w:leader="dot" w:pos="7910"/>
        </w:tabs>
        <w:rPr>
          <w:rFonts w:eastAsiaTheme="minorEastAsia" w:cstheme="minorBidi"/>
          <w:noProof/>
        </w:rPr>
      </w:pPr>
      <w:hyperlink w:anchor="_Toc48290920" w:history="1">
        <w:r w:rsidR="0023417D" w:rsidRPr="0098622A">
          <w:rPr>
            <w:rStyle w:val="Hyperlink"/>
            <w:noProof/>
          </w:rPr>
          <w:t>7. References</w:t>
        </w:r>
        <w:r w:rsidR="0023417D">
          <w:rPr>
            <w:noProof/>
            <w:webHidden/>
          </w:rPr>
          <w:tab/>
        </w:r>
        <w:r w:rsidR="0023417D">
          <w:rPr>
            <w:noProof/>
            <w:webHidden/>
          </w:rPr>
          <w:fldChar w:fldCharType="begin"/>
        </w:r>
        <w:r w:rsidR="0023417D">
          <w:rPr>
            <w:noProof/>
            <w:webHidden/>
          </w:rPr>
          <w:instrText xml:space="preserve"> PAGEREF _Toc48290920 \h </w:instrText>
        </w:r>
        <w:r w:rsidR="0023417D">
          <w:rPr>
            <w:noProof/>
            <w:webHidden/>
          </w:rPr>
        </w:r>
        <w:r w:rsidR="0023417D">
          <w:rPr>
            <w:noProof/>
            <w:webHidden/>
          </w:rPr>
          <w:fldChar w:fldCharType="separate"/>
        </w:r>
        <w:r w:rsidR="0023417D">
          <w:rPr>
            <w:noProof/>
            <w:webHidden/>
          </w:rPr>
          <w:t>59</w:t>
        </w:r>
        <w:r w:rsidR="0023417D">
          <w:rPr>
            <w:noProof/>
            <w:webHidden/>
          </w:rPr>
          <w:fldChar w:fldCharType="end"/>
        </w:r>
      </w:hyperlink>
    </w:p>
    <w:p w14:paraId="3906FF42" w14:textId="50FEFE5A" w:rsidR="0023417D" w:rsidRDefault="00D67D23">
      <w:pPr>
        <w:pStyle w:val="TOC1"/>
        <w:tabs>
          <w:tab w:val="right" w:leader="dot" w:pos="7910"/>
        </w:tabs>
        <w:rPr>
          <w:rFonts w:eastAsiaTheme="minorEastAsia" w:cstheme="minorBidi"/>
          <w:noProof/>
        </w:rPr>
      </w:pPr>
      <w:hyperlink w:anchor="_Toc48290921" w:history="1">
        <w:r w:rsidR="0023417D" w:rsidRPr="0098622A">
          <w:rPr>
            <w:rStyle w:val="Hyperlink"/>
            <w:noProof/>
          </w:rPr>
          <w:t>8. Images</w:t>
        </w:r>
        <w:r w:rsidR="0023417D">
          <w:rPr>
            <w:noProof/>
            <w:webHidden/>
          </w:rPr>
          <w:tab/>
        </w:r>
        <w:r w:rsidR="0023417D">
          <w:rPr>
            <w:noProof/>
            <w:webHidden/>
          </w:rPr>
          <w:fldChar w:fldCharType="begin"/>
        </w:r>
        <w:r w:rsidR="0023417D">
          <w:rPr>
            <w:noProof/>
            <w:webHidden/>
          </w:rPr>
          <w:instrText xml:space="preserve"> PAGEREF _Toc48290921 \h </w:instrText>
        </w:r>
        <w:r w:rsidR="0023417D">
          <w:rPr>
            <w:noProof/>
            <w:webHidden/>
          </w:rPr>
        </w:r>
        <w:r w:rsidR="0023417D">
          <w:rPr>
            <w:noProof/>
            <w:webHidden/>
          </w:rPr>
          <w:fldChar w:fldCharType="separate"/>
        </w:r>
        <w:r w:rsidR="0023417D">
          <w:rPr>
            <w:noProof/>
            <w:webHidden/>
          </w:rPr>
          <w:t>66</w:t>
        </w:r>
        <w:r w:rsidR="0023417D">
          <w:rPr>
            <w:noProof/>
            <w:webHidden/>
          </w:rPr>
          <w:fldChar w:fldCharType="end"/>
        </w:r>
      </w:hyperlink>
    </w:p>
    <w:p w14:paraId="5C7B46BD" w14:textId="54E2B6EF" w:rsidR="0023417D" w:rsidRDefault="00D67D23">
      <w:pPr>
        <w:pStyle w:val="TOC2"/>
        <w:tabs>
          <w:tab w:val="right" w:leader="dot" w:pos="7910"/>
        </w:tabs>
        <w:rPr>
          <w:rFonts w:eastAsiaTheme="minorEastAsia" w:cstheme="minorBidi"/>
          <w:noProof/>
        </w:rPr>
      </w:pPr>
      <w:hyperlink w:anchor="_Toc48290922" w:history="1">
        <w:r w:rsidR="0023417D" w:rsidRPr="0098622A">
          <w:rPr>
            <w:rStyle w:val="Hyperlink"/>
            <w:noProof/>
          </w:rPr>
          <w:t>8.1. Data Science Process</w:t>
        </w:r>
        <w:r w:rsidR="0023417D">
          <w:rPr>
            <w:noProof/>
            <w:webHidden/>
          </w:rPr>
          <w:tab/>
        </w:r>
        <w:r w:rsidR="0023417D">
          <w:rPr>
            <w:noProof/>
            <w:webHidden/>
          </w:rPr>
          <w:fldChar w:fldCharType="begin"/>
        </w:r>
        <w:r w:rsidR="0023417D">
          <w:rPr>
            <w:noProof/>
            <w:webHidden/>
          </w:rPr>
          <w:instrText xml:space="preserve"> PAGEREF _Toc48290922 \h </w:instrText>
        </w:r>
        <w:r w:rsidR="0023417D">
          <w:rPr>
            <w:noProof/>
            <w:webHidden/>
          </w:rPr>
        </w:r>
        <w:r w:rsidR="0023417D">
          <w:rPr>
            <w:noProof/>
            <w:webHidden/>
          </w:rPr>
          <w:fldChar w:fldCharType="separate"/>
        </w:r>
        <w:r w:rsidR="0023417D">
          <w:rPr>
            <w:noProof/>
            <w:webHidden/>
          </w:rPr>
          <w:t>67</w:t>
        </w:r>
        <w:r w:rsidR="0023417D">
          <w:rPr>
            <w:noProof/>
            <w:webHidden/>
          </w:rPr>
          <w:fldChar w:fldCharType="end"/>
        </w:r>
      </w:hyperlink>
    </w:p>
    <w:p w14:paraId="0055B09B" w14:textId="059CE537" w:rsidR="0023417D" w:rsidRDefault="00D67D23">
      <w:pPr>
        <w:pStyle w:val="TOC2"/>
        <w:tabs>
          <w:tab w:val="right" w:leader="dot" w:pos="7910"/>
        </w:tabs>
        <w:rPr>
          <w:rFonts w:eastAsiaTheme="minorEastAsia" w:cstheme="minorBidi"/>
          <w:noProof/>
        </w:rPr>
      </w:pPr>
      <w:hyperlink w:anchor="_Toc48290923" w:history="1">
        <w:r w:rsidR="0023417D" w:rsidRPr="0098622A">
          <w:rPr>
            <w:rStyle w:val="Hyperlink"/>
            <w:noProof/>
          </w:rPr>
          <w:t>8.2. CRISP-DM</w:t>
        </w:r>
        <w:r w:rsidR="0023417D">
          <w:rPr>
            <w:noProof/>
            <w:webHidden/>
          </w:rPr>
          <w:tab/>
        </w:r>
        <w:r w:rsidR="0023417D">
          <w:rPr>
            <w:noProof/>
            <w:webHidden/>
          </w:rPr>
          <w:fldChar w:fldCharType="begin"/>
        </w:r>
        <w:r w:rsidR="0023417D">
          <w:rPr>
            <w:noProof/>
            <w:webHidden/>
          </w:rPr>
          <w:instrText xml:space="preserve"> PAGEREF _Toc48290923 \h </w:instrText>
        </w:r>
        <w:r w:rsidR="0023417D">
          <w:rPr>
            <w:noProof/>
            <w:webHidden/>
          </w:rPr>
        </w:r>
        <w:r w:rsidR="0023417D">
          <w:rPr>
            <w:noProof/>
            <w:webHidden/>
          </w:rPr>
          <w:fldChar w:fldCharType="separate"/>
        </w:r>
        <w:r w:rsidR="0023417D">
          <w:rPr>
            <w:noProof/>
            <w:webHidden/>
          </w:rPr>
          <w:t>68</w:t>
        </w:r>
        <w:r w:rsidR="0023417D">
          <w:rPr>
            <w:noProof/>
            <w:webHidden/>
          </w:rPr>
          <w:fldChar w:fldCharType="end"/>
        </w:r>
      </w:hyperlink>
    </w:p>
    <w:p w14:paraId="7264EC05" w14:textId="7F49C388" w:rsidR="0023417D" w:rsidRDefault="00D67D23">
      <w:pPr>
        <w:pStyle w:val="TOC2"/>
        <w:tabs>
          <w:tab w:val="right" w:leader="dot" w:pos="7910"/>
        </w:tabs>
        <w:rPr>
          <w:rFonts w:eastAsiaTheme="minorEastAsia" w:cstheme="minorBidi"/>
          <w:noProof/>
        </w:rPr>
      </w:pPr>
      <w:hyperlink w:anchor="_Toc48290924" w:history="1">
        <w:r w:rsidR="0023417D" w:rsidRPr="0098622A">
          <w:rPr>
            <w:rStyle w:val="Hyperlink"/>
            <w:noProof/>
          </w:rPr>
          <w:t>8.3. Ojeda, et al. 2014</w:t>
        </w:r>
        <w:r w:rsidR="0023417D">
          <w:rPr>
            <w:noProof/>
            <w:webHidden/>
          </w:rPr>
          <w:tab/>
        </w:r>
        <w:r w:rsidR="0023417D">
          <w:rPr>
            <w:noProof/>
            <w:webHidden/>
          </w:rPr>
          <w:fldChar w:fldCharType="begin"/>
        </w:r>
        <w:r w:rsidR="0023417D">
          <w:rPr>
            <w:noProof/>
            <w:webHidden/>
          </w:rPr>
          <w:instrText xml:space="preserve"> PAGEREF _Toc48290924 \h </w:instrText>
        </w:r>
        <w:r w:rsidR="0023417D">
          <w:rPr>
            <w:noProof/>
            <w:webHidden/>
          </w:rPr>
        </w:r>
        <w:r w:rsidR="0023417D">
          <w:rPr>
            <w:noProof/>
            <w:webHidden/>
          </w:rPr>
          <w:fldChar w:fldCharType="separate"/>
        </w:r>
        <w:r w:rsidR="0023417D">
          <w:rPr>
            <w:noProof/>
            <w:webHidden/>
          </w:rPr>
          <w:t>68</w:t>
        </w:r>
        <w:r w:rsidR="0023417D">
          <w:rPr>
            <w:noProof/>
            <w:webHidden/>
          </w:rPr>
          <w:fldChar w:fldCharType="end"/>
        </w:r>
      </w:hyperlink>
    </w:p>
    <w:p w14:paraId="24BF611F" w14:textId="1F61732F" w:rsidR="0023417D" w:rsidRDefault="00D67D23">
      <w:pPr>
        <w:pStyle w:val="TOC1"/>
        <w:tabs>
          <w:tab w:val="right" w:leader="dot" w:pos="7910"/>
        </w:tabs>
        <w:rPr>
          <w:rFonts w:eastAsiaTheme="minorEastAsia" w:cstheme="minorBidi"/>
          <w:noProof/>
        </w:rPr>
      </w:pPr>
      <w:hyperlink w:anchor="_Toc48290925" w:history="1">
        <w:r w:rsidR="0023417D" w:rsidRPr="0098622A">
          <w:rPr>
            <w:rStyle w:val="Hyperlink"/>
            <w:noProof/>
          </w:rPr>
          <w:t>9. Editorial Remarks</w:t>
        </w:r>
        <w:r w:rsidR="0023417D">
          <w:rPr>
            <w:noProof/>
            <w:webHidden/>
          </w:rPr>
          <w:tab/>
        </w:r>
        <w:r w:rsidR="0023417D">
          <w:rPr>
            <w:noProof/>
            <w:webHidden/>
          </w:rPr>
          <w:fldChar w:fldCharType="begin"/>
        </w:r>
        <w:r w:rsidR="0023417D">
          <w:rPr>
            <w:noProof/>
            <w:webHidden/>
          </w:rPr>
          <w:instrText xml:space="preserve"> PAGEREF _Toc48290925 \h </w:instrText>
        </w:r>
        <w:r w:rsidR="0023417D">
          <w:rPr>
            <w:noProof/>
            <w:webHidden/>
          </w:rPr>
        </w:r>
        <w:r w:rsidR="0023417D">
          <w:rPr>
            <w:noProof/>
            <w:webHidden/>
          </w:rPr>
          <w:fldChar w:fldCharType="separate"/>
        </w:r>
        <w:r w:rsidR="0023417D">
          <w:rPr>
            <w:noProof/>
            <w:webHidden/>
          </w:rPr>
          <w:t>69</w:t>
        </w:r>
        <w:r w:rsidR="0023417D">
          <w:rPr>
            <w:noProof/>
            <w:webHidden/>
          </w:rPr>
          <w:fldChar w:fldCharType="end"/>
        </w:r>
      </w:hyperlink>
    </w:p>
    <w:p w14:paraId="5CFDBA4D" w14:textId="424D440E" w:rsidR="0023417D" w:rsidRDefault="00D67D23">
      <w:pPr>
        <w:pStyle w:val="TOC2"/>
        <w:tabs>
          <w:tab w:val="right" w:leader="dot" w:pos="7910"/>
        </w:tabs>
        <w:rPr>
          <w:rFonts w:eastAsiaTheme="minorEastAsia" w:cstheme="minorBidi"/>
          <w:noProof/>
        </w:rPr>
      </w:pPr>
      <w:hyperlink w:anchor="_Toc48290926" w:history="1">
        <w:r w:rsidR="0023417D" w:rsidRPr="0098622A">
          <w:rPr>
            <w:rStyle w:val="Hyperlink"/>
            <w:noProof/>
          </w:rPr>
          <w:t>9.1. Data as singular and plural</w:t>
        </w:r>
        <w:r w:rsidR="0023417D">
          <w:rPr>
            <w:noProof/>
            <w:webHidden/>
          </w:rPr>
          <w:tab/>
        </w:r>
        <w:r w:rsidR="0023417D">
          <w:rPr>
            <w:noProof/>
            <w:webHidden/>
          </w:rPr>
          <w:fldChar w:fldCharType="begin"/>
        </w:r>
        <w:r w:rsidR="0023417D">
          <w:rPr>
            <w:noProof/>
            <w:webHidden/>
          </w:rPr>
          <w:instrText xml:space="preserve"> PAGEREF _Toc48290926 \h </w:instrText>
        </w:r>
        <w:r w:rsidR="0023417D">
          <w:rPr>
            <w:noProof/>
            <w:webHidden/>
          </w:rPr>
        </w:r>
        <w:r w:rsidR="0023417D">
          <w:rPr>
            <w:noProof/>
            <w:webHidden/>
          </w:rPr>
          <w:fldChar w:fldCharType="separate"/>
        </w:r>
        <w:r w:rsidR="0023417D">
          <w:rPr>
            <w:noProof/>
            <w:webHidden/>
          </w:rPr>
          <w:t>69</w:t>
        </w:r>
        <w:r w:rsidR="0023417D">
          <w:rPr>
            <w:noProof/>
            <w:webHidden/>
          </w:rPr>
          <w:fldChar w:fldCharType="end"/>
        </w:r>
      </w:hyperlink>
    </w:p>
    <w:p w14:paraId="0CE10639" w14:textId="3E65CD51" w:rsidR="0023417D" w:rsidRDefault="00D67D23">
      <w:pPr>
        <w:pStyle w:val="TOC2"/>
        <w:tabs>
          <w:tab w:val="right" w:leader="dot" w:pos="7910"/>
        </w:tabs>
        <w:rPr>
          <w:rFonts w:eastAsiaTheme="minorEastAsia" w:cstheme="minorBidi"/>
          <w:noProof/>
        </w:rPr>
      </w:pPr>
      <w:hyperlink w:anchor="_Toc48290927" w:history="1">
        <w:r w:rsidR="0023417D" w:rsidRPr="0098622A">
          <w:rPr>
            <w:rStyle w:val="Hyperlink"/>
            <w:noProof/>
          </w:rPr>
          <w:t>9.2. Quotes for usages</w:t>
        </w:r>
        <w:r w:rsidR="0023417D">
          <w:rPr>
            <w:noProof/>
            <w:webHidden/>
          </w:rPr>
          <w:tab/>
        </w:r>
        <w:r w:rsidR="0023417D">
          <w:rPr>
            <w:noProof/>
            <w:webHidden/>
          </w:rPr>
          <w:fldChar w:fldCharType="begin"/>
        </w:r>
        <w:r w:rsidR="0023417D">
          <w:rPr>
            <w:noProof/>
            <w:webHidden/>
          </w:rPr>
          <w:instrText xml:space="preserve"> PAGEREF _Toc48290927 \h </w:instrText>
        </w:r>
        <w:r w:rsidR="0023417D">
          <w:rPr>
            <w:noProof/>
            <w:webHidden/>
          </w:rPr>
        </w:r>
        <w:r w:rsidR="0023417D">
          <w:rPr>
            <w:noProof/>
            <w:webHidden/>
          </w:rPr>
          <w:fldChar w:fldCharType="separate"/>
        </w:r>
        <w:r w:rsidR="0023417D">
          <w:rPr>
            <w:noProof/>
            <w:webHidden/>
          </w:rPr>
          <w:t>69</w:t>
        </w:r>
        <w:r w:rsidR="0023417D">
          <w:rPr>
            <w:noProof/>
            <w:webHidden/>
          </w:rPr>
          <w:fldChar w:fldCharType="end"/>
        </w:r>
      </w:hyperlink>
    </w:p>
    <w:p w14:paraId="2FB881EA" w14:textId="0C4FCD8A" w:rsidR="0023417D" w:rsidRDefault="00D67D23">
      <w:pPr>
        <w:pStyle w:val="TOC2"/>
        <w:tabs>
          <w:tab w:val="right" w:leader="dot" w:pos="7910"/>
        </w:tabs>
        <w:rPr>
          <w:rFonts w:eastAsiaTheme="minorEastAsia" w:cstheme="minorBidi"/>
          <w:noProof/>
        </w:rPr>
      </w:pPr>
      <w:hyperlink w:anchor="_Toc48290928" w:history="1">
        <w:r w:rsidR="0023417D" w:rsidRPr="0098622A">
          <w:rPr>
            <w:rStyle w:val="Hyperlink"/>
            <w:noProof/>
          </w:rPr>
          <w:t>9.3. Past tense to describe voice in essays</w:t>
        </w:r>
        <w:r w:rsidR="0023417D">
          <w:rPr>
            <w:noProof/>
            <w:webHidden/>
          </w:rPr>
          <w:tab/>
        </w:r>
        <w:r w:rsidR="0023417D">
          <w:rPr>
            <w:noProof/>
            <w:webHidden/>
          </w:rPr>
          <w:fldChar w:fldCharType="begin"/>
        </w:r>
        <w:r w:rsidR="0023417D">
          <w:rPr>
            <w:noProof/>
            <w:webHidden/>
          </w:rPr>
          <w:instrText xml:space="preserve"> PAGEREF _Toc48290928 \h </w:instrText>
        </w:r>
        <w:r w:rsidR="0023417D">
          <w:rPr>
            <w:noProof/>
            <w:webHidden/>
          </w:rPr>
        </w:r>
        <w:r w:rsidR="0023417D">
          <w:rPr>
            <w:noProof/>
            <w:webHidden/>
          </w:rPr>
          <w:fldChar w:fldCharType="separate"/>
        </w:r>
        <w:r w:rsidR="0023417D">
          <w:rPr>
            <w:noProof/>
            <w:webHidden/>
          </w:rPr>
          <w:t>69</w:t>
        </w:r>
        <w:r w:rsidR="0023417D">
          <w:rPr>
            <w:noProof/>
            <w:webHidden/>
          </w:rPr>
          <w:fldChar w:fldCharType="end"/>
        </w:r>
      </w:hyperlink>
    </w:p>
    <w:p w14:paraId="545CB33E" w14:textId="7DA6E68F" w:rsidR="0023417D" w:rsidRDefault="00D67D23">
      <w:pPr>
        <w:pStyle w:val="TOC1"/>
        <w:tabs>
          <w:tab w:val="right" w:leader="dot" w:pos="7910"/>
        </w:tabs>
        <w:rPr>
          <w:rFonts w:eastAsiaTheme="minorEastAsia" w:cstheme="minorBidi"/>
          <w:noProof/>
        </w:rPr>
      </w:pPr>
      <w:hyperlink w:anchor="_Toc48290929" w:history="1">
        <w:r w:rsidR="0023417D" w:rsidRPr="0098622A">
          <w:rPr>
            <w:rStyle w:val="Hyperlink"/>
            <w:noProof/>
          </w:rPr>
          <w:t>10. Methodological Notes</w:t>
        </w:r>
        <w:r w:rsidR="0023417D">
          <w:rPr>
            <w:noProof/>
            <w:webHidden/>
          </w:rPr>
          <w:tab/>
        </w:r>
        <w:r w:rsidR="0023417D">
          <w:rPr>
            <w:noProof/>
            <w:webHidden/>
          </w:rPr>
          <w:fldChar w:fldCharType="begin"/>
        </w:r>
        <w:r w:rsidR="0023417D">
          <w:rPr>
            <w:noProof/>
            <w:webHidden/>
          </w:rPr>
          <w:instrText xml:space="preserve"> PAGEREF _Toc48290929 \h </w:instrText>
        </w:r>
        <w:r w:rsidR="0023417D">
          <w:rPr>
            <w:noProof/>
            <w:webHidden/>
          </w:rPr>
        </w:r>
        <w:r w:rsidR="0023417D">
          <w:rPr>
            <w:noProof/>
            <w:webHidden/>
          </w:rPr>
          <w:fldChar w:fldCharType="separate"/>
        </w:r>
        <w:r w:rsidR="0023417D">
          <w:rPr>
            <w:noProof/>
            <w:webHidden/>
          </w:rPr>
          <w:t>69</w:t>
        </w:r>
        <w:r w:rsidR="0023417D">
          <w:rPr>
            <w:noProof/>
            <w:webHidden/>
          </w:rPr>
          <w:fldChar w:fldCharType="end"/>
        </w:r>
      </w:hyperlink>
    </w:p>
    <w:p w14:paraId="03552513" w14:textId="727953A1" w:rsidR="0023417D" w:rsidRDefault="00D67D23">
      <w:pPr>
        <w:pStyle w:val="TOC2"/>
        <w:tabs>
          <w:tab w:val="right" w:leader="dot" w:pos="7910"/>
        </w:tabs>
        <w:rPr>
          <w:rFonts w:eastAsiaTheme="minorEastAsia" w:cstheme="minorBidi"/>
          <w:noProof/>
        </w:rPr>
      </w:pPr>
      <w:hyperlink w:anchor="_Toc48290930" w:history="1">
        <w:r w:rsidR="0023417D" w:rsidRPr="0098622A">
          <w:rPr>
            <w:rStyle w:val="Hyperlink"/>
            <w:noProof/>
          </w:rPr>
          <w:t>10.1. Modeling the problem</w:t>
        </w:r>
        <w:r w:rsidR="0023417D">
          <w:rPr>
            <w:noProof/>
            <w:webHidden/>
          </w:rPr>
          <w:tab/>
        </w:r>
        <w:r w:rsidR="0023417D">
          <w:rPr>
            <w:noProof/>
            <w:webHidden/>
          </w:rPr>
          <w:fldChar w:fldCharType="begin"/>
        </w:r>
        <w:r w:rsidR="0023417D">
          <w:rPr>
            <w:noProof/>
            <w:webHidden/>
          </w:rPr>
          <w:instrText xml:space="preserve"> PAGEREF _Toc48290930 \h </w:instrText>
        </w:r>
        <w:r w:rsidR="0023417D">
          <w:rPr>
            <w:noProof/>
            <w:webHidden/>
          </w:rPr>
        </w:r>
        <w:r w:rsidR="0023417D">
          <w:rPr>
            <w:noProof/>
            <w:webHidden/>
          </w:rPr>
          <w:fldChar w:fldCharType="separate"/>
        </w:r>
        <w:r w:rsidR="0023417D">
          <w:rPr>
            <w:noProof/>
            <w:webHidden/>
          </w:rPr>
          <w:t>69</w:t>
        </w:r>
        <w:r w:rsidR="0023417D">
          <w:rPr>
            <w:noProof/>
            <w:webHidden/>
          </w:rPr>
          <w:fldChar w:fldCharType="end"/>
        </w:r>
      </w:hyperlink>
    </w:p>
    <w:p w14:paraId="747BEB51" w14:textId="6B900F64" w:rsidR="0023417D" w:rsidRDefault="00D67D23">
      <w:pPr>
        <w:pStyle w:val="TOC2"/>
        <w:tabs>
          <w:tab w:val="right" w:leader="dot" w:pos="7910"/>
        </w:tabs>
        <w:rPr>
          <w:rFonts w:eastAsiaTheme="minorEastAsia" w:cstheme="minorBidi"/>
          <w:noProof/>
        </w:rPr>
      </w:pPr>
      <w:hyperlink w:anchor="_Toc48290931" w:history="1">
        <w:r w:rsidR="0023417D" w:rsidRPr="0098622A">
          <w:rPr>
            <w:rStyle w:val="Hyperlink"/>
            <w:noProof/>
          </w:rPr>
          <w:t>10.2. A Model of the result</w:t>
        </w:r>
        <w:r w:rsidR="0023417D">
          <w:rPr>
            <w:noProof/>
            <w:webHidden/>
          </w:rPr>
          <w:tab/>
        </w:r>
        <w:r w:rsidR="0023417D">
          <w:rPr>
            <w:noProof/>
            <w:webHidden/>
          </w:rPr>
          <w:fldChar w:fldCharType="begin"/>
        </w:r>
        <w:r w:rsidR="0023417D">
          <w:rPr>
            <w:noProof/>
            <w:webHidden/>
          </w:rPr>
          <w:instrText xml:space="preserve"> PAGEREF _Toc48290931 \h </w:instrText>
        </w:r>
        <w:r w:rsidR="0023417D">
          <w:rPr>
            <w:noProof/>
            <w:webHidden/>
          </w:rPr>
        </w:r>
        <w:r w:rsidR="0023417D">
          <w:rPr>
            <w:noProof/>
            <w:webHidden/>
          </w:rPr>
          <w:fldChar w:fldCharType="separate"/>
        </w:r>
        <w:r w:rsidR="0023417D">
          <w:rPr>
            <w:noProof/>
            <w:webHidden/>
          </w:rPr>
          <w:t>69</w:t>
        </w:r>
        <w:r w:rsidR="0023417D">
          <w:rPr>
            <w:noProof/>
            <w:webHidden/>
          </w:rPr>
          <w:fldChar w:fldCharType="end"/>
        </w:r>
      </w:hyperlink>
    </w:p>
    <w:p w14:paraId="50FF8314" w14:textId="765A1A2A" w:rsidR="0023417D" w:rsidRDefault="00D67D23">
      <w:pPr>
        <w:pStyle w:val="TOC2"/>
        <w:tabs>
          <w:tab w:val="right" w:leader="dot" w:pos="7910"/>
        </w:tabs>
        <w:rPr>
          <w:rFonts w:eastAsiaTheme="minorEastAsia" w:cstheme="minorBidi"/>
          <w:noProof/>
        </w:rPr>
      </w:pPr>
      <w:hyperlink w:anchor="_Toc48290932" w:history="1">
        <w:r w:rsidR="0023417D" w:rsidRPr="0098622A">
          <w:rPr>
            <w:rStyle w:val="Hyperlink"/>
            <w:noProof/>
          </w:rPr>
          <w:t>10.3. The Dinner Party Problem</w:t>
        </w:r>
        <w:r w:rsidR="0023417D">
          <w:rPr>
            <w:noProof/>
            <w:webHidden/>
          </w:rPr>
          <w:tab/>
        </w:r>
        <w:r w:rsidR="0023417D">
          <w:rPr>
            <w:noProof/>
            <w:webHidden/>
          </w:rPr>
          <w:fldChar w:fldCharType="begin"/>
        </w:r>
        <w:r w:rsidR="0023417D">
          <w:rPr>
            <w:noProof/>
            <w:webHidden/>
          </w:rPr>
          <w:instrText xml:space="preserve"> PAGEREF _Toc48290932 \h </w:instrText>
        </w:r>
        <w:r w:rsidR="0023417D">
          <w:rPr>
            <w:noProof/>
            <w:webHidden/>
          </w:rPr>
        </w:r>
        <w:r w:rsidR="0023417D">
          <w:rPr>
            <w:noProof/>
            <w:webHidden/>
          </w:rPr>
          <w:fldChar w:fldCharType="separate"/>
        </w:r>
        <w:r w:rsidR="0023417D">
          <w:rPr>
            <w:noProof/>
            <w:webHidden/>
          </w:rPr>
          <w:t>69</w:t>
        </w:r>
        <w:r w:rsidR="0023417D">
          <w:rPr>
            <w:noProof/>
            <w:webHidden/>
          </w:rPr>
          <w:fldChar w:fldCharType="end"/>
        </w:r>
      </w:hyperlink>
    </w:p>
    <w:p w14:paraId="75548262" w14:textId="6EA12BE4" w:rsidR="0023417D" w:rsidRDefault="00D67D23">
      <w:pPr>
        <w:pStyle w:val="TOC2"/>
        <w:tabs>
          <w:tab w:val="right" w:leader="dot" w:pos="7910"/>
        </w:tabs>
        <w:rPr>
          <w:rFonts w:eastAsiaTheme="minorEastAsia" w:cstheme="minorBidi"/>
          <w:noProof/>
        </w:rPr>
      </w:pPr>
      <w:hyperlink w:anchor="_Toc48290933" w:history="1">
        <w:r w:rsidR="0023417D" w:rsidRPr="0098622A">
          <w:rPr>
            <w:rStyle w:val="Hyperlink"/>
            <w:noProof/>
          </w:rPr>
          <w:t>10.4. Begging the question</w:t>
        </w:r>
        <w:r w:rsidR="0023417D">
          <w:rPr>
            <w:noProof/>
            <w:webHidden/>
          </w:rPr>
          <w:tab/>
        </w:r>
        <w:r w:rsidR="0023417D">
          <w:rPr>
            <w:noProof/>
            <w:webHidden/>
          </w:rPr>
          <w:fldChar w:fldCharType="begin"/>
        </w:r>
        <w:r w:rsidR="0023417D">
          <w:rPr>
            <w:noProof/>
            <w:webHidden/>
          </w:rPr>
          <w:instrText xml:space="preserve"> PAGEREF _Toc48290933 \h </w:instrText>
        </w:r>
        <w:r w:rsidR="0023417D">
          <w:rPr>
            <w:noProof/>
            <w:webHidden/>
          </w:rPr>
        </w:r>
        <w:r w:rsidR="0023417D">
          <w:rPr>
            <w:noProof/>
            <w:webHidden/>
          </w:rPr>
          <w:fldChar w:fldCharType="separate"/>
        </w:r>
        <w:r w:rsidR="0023417D">
          <w:rPr>
            <w:noProof/>
            <w:webHidden/>
          </w:rPr>
          <w:t>69</w:t>
        </w:r>
        <w:r w:rsidR="0023417D">
          <w:rPr>
            <w:noProof/>
            <w:webHidden/>
          </w:rPr>
          <w:fldChar w:fldCharType="end"/>
        </w:r>
      </w:hyperlink>
    </w:p>
    <w:p w14:paraId="461AEDED" w14:textId="33325519" w:rsidR="0023417D" w:rsidRDefault="00D67D23">
      <w:pPr>
        <w:pStyle w:val="TOC2"/>
        <w:tabs>
          <w:tab w:val="right" w:leader="dot" w:pos="7910"/>
        </w:tabs>
        <w:rPr>
          <w:rFonts w:eastAsiaTheme="minorEastAsia" w:cstheme="minorBidi"/>
          <w:noProof/>
        </w:rPr>
      </w:pPr>
      <w:hyperlink w:anchor="_Toc48290934" w:history="1">
        <w:r w:rsidR="0023417D" w:rsidRPr="0098622A">
          <w:rPr>
            <w:rStyle w:val="Hyperlink"/>
            <w:noProof/>
          </w:rPr>
          <w:t>10.5. Motivation</w:t>
        </w:r>
        <w:r w:rsidR="0023417D">
          <w:rPr>
            <w:noProof/>
            <w:webHidden/>
          </w:rPr>
          <w:tab/>
        </w:r>
        <w:r w:rsidR="0023417D">
          <w:rPr>
            <w:noProof/>
            <w:webHidden/>
          </w:rPr>
          <w:fldChar w:fldCharType="begin"/>
        </w:r>
        <w:r w:rsidR="0023417D">
          <w:rPr>
            <w:noProof/>
            <w:webHidden/>
          </w:rPr>
          <w:instrText xml:space="preserve"> PAGEREF _Toc48290934 \h </w:instrText>
        </w:r>
        <w:r w:rsidR="0023417D">
          <w:rPr>
            <w:noProof/>
            <w:webHidden/>
          </w:rPr>
        </w:r>
        <w:r w:rsidR="0023417D">
          <w:rPr>
            <w:noProof/>
            <w:webHidden/>
          </w:rPr>
          <w:fldChar w:fldCharType="separate"/>
        </w:r>
        <w:r w:rsidR="0023417D">
          <w:rPr>
            <w:noProof/>
            <w:webHidden/>
          </w:rPr>
          <w:t>69</w:t>
        </w:r>
        <w:r w:rsidR="0023417D">
          <w:rPr>
            <w:noProof/>
            <w:webHidden/>
          </w:rPr>
          <w:fldChar w:fldCharType="end"/>
        </w:r>
      </w:hyperlink>
    </w:p>
    <w:p w14:paraId="12266E8C" w14:textId="12888793" w:rsidR="0023417D" w:rsidRDefault="00D67D23">
      <w:pPr>
        <w:pStyle w:val="TOC2"/>
        <w:tabs>
          <w:tab w:val="right" w:leader="dot" w:pos="7910"/>
        </w:tabs>
        <w:rPr>
          <w:rFonts w:eastAsiaTheme="minorEastAsia" w:cstheme="minorBidi"/>
          <w:noProof/>
        </w:rPr>
      </w:pPr>
      <w:hyperlink w:anchor="_Toc48290935" w:history="1">
        <w:r w:rsidR="0023417D" w:rsidRPr="0098622A">
          <w:rPr>
            <w:rStyle w:val="Hyperlink"/>
            <w:noProof/>
          </w:rPr>
          <w:t>10.6. Ambiguity</w:t>
        </w:r>
        <w:r w:rsidR="0023417D">
          <w:rPr>
            <w:noProof/>
            <w:webHidden/>
          </w:rPr>
          <w:tab/>
        </w:r>
        <w:r w:rsidR="0023417D">
          <w:rPr>
            <w:noProof/>
            <w:webHidden/>
          </w:rPr>
          <w:fldChar w:fldCharType="begin"/>
        </w:r>
        <w:r w:rsidR="0023417D">
          <w:rPr>
            <w:noProof/>
            <w:webHidden/>
          </w:rPr>
          <w:instrText xml:space="preserve"> PAGEREF _Toc48290935 \h </w:instrText>
        </w:r>
        <w:r w:rsidR="0023417D">
          <w:rPr>
            <w:noProof/>
            <w:webHidden/>
          </w:rPr>
        </w:r>
        <w:r w:rsidR="0023417D">
          <w:rPr>
            <w:noProof/>
            <w:webHidden/>
          </w:rPr>
          <w:fldChar w:fldCharType="separate"/>
        </w:r>
        <w:r w:rsidR="0023417D">
          <w:rPr>
            <w:noProof/>
            <w:webHidden/>
          </w:rPr>
          <w:t>70</w:t>
        </w:r>
        <w:r w:rsidR="0023417D">
          <w:rPr>
            <w:noProof/>
            <w:webHidden/>
          </w:rPr>
          <w:fldChar w:fldCharType="end"/>
        </w:r>
      </w:hyperlink>
    </w:p>
    <w:p w14:paraId="676BB557" w14:textId="21EA680D" w:rsidR="0023417D" w:rsidRDefault="00D67D23">
      <w:pPr>
        <w:pStyle w:val="TOC2"/>
        <w:tabs>
          <w:tab w:val="right" w:leader="dot" w:pos="7910"/>
        </w:tabs>
        <w:rPr>
          <w:rFonts w:eastAsiaTheme="minorEastAsia" w:cstheme="minorBidi"/>
          <w:noProof/>
        </w:rPr>
      </w:pPr>
      <w:hyperlink w:anchor="_Toc48290936" w:history="1">
        <w:r w:rsidR="0023417D" w:rsidRPr="0098622A">
          <w:rPr>
            <w:rStyle w:val="Hyperlink"/>
            <w:noProof/>
          </w:rPr>
          <w:t>10.7. Specific differences in meaning</w:t>
        </w:r>
        <w:r w:rsidR="0023417D">
          <w:rPr>
            <w:noProof/>
            <w:webHidden/>
          </w:rPr>
          <w:tab/>
        </w:r>
        <w:r w:rsidR="0023417D">
          <w:rPr>
            <w:noProof/>
            <w:webHidden/>
          </w:rPr>
          <w:fldChar w:fldCharType="begin"/>
        </w:r>
        <w:r w:rsidR="0023417D">
          <w:rPr>
            <w:noProof/>
            <w:webHidden/>
          </w:rPr>
          <w:instrText xml:space="preserve"> PAGEREF _Toc48290936 \h </w:instrText>
        </w:r>
        <w:r w:rsidR="0023417D">
          <w:rPr>
            <w:noProof/>
            <w:webHidden/>
          </w:rPr>
        </w:r>
        <w:r w:rsidR="0023417D">
          <w:rPr>
            <w:noProof/>
            <w:webHidden/>
          </w:rPr>
          <w:fldChar w:fldCharType="separate"/>
        </w:r>
        <w:r w:rsidR="0023417D">
          <w:rPr>
            <w:noProof/>
            <w:webHidden/>
          </w:rPr>
          <w:t>70</w:t>
        </w:r>
        <w:r w:rsidR="0023417D">
          <w:rPr>
            <w:noProof/>
            <w:webHidden/>
          </w:rPr>
          <w:fldChar w:fldCharType="end"/>
        </w:r>
      </w:hyperlink>
    </w:p>
    <w:p w14:paraId="2A18CB8F" w14:textId="559B46F4" w:rsidR="0023417D" w:rsidRDefault="00D67D23">
      <w:pPr>
        <w:pStyle w:val="TOC2"/>
        <w:tabs>
          <w:tab w:val="right" w:leader="dot" w:pos="7910"/>
        </w:tabs>
        <w:rPr>
          <w:rFonts w:eastAsiaTheme="minorEastAsia" w:cstheme="minorBidi"/>
          <w:noProof/>
        </w:rPr>
      </w:pPr>
      <w:hyperlink w:anchor="_Toc48290937" w:history="1">
        <w:r w:rsidR="0023417D" w:rsidRPr="0098622A">
          <w:rPr>
            <w:rStyle w:val="Hyperlink"/>
            <w:noProof/>
          </w:rPr>
          <w:t>10.8. Not merely academic</w:t>
        </w:r>
        <w:r w:rsidR="0023417D">
          <w:rPr>
            <w:noProof/>
            <w:webHidden/>
          </w:rPr>
          <w:tab/>
        </w:r>
        <w:r w:rsidR="0023417D">
          <w:rPr>
            <w:noProof/>
            <w:webHidden/>
          </w:rPr>
          <w:fldChar w:fldCharType="begin"/>
        </w:r>
        <w:r w:rsidR="0023417D">
          <w:rPr>
            <w:noProof/>
            <w:webHidden/>
          </w:rPr>
          <w:instrText xml:space="preserve"> PAGEREF _Toc48290937 \h </w:instrText>
        </w:r>
        <w:r w:rsidR="0023417D">
          <w:rPr>
            <w:noProof/>
            <w:webHidden/>
          </w:rPr>
        </w:r>
        <w:r w:rsidR="0023417D">
          <w:rPr>
            <w:noProof/>
            <w:webHidden/>
          </w:rPr>
          <w:fldChar w:fldCharType="separate"/>
        </w:r>
        <w:r w:rsidR="0023417D">
          <w:rPr>
            <w:noProof/>
            <w:webHidden/>
          </w:rPr>
          <w:t>70</w:t>
        </w:r>
        <w:r w:rsidR="0023417D">
          <w:rPr>
            <w:noProof/>
            <w:webHidden/>
          </w:rPr>
          <w:fldChar w:fldCharType="end"/>
        </w:r>
      </w:hyperlink>
    </w:p>
    <w:p w14:paraId="1445F795" w14:textId="405143CF" w:rsidR="0023417D" w:rsidRDefault="00D67D23">
      <w:pPr>
        <w:pStyle w:val="TOC2"/>
        <w:tabs>
          <w:tab w:val="right" w:leader="dot" w:pos="7910"/>
        </w:tabs>
        <w:rPr>
          <w:rFonts w:eastAsiaTheme="minorEastAsia" w:cstheme="minorBidi"/>
          <w:noProof/>
        </w:rPr>
      </w:pPr>
      <w:hyperlink w:anchor="_Toc48290938" w:history="1">
        <w:r w:rsidR="0023417D" w:rsidRPr="0098622A">
          <w:rPr>
            <w:rStyle w:val="Hyperlink"/>
            <w:noProof/>
          </w:rPr>
          <w:t>10.9. Close reading</w:t>
        </w:r>
        <w:r w:rsidR="0023417D">
          <w:rPr>
            <w:noProof/>
            <w:webHidden/>
          </w:rPr>
          <w:tab/>
        </w:r>
        <w:r w:rsidR="0023417D">
          <w:rPr>
            <w:noProof/>
            <w:webHidden/>
          </w:rPr>
          <w:fldChar w:fldCharType="begin"/>
        </w:r>
        <w:r w:rsidR="0023417D">
          <w:rPr>
            <w:noProof/>
            <w:webHidden/>
          </w:rPr>
          <w:instrText xml:space="preserve"> PAGEREF _Toc48290938 \h </w:instrText>
        </w:r>
        <w:r w:rsidR="0023417D">
          <w:rPr>
            <w:noProof/>
            <w:webHidden/>
          </w:rPr>
        </w:r>
        <w:r w:rsidR="0023417D">
          <w:rPr>
            <w:noProof/>
            <w:webHidden/>
          </w:rPr>
          <w:fldChar w:fldCharType="separate"/>
        </w:r>
        <w:r w:rsidR="0023417D">
          <w:rPr>
            <w:noProof/>
            <w:webHidden/>
          </w:rPr>
          <w:t>70</w:t>
        </w:r>
        <w:r w:rsidR="0023417D">
          <w:rPr>
            <w:noProof/>
            <w:webHidden/>
          </w:rPr>
          <w:fldChar w:fldCharType="end"/>
        </w:r>
      </w:hyperlink>
    </w:p>
    <w:p w14:paraId="5B37BF4E" w14:textId="474A4A43" w:rsidR="0023417D" w:rsidRDefault="00D67D23">
      <w:pPr>
        <w:pStyle w:val="TOC1"/>
        <w:tabs>
          <w:tab w:val="right" w:leader="dot" w:pos="7910"/>
        </w:tabs>
        <w:rPr>
          <w:rFonts w:eastAsiaTheme="minorEastAsia" w:cstheme="minorBidi"/>
          <w:noProof/>
        </w:rPr>
      </w:pPr>
      <w:hyperlink w:anchor="_Toc48290939" w:history="1">
        <w:r w:rsidR="0023417D" w:rsidRPr="0098622A">
          <w:rPr>
            <w:rStyle w:val="Hyperlink"/>
            <w:noProof/>
          </w:rPr>
          <w:t>11. Notes and Ideas</w:t>
        </w:r>
        <w:r w:rsidR="0023417D">
          <w:rPr>
            <w:noProof/>
            <w:webHidden/>
          </w:rPr>
          <w:tab/>
        </w:r>
        <w:r w:rsidR="0023417D">
          <w:rPr>
            <w:noProof/>
            <w:webHidden/>
          </w:rPr>
          <w:fldChar w:fldCharType="begin"/>
        </w:r>
        <w:r w:rsidR="0023417D">
          <w:rPr>
            <w:noProof/>
            <w:webHidden/>
          </w:rPr>
          <w:instrText xml:space="preserve"> PAGEREF _Toc48290939 \h </w:instrText>
        </w:r>
        <w:r w:rsidR="0023417D">
          <w:rPr>
            <w:noProof/>
            <w:webHidden/>
          </w:rPr>
        </w:r>
        <w:r w:rsidR="0023417D">
          <w:rPr>
            <w:noProof/>
            <w:webHidden/>
          </w:rPr>
          <w:fldChar w:fldCharType="separate"/>
        </w:r>
        <w:r w:rsidR="0023417D">
          <w:rPr>
            <w:noProof/>
            <w:webHidden/>
          </w:rPr>
          <w:t>70</w:t>
        </w:r>
        <w:r w:rsidR="0023417D">
          <w:rPr>
            <w:noProof/>
            <w:webHidden/>
          </w:rPr>
          <w:fldChar w:fldCharType="end"/>
        </w:r>
      </w:hyperlink>
    </w:p>
    <w:p w14:paraId="04B30BAD" w14:textId="095A1DE1" w:rsidR="0023417D" w:rsidRDefault="00D67D23">
      <w:pPr>
        <w:pStyle w:val="TOC3"/>
        <w:tabs>
          <w:tab w:val="right" w:leader="dot" w:pos="7910"/>
        </w:tabs>
        <w:rPr>
          <w:rFonts w:eastAsiaTheme="minorEastAsia" w:cstheme="minorBidi"/>
          <w:noProof/>
        </w:rPr>
      </w:pPr>
      <w:hyperlink w:anchor="_Toc48290940" w:history="1">
        <w:r w:rsidR="0023417D" w:rsidRPr="0098622A">
          <w:rPr>
            <w:rStyle w:val="Hyperlink"/>
            <w:noProof/>
            <w:highlight w:val="yellow"/>
          </w:rPr>
          <w:t>11.1.1. DEVELOP — “A New Research Community”</w:t>
        </w:r>
        <w:r w:rsidR="0023417D">
          <w:rPr>
            <w:noProof/>
            <w:webHidden/>
          </w:rPr>
          <w:tab/>
        </w:r>
        <w:r w:rsidR="0023417D">
          <w:rPr>
            <w:noProof/>
            <w:webHidden/>
          </w:rPr>
          <w:fldChar w:fldCharType="begin"/>
        </w:r>
        <w:r w:rsidR="0023417D">
          <w:rPr>
            <w:noProof/>
            <w:webHidden/>
          </w:rPr>
          <w:instrText xml:space="preserve"> PAGEREF _Toc48290940 \h </w:instrText>
        </w:r>
        <w:r w:rsidR="0023417D">
          <w:rPr>
            <w:noProof/>
            <w:webHidden/>
          </w:rPr>
        </w:r>
        <w:r w:rsidR="0023417D">
          <w:rPr>
            <w:noProof/>
            <w:webHidden/>
          </w:rPr>
          <w:fldChar w:fldCharType="separate"/>
        </w:r>
        <w:r w:rsidR="0023417D">
          <w:rPr>
            <w:noProof/>
            <w:webHidden/>
          </w:rPr>
          <w:t>71</w:t>
        </w:r>
        <w:r w:rsidR="0023417D">
          <w:rPr>
            <w:noProof/>
            <w:webHidden/>
          </w:rPr>
          <w:fldChar w:fldCharType="end"/>
        </w:r>
      </w:hyperlink>
    </w:p>
    <w:p w14:paraId="63D39462" w14:textId="554D2F10" w:rsidR="0023417D" w:rsidRDefault="00D67D23">
      <w:pPr>
        <w:pStyle w:val="TOC2"/>
        <w:tabs>
          <w:tab w:val="right" w:leader="dot" w:pos="7910"/>
        </w:tabs>
        <w:rPr>
          <w:rFonts w:eastAsiaTheme="minorEastAsia" w:cstheme="minorBidi"/>
          <w:noProof/>
        </w:rPr>
      </w:pPr>
      <w:hyperlink w:anchor="_Toc48290941" w:history="1">
        <w:r w:rsidR="0023417D" w:rsidRPr="0098622A">
          <w:rPr>
            <w:rStyle w:val="Hyperlink"/>
            <w:noProof/>
          </w:rPr>
          <w:t>11.2.</w:t>
        </w:r>
        <w:r w:rsidR="0023417D">
          <w:rPr>
            <w:noProof/>
            <w:webHidden/>
          </w:rPr>
          <w:tab/>
        </w:r>
        <w:r w:rsidR="0023417D">
          <w:rPr>
            <w:noProof/>
            <w:webHidden/>
          </w:rPr>
          <w:fldChar w:fldCharType="begin"/>
        </w:r>
        <w:r w:rsidR="0023417D">
          <w:rPr>
            <w:noProof/>
            <w:webHidden/>
          </w:rPr>
          <w:instrText xml:space="preserve"> PAGEREF _Toc48290941 \h </w:instrText>
        </w:r>
        <w:r w:rsidR="0023417D">
          <w:rPr>
            <w:noProof/>
            <w:webHidden/>
          </w:rPr>
        </w:r>
        <w:r w:rsidR="0023417D">
          <w:rPr>
            <w:noProof/>
            <w:webHidden/>
          </w:rPr>
          <w:fldChar w:fldCharType="separate"/>
        </w:r>
        <w:r w:rsidR="0023417D">
          <w:rPr>
            <w:noProof/>
            <w:webHidden/>
          </w:rPr>
          <w:t>71</w:t>
        </w:r>
        <w:r w:rsidR="0023417D">
          <w:rPr>
            <w:noProof/>
            <w:webHidden/>
          </w:rPr>
          <w:fldChar w:fldCharType="end"/>
        </w:r>
      </w:hyperlink>
    </w:p>
    <w:p w14:paraId="46F057B5" w14:textId="3A57B53D" w:rsidR="0023417D" w:rsidRDefault="00D67D23">
      <w:pPr>
        <w:pStyle w:val="TOC2"/>
        <w:tabs>
          <w:tab w:val="right" w:leader="dot" w:pos="7910"/>
        </w:tabs>
        <w:rPr>
          <w:rFonts w:eastAsiaTheme="minorEastAsia" w:cstheme="minorBidi"/>
          <w:noProof/>
        </w:rPr>
      </w:pPr>
      <w:hyperlink w:anchor="_Toc48290942" w:history="1">
        <w:r w:rsidR="0023417D" w:rsidRPr="0098622A">
          <w:rPr>
            <w:rStyle w:val="Hyperlink"/>
            <w:noProof/>
          </w:rPr>
          <w:t>11.3. MOVE: Departments of Data Sciences in the 2000s</w:t>
        </w:r>
        <w:r w:rsidR="0023417D">
          <w:rPr>
            <w:noProof/>
            <w:webHidden/>
          </w:rPr>
          <w:tab/>
        </w:r>
        <w:r w:rsidR="0023417D">
          <w:rPr>
            <w:noProof/>
            <w:webHidden/>
          </w:rPr>
          <w:fldChar w:fldCharType="begin"/>
        </w:r>
        <w:r w:rsidR="0023417D">
          <w:rPr>
            <w:noProof/>
            <w:webHidden/>
          </w:rPr>
          <w:instrText xml:space="preserve"> PAGEREF _Toc48290942 \h </w:instrText>
        </w:r>
        <w:r w:rsidR="0023417D">
          <w:rPr>
            <w:noProof/>
            <w:webHidden/>
          </w:rPr>
        </w:r>
        <w:r w:rsidR="0023417D">
          <w:rPr>
            <w:noProof/>
            <w:webHidden/>
          </w:rPr>
          <w:fldChar w:fldCharType="separate"/>
        </w:r>
        <w:r w:rsidR="0023417D">
          <w:rPr>
            <w:noProof/>
            <w:webHidden/>
          </w:rPr>
          <w:t>71</w:t>
        </w:r>
        <w:r w:rsidR="0023417D">
          <w:rPr>
            <w:noProof/>
            <w:webHidden/>
          </w:rPr>
          <w:fldChar w:fldCharType="end"/>
        </w:r>
      </w:hyperlink>
    </w:p>
    <w:p w14:paraId="0D618802" w14:textId="35038DF9" w:rsidR="0023417D" w:rsidRDefault="00D67D23">
      <w:pPr>
        <w:pStyle w:val="TOC2"/>
        <w:tabs>
          <w:tab w:val="right" w:leader="dot" w:pos="7910"/>
        </w:tabs>
        <w:rPr>
          <w:rFonts w:eastAsiaTheme="minorEastAsia" w:cstheme="minorBidi"/>
          <w:noProof/>
        </w:rPr>
      </w:pPr>
      <w:hyperlink w:anchor="_Toc48290943" w:history="1">
        <w:r w:rsidR="0023417D" w:rsidRPr="0098622A">
          <w:rPr>
            <w:rStyle w:val="Hyperlink"/>
            <w:noProof/>
          </w:rPr>
          <w:t>11.4. Evidence of Data Scientist</w:t>
        </w:r>
        <w:r w:rsidR="0023417D">
          <w:rPr>
            <w:noProof/>
            <w:webHidden/>
          </w:rPr>
          <w:tab/>
        </w:r>
        <w:r w:rsidR="0023417D">
          <w:rPr>
            <w:noProof/>
            <w:webHidden/>
          </w:rPr>
          <w:fldChar w:fldCharType="begin"/>
        </w:r>
        <w:r w:rsidR="0023417D">
          <w:rPr>
            <w:noProof/>
            <w:webHidden/>
          </w:rPr>
          <w:instrText xml:space="preserve"> PAGEREF _Toc48290943 \h </w:instrText>
        </w:r>
        <w:r w:rsidR="0023417D">
          <w:rPr>
            <w:noProof/>
            <w:webHidden/>
          </w:rPr>
        </w:r>
        <w:r w:rsidR="0023417D">
          <w:rPr>
            <w:noProof/>
            <w:webHidden/>
          </w:rPr>
          <w:fldChar w:fldCharType="separate"/>
        </w:r>
        <w:r w:rsidR="0023417D">
          <w:rPr>
            <w:noProof/>
            <w:webHidden/>
          </w:rPr>
          <w:t>71</w:t>
        </w:r>
        <w:r w:rsidR="0023417D">
          <w:rPr>
            <w:noProof/>
            <w:webHidden/>
          </w:rPr>
          <w:fldChar w:fldCharType="end"/>
        </w:r>
      </w:hyperlink>
    </w:p>
    <w:p w14:paraId="71AB729D" w14:textId="735EB6EB" w:rsidR="0023417D" w:rsidRDefault="00D67D23">
      <w:pPr>
        <w:pStyle w:val="TOC2"/>
        <w:tabs>
          <w:tab w:val="right" w:leader="dot" w:pos="7910"/>
        </w:tabs>
        <w:rPr>
          <w:rFonts w:eastAsiaTheme="minorEastAsia" w:cstheme="minorBidi"/>
          <w:noProof/>
        </w:rPr>
      </w:pPr>
      <w:hyperlink w:anchor="_Toc48290944" w:history="1">
        <w:r w:rsidR="0023417D" w:rsidRPr="0098622A">
          <w:rPr>
            <w:rStyle w:val="Hyperlink"/>
            <w:noProof/>
          </w:rPr>
          <w:t>11.5. Zhu 2009</w:t>
        </w:r>
        <w:r w:rsidR="0023417D">
          <w:rPr>
            <w:noProof/>
            <w:webHidden/>
          </w:rPr>
          <w:tab/>
        </w:r>
        <w:r w:rsidR="0023417D">
          <w:rPr>
            <w:noProof/>
            <w:webHidden/>
          </w:rPr>
          <w:fldChar w:fldCharType="begin"/>
        </w:r>
        <w:r w:rsidR="0023417D">
          <w:rPr>
            <w:noProof/>
            <w:webHidden/>
          </w:rPr>
          <w:instrText xml:space="preserve"> PAGEREF _Toc48290944 \h </w:instrText>
        </w:r>
        <w:r w:rsidR="0023417D">
          <w:rPr>
            <w:noProof/>
            <w:webHidden/>
          </w:rPr>
        </w:r>
        <w:r w:rsidR="0023417D">
          <w:rPr>
            <w:noProof/>
            <w:webHidden/>
          </w:rPr>
          <w:fldChar w:fldCharType="separate"/>
        </w:r>
        <w:r w:rsidR="0023417D">
          <w:rPr>
            <w:noProof/>
            <w:webHidden/>
          </w:rPr>
          <w:t>71</w:t>
        </w:r>
        <w:r w:rsidR="0023417D">
          <w:rPr>
            <w:noProof/>
            <w:webHidden/>
          </w:rPr>
          <w:fldChar w:fldCharType="end"/>
        </w:r>
      </w:hyperlink>
    </w:p>
    <w:p w14:paraId="5958F296" w14:textId="1FC5C3AC" w:rsidR="0023417D" w:rsidRDefault="00D67D23">
      <w:pPr>
        <w:pStyle w:val="TOC2"/>
        <w:tabs>
          <w:tab w:val="right" w:leader="dot" w:pos="7910"/>
        </w:tabs>
        <w:rPr>
          <w:rFonts w:eastAsiaTheme="minorEastAsia" w:cstheme="minorBidi"/>
          <w:noProof/>
        </w:rPr>
      </w:pPr>
      <w:hyperlink w:anchor="_Toc48290945" w:history="1">
        <w:r w:rsidR="0023417D" w:rsidRPr="0098622A">
          <w:rPr>
            <w:rStyle w:val="Hyperlink"/>
            <w:noProof/>
          </w:rPr>
          <w:t>11.6. Other Companies</w:t>
        </w:r>
        <w:r w:rsidR="0023417D">
          <w:rPr>
            <w:noProof/>
            <w:webHidden/>
          </w:rPr>
          <w:tab/>
        </w:r>
        <w:r w:rsidR="0023417D">
          <w:rPr>
            <w:noProof/>
            <w:webHidden/>
          </w:rPr>
          <w:fldChar w:fldCharType="begin"/>
        </w:r>
        <w:r w:rsidR="0023417D">
          <w:rPr>
            <w:noProof/>
            <w:webHidden/>
          </w:rPr>
          <w:instrText xml:space="preserve"> PAGEREF _Toc48290945 \h </w:instrText>
        </w:r>
        <w:r w:rsidR="0023417D">
          <w:rPr>
            <w:noProof/>
            <w:webHidden/>
          </w:rPr>
        </w:r>
        <w:r w:rsidR="0023417D">
          <w:rPr>
            <w:noProof/>
            <w:webHidden/>
          </w:rPr>
          <w:fldChar w:fldCharType="separate"/>
        </w:r>
        <w:r w:rsidR="0023417D">
          <w:rPr>
            <w:noProof/>
            <w:webHidden/>
          </w:rPr>
          <w:t>71</w:t>
        </w:r>
        <w:r w:rsidR="0023417D">
          <w:rPr>
            <w:noProof/>
            <w:webHidden/>
          </w:rPr>
          <w:fldChar w:fldCharType="end"/>
        </w:r>
      </w:hyperlink>
    </w:p>
    <w:p w14:paraId="445F4094" w14:textId="674D31BA" w:rsidR="0023417D" w:rsidRDefault="00D67D23">
      <w:pPr>
        <w:pStyle w:val="TOC2"/>
        <w:tabs>
          <w:tab w:val="right" w:leader="dot" w:pos="7910"/>
        </w:tabs>
        <w:rPr>
          <w:rFonts w:eastAsiaTheme="minorEastAsia" w:cstheme="minorBidi"/>
          <w:noProof/>
        </w:rPr>
      </w:pPr>
      <w:hyperlink w:anchor="_Toc48290946" w:history="1">
        <w:r w:rsidR="0023417D" w:rsidRPr="0098622A">
          <w:rPr>
            <w:rStyle w:val="Hyperlink"/>
            <w:noProof/>
          </w:rPr>
          <w:t>11.7. Tukey on Data Analysis</w:t>
        </w:r>
        <w:r w:rsidR="0023417D">
          <w:rPr>
            <w:noProof/>
            <w:webHidden/>
          </w:rPr>
          <w:tab/>
        </w:r>
        <w:r w:rsidR="0023417D">
          <w:rPr>
            <w:noProof/>
            <w:webHidden/>
          </w:rPr>
          <w:fldChar w:fldCharType="begin"/>
        </w:r>
        <w:r w:rsidR="0023417D">
          <w:rPr>
            <w:noProof/>
            <w:webHidden/>
          </w:rPr>
          <w:instrText xml:space="preserve"> PAGEREF _Toc48290946 \h </w:instrText>
        </w:r>
        <w:r w:rsidR="0023417D">
          <w:rPr>
            <w:noProof/>
            <w:webHidden/>
          </w:rPr>
        </w:r>
        <w:r w:rsidR="0023417D">
          <w:rPr>
            <w:noProof/>
            <w:webHidden/>
          </w:rPr>
          <w:fldChar w:fldCharType="separate"/>
        </w:r>
        <w:r w:rsidR="0023417D">
          <w:rPr>
            <w:noProof/>
            <w:webHidden/>
          </w:rPr>
          <w:t>72</w:t>
        </w:r>
        <w:r w:rsidR="0023417D">
          <w:rPr>
            <w:noProof/>
            <w:webHidden/>
          </w:rPr>
          <w:fldChar w:fldCharType="end"/>
        </w:r>
      </w:hyperlink>
    </w:p>
    <w:p w14:paraId="153D50AD" w14:textId="60426A55" w:rsidR="0023417D" w:rsidRDefault="00D67D23">
      <w:pPr>
        <w:pStyle w:val="TOC2"/>
        <w:tabs>
          <w:tab w:val="right" w:leader="dot" w:pos="7910"/>
        </w:tabs>
        <w:rPr>
          <w:rFonts w:eastAsiaTheme="minorEastAsia" w:cstheme="minorBidi"/>
          <w:noProof/>
        </w:rPr>
      </w:pPr>
      <w:hyperlink w:anchor="_Toc48290947" w:history="1">
        <w:r w:rsidR="0023417D" w:rsidRPr="0098622A">
          <w:rPr>
            <w:rStyle w:val="Hyperlink"/>
            <w:noProof/>
          </w:rPr>
          <w:t>11.8. Sample activities of the DSL @ AFCRL</w:t>
        </w:r>
        <w:r w:rsidR="0023417D">
          <w:rPr>
            <w:noProof/>
            <w:webHidden/>
          </w:rPr>
          <w:tab/>
        </w:r>
        <w:r w:rsidR="0023417D">
          <w:rPr>
            <w:noProof/>
            <w:webHidden/>
          </w:rPr>
          <w:fldChar w:fldCharType="begin"/>
        </w:r>
        <w:r w:rsidR="0023417D">
          <w:rPr>
            <w:noProof/>
            <w:webHidden/>
          </w:rPr>
          <w:instrText xml:space="preserve"> PAGEREF _Toc48290947 \h </w:instrText>
        </w:r>
        <w:r w:rsidR="0023417D">
          <w:rPr>
            <w:noProof/>
            <w:webHidden/>
          </w:rPr>
        </w:r>
        <w:r w:rsidR="0023417D">
          <w:rPr>
            <w:noProof/>
            <w:webHidden/>
          </w:rPr>
          <w:fldChar w:fldCharType="separate"/>
        </w:r>
        <w:r w:rsidR="0023417D">
          <w:rPr>
            <w:noProof/>
            <w:webHidden/>
          </w:rPr>
          <w:t>72</w:t>
        </w:r>
        <w:r w:rsidR="0023417D">
          <w:rPr>
            <w:noProof/>
            <w:webHidden/>
          </w:rPr>
          <w:fldChar w:fldCharType="end"/>
        </w:r>
      </w:hyperlink>
    </w:p>
    <w:p w14:paraId="6C4CA754" w14:textId="09D53A2C" w:rsidR="0023417D" w:rsidRDefault="00D67D23">
      <w:pPr>
        <w:pStyle w:val="TOC2"/>
        <w:tabs>
          <w:tab w:val="right" w:leader="dot" w:pos="7910"/>
        </w:tabs>
        <w:rPr>
          <w:rFonts w:eastAsiaTheme="minorEastAsia" w:cstheme="minorBidi"/>
          <w:noProof/>
        </w:rPr>
      </w:pPr>
      <w:hyperlink w:anchor="_Toc48290948" w:history="1">
        <w:r w:rsidR="0023417D" w:rsidRPr="0098622A">
          <w:rPr>
            <w:rStyle w:val="Hyperlink"/>
            <w:noProof/>
          </w:rPr>
          <w:t>11.9. Pipeline and Processing</w:t>
        </w:r>
        <w:r w:rsidR="0023417D">
          <w:rPr>
            <w:noProof/>
            <w:webHidden/>
          </w:rPr>
          <w:tab/>
        </w:r>
        <w:r w:rsidR="0023417D">
          <w:rPr>
            <w:noProof/>
            <w:webHidden/>
          </w:rPr>
          <w:fldChar w:fldCharType="begin"/>
        </w:r>
        <w:r w:rsidR="0023417D">
          <w:rPr>
            <w:noProof/>
            <w:webHidden/>
          </w:rPr>
          <w:instrText xml:space="preserve"> PAGEREF _Toc48290948 \h </w:instrText>
        </w:r>
        <w:r w:rsidR="0023417D">
          <w:rPr>
            <w:noProof/>
            <w:webHidden/>
          </w:rPr>
        </w:r>
        <w:r w:rsidR="0023417D">
          <w:rPr>
            <w:noProof/>
            <w:webHidden/>
          </w:rPr>
          <w:fldChar w:fldCharType="separate"/>
        </w:r>
        <w:r w:rsidR="0023417D">
          <w:rPr>
            <w:noProof/>
            <w:webHidden/>
          </w:rPr>
          <w:t>73</w:t>
        </w:r>
        <w:r w:rsidR="0023417D">
          <w:rPr>
            <w:noProof/>
            <w:webHidden/>
          </w:rPr>
          <w:fldChar w:fldCharType="end"/>
        </w:r>
      </w:hyperlink>
    </w:p>
    <w:p w14:paraId="53BC4158" w14:textId="47A190EA" w:rsidR="0023417D" w:rsidRDefault="00D67D23">
      <w:pPr>
        <w:pStyle w:val="TOC2"/>
        <w:tabs>
          <w:tab w:val="right" w:leader="dot" w:pos="7910"/>
        </w:tabs>
        <w:rPr>
          <w:rFonts w:eastAsiaTheme="minorEastAsia" w:cstheme="minorBidi"/>
          <w:noProof/>
        </w:rPr>
      </w:pPr>
      <w:hyperlink w:anchor="_Toc48290949" w:history="1">
        <w:r w:rsidR="0023417D" w:rsidRPr="0098622A">
          <w:rPr>
            <w:rStyle w:val="Hyperlink"/>
            <w:noProof/>
          </w:rPr>
          <w:t>11.10. Comparison to other models</w:t>
        </w:r>
        <w:r w:rsidR="0023417D">
          <w:rPr>
            <w:noProof/>
            <w:webHidden/>
          </w:rPr>
          <w:tab/>
        </w:r>
        <w:r w:rsidR="0023417D">
          <w:rPr>
            <w:noProof/>
            <w:webHidden/>
          </w:rPr>
          <w:fldChar w:fldCharType="begin"/>
        </w:r>
        <w:r w:rsidR="0023417D">
          <w:rPr>
            <w:noProof/>
            <w:webHidden/>
          </w:rPr>
          <w:instrText xml:space="preserve"> PAGEREF _Toc48290949 \h </w:instrText>
        </w:r>
        <w:r w:rsidR="0023417D">
          <w:rPr>
            <w:noProof/>
            <w:webHidden/>
          </w:rPr>
        </w:r>
        <w:r w:rsidR="0023417D">
          <w:rPr>
            <w:noProof/>
            <w:webHidden/>
          </w:rPr>
          <w:fldChar w:fldCharType="separate"/>
        </w:r>
        <w:r w:rsidR="0023417D">
          <w:rPr>
            <w:noProof/>
            <w:webHidden/>
          </w:rPr>
          <w:t>73</w:t>
        </w:r>
        <w:r w:rsidR="0023417D">
          <w:rPr>
            <w:noProof/>
            <w:webHidden/>
          </w:rPr>
          <w:fldChar w:fldCharType="end"/>
        </w:r>
      </w:hyperlink>
    </w:p>
    <w:p w14:paraId="7823A24F" w14:textId="3736E9AC" w:rsidR="0023417D" w:rsidRDefault="00D67D23">
      <w:pPr>
        <w:pStyle w:val="TOC2"/>
        <w:tabs>
          <w:tab w:val="right" w:leader="dot" w:pos="7910"/>
        </w:tabs>
        <w:rPr>
          <w:rFonts w:eastAsiaTheme="minorEastAsia" w:cstheme="minorBidi"/>
          <w:noProof/>
        </w:rPr>
      </w:pPr>
      <w:hyperlink w:anchor="_Toc48290950" w:history="1">
        <w:r w:rsidR="0023417D" w:rsidRPr="0098622A">
          <w:rPr>
            <w:rStyle w:val="Hyperlink"/>
            <w:noProof/>
          </w:rPr>
          <w:t>11.11. Notes on Naur</w:t>
        </w:r>
        <w:r w:rsidR="0023417D">
          <w:rPr>
            <w:noProof/>
            <w:webHidden/>
          </w:rPr>
          <w:tab/>
        </w:r>
        <w:r w:rsidR="0023417D">
          <w:rPr>
            <w:noProof/>
            <w:webHidden/>
          </w:rPr>
          <w:fldChar w:fldCharType="begin"/>
        </w:r>
        <w:r w:rsidR="0023417D">
          <w:rPr>
            <w:noProof/>
            <w:webHidden/>
          </w:rPr>
          <w:instrText xml:space="preserve"> PAGEREF _Toc48290950 \h </w:instrText>
        </w:r>
        <w:r w:rsidR="0023417D">
          <w:rPr>
            <w:noProof/>
            <w:webHidden/>
          </w:rPr>
        </w:r>
        <w:r w:rsidR="0023417D">
          <w:rPr>
            <w:noProof/>
            <w:webHidden/>
          </w:rPr>
          <w:fldChar w:fldCharType="separate"/>
        </w:r>
        <w:r w:rsidR="0023417D">
          <w:rPr>
            <w:noProof/>
            <w:webHidden/>
          </w:rPr>
          <w:t>73</w:t>
        </w:r>
        <w:r w:rsidR="0023417D">
          <w:rPr>
            <w:noProof/>
            <w:webHidden/>
          </w:rPr>
          <w:fldChar w:fldCharType="end"/>
        </w:r>
      </w:hyperlink>
    </w:p>
    <w:p w14:paraId="0A16ACA2" w14:textId="67565FE9" w:rsidR="0023417D" w:rsidRDefault="00D67D23">
      <w:pPr>
        <w:pStyle w:val="TOC2"/>
        <w:tabs>
          <w:tab w:val="right" w:leader="dot" w:pos="7910"/>
        </w:tabs>
        <w:rPr>
          <w:rFonts w:eastAsiaTheme="minorEastAsia" w:cstheme="minorBidi"/>
          <w:noProof/>
        </w:rPr>
      </w:pPr>
      <w:hyperlink w:anchor="_Toc48290951" w:history="1">
        <w:r w:rsidR="0023417D" w:rsidRPr="0098622A">
          <w:rPr>
            <w:rStyle w:val="Hyperlink"/>
            <w:noProof/>
          </w:rPr>
          <w:t>11.12. Notes on Ratner</w:t>
        </w:r>
        <w:r w:rsidR="0023417D">
          <w:rPr>
            <w:noProof/>
            <w:webHidden/>
          </w:rPr>
          <w:tab/>
        </w:r>
        <w:r w:rsidR="0023417D">
          <w:rPr>
            <w:noProof/>
            <w:webHidden/>
          </w:rPr>
          <w:fldChar w:fldCharType="begin"/>
        </w:r>
        <w:r w:rsidR="0023417D">
          <w:rPr>
            <w:noProof/>
            <w:webHidden/>
          </w:rPr>
          <w:instrText xml:space="preserve"> PAGEREF _Toc48290951 \h </w:instrText>
        </w:r>
        <w:r w:rsidR="0023417D">
          <w:rPr>
            <w:noProof/>
            <w:webHidden/>
          </w:rPr>
        </w:r>
        <w:r w:rsidR="0023417D">
          <w:rPr>
            <w:noProof/>
            <w:webHidden/>
          </w:rPr>
          <w:fldChar w:fldCharType="separate"/>
        </w:r>
        <w:r w:rsidR="0023417D">
          <w:rPr>
            <w:noProof/>
            <w:webHidden/>
          </w:rPr>
          <w:t>73</w:t>
        </w:r>
        <w:r w:rsidR="0023417D">
          <w:rPr>
            <w:noProof/>
            <w:webHidden/>
          </w:rPr>
          <w:fldChar w:fldCharType="end"/>
        </w:r>
      </w:hyperlink>
    </w:p>
    <w:p w14:paraId="22E9871D" w14:textId="23EDF124" w:rsidR="0023417D" w:rsidRDefault="00D67D23">
      <w:pPr>
        <w:pStyle w:val="TOC2"/>
        <w:tabs>
          <w:tab w:val="right" w:leader="dot" w:pos="7910"/>
        </w:tabs>
        <w:rPr>
          <w:rFonts w:eastAsiaTheme="minorEastAsia" w:cstheme="minorBidi"/>
          <w:noProof/>
        </w:rPr>
      </w:pPr>
      <w:hyperlink w:anchor="_Toc48290952" w:history="1">
        <w:r w:rsidR="0023417D" w:rsidRPr="0098622A">
          <w:rPr>
            <w:rStyle w:val="Hyperlink"/>
            <w:noProof/>
          </w:rPr>
          <w:t>11.13. CRISP-MLQ Model</w:t>
        </w:r>
        <w:r w:rsidR="0023417D">
          <w:rPr>
            <w:noProof/>
            <w:webHidden/>
          </w:rPr>
          <w:tab/>
        </w:r>
        <w:r w:rsidR="0023417D">
          <w:rPr>
            <w:noProof/>
            <w:webHidden/>
          </w:rPr>
          <w:fldChar w:fldCharType="begin"/>
        </w:r>
        <w:r w:rsidR="0023417D">
          <w:rPr>
            <w:noProof/>
            <w:webHidden/>
          </w:rPr>
          <w:instrText xml:space="preserve"> PAGEREF _Toc48290952 \h </w:instrText>
        </w:r>
        <w:r w:rsidR="0023417D">
          <w:rPr>
            <w:noProof/>
            <w:webHidden/>
          </w:rPr>
        </w:r>
        <w:r w:rsidR="0023417D">
          <w:rPr>
            <w:noProof/>
            <w:webHidden/>
          </w:rPr>
          <w:fldChar w:fldCharType="separate"/>
        </w:r>
        <w:r w:rsidR="0023417D">
          <w:rPr>
            <w:noProof/>
            <w:webHidden/>
          </w:rPr>
          <w:t>74</w:t>
        </w:r>
        <w:r w:rsidR="0023417D">
          <w:rPr>
            <w:noProof/>
            <w:webHidden/>
          </w:rPr>
          <w:fldChar w:fldCharType="end"/>
        </w:r>
      </w:hyperlink>
    </w:p>
    <w:p w14:paraId="73F12937" w14:textId="4FB440D6" w:rsidR="0023417D" w:rsidRDefault="00D67D23">
      <w:pPr>
        <w:pStyle w:val="TOC2"/>
        <w:tabs>
          <w:tab w:val="right" w:leader="dot" w:pos="7910"/>
        </w:tabs>
        <w:rPr>
          <w:rFonts w:eastAsiaTheme="minorEastAsia" w:cstheme="minorBidi"/>
          <w:noProof/>
        </w:rPr>
      </w:pPr>
      <w:hyperlink w:anchor="_Toc48290953" w:history="1">
        <w:r w:rsidR="0023417D" w:rsidRPr="0098622A">
          <w:rPr>
            <w:rStyle w:val="Hyperlink"/>
            <w:noProof/>
          </w:rPr>
          <w:t>11.14. Data Science as a class of word</w:t>
        </w:r>
        <w:r w:rsidR="0023417D">
          <w:rPr>
            <w:noProof/>
            <w:webHidden/>
          </w:rPr>
          <w:tab/>
        </w:r>
        <w:r w:rsidR="0023417D">
          <w:rPr>
            <w:noProof/>
            <w:webHidden/>
          </w:rPr>
          <w:fldChar w:fldCharType="begin"/>
        </w:r>
        <w:r w:rsidR="0023417D">
          <w:rPr>
            <w:noProof/>
            <w:webHidden/>
          </w:rPr>
          <w:instrText xml:space="preserve"> PAGEREF _Toc48290953 \h </w:instrText>
        </w:r>
        <w:r w:rsidR="0023417D">
          <w:rPr>
            <w:noProof/>
            <w:webHidden/>
          </w:rPr>
        </w:r>
        <w:r w:rsidR="0023417D">
          <w:rPr>
            <w:noProof/>
            <w:webHidden/>
          </w:rPr>
          <w:fldChar w:fldCharType="separate"/>
        </w:r>
        <w:r w:rsidR="0023417D">
          <w:rPr>
            <w:noProof/>
            <w:webHidden/>
          </w:rPr>
          <w:t>74</w:t>
        </w:r>
        <w:r w:rsidR="0023417D">
          <w:rPr>
            <w:noProof/>
            <w:webHidden/>
          </w:rPr>
          <w:fldChar w:fldCharType="end"/>
        </w:r>
      </w:hyperlink>
    </w:p>
    <w:p w14:paraId="05C72057" w14:textId="3D667026" w:rsidR="0023417D" w:rsidRDefault="00D67D23">
      <w:pPr>
        <w:pStyle w:val="TOC2"/>
        <w:tabs>
          <w:tab w:val="right" w:leader="dot" w:pos="7910"/>
        </w:tabs>
        <w:rPr>
          <w:rFonts w:eastAsiaTheme="minorEastAsia" w:cstheme="minorBidi"/>
          <w:noProof/>
        </w:rPr>
      </w:pPr>
      <w:hyperlink w:anchor="_Toc48290954" w:history="1">
        <w:r w:rsidR="0023417D" w:rsidRPr="0098622A">
          <w:rPr>
            <w:rStyle w:val="Hyperlink"/>
            <w:noProof/>
          </w:rPr>
          <w:t>11.15. History of “Data Science”</w:t>
        </w:r>
        <w:r w:rsidR="0023417D">
          <w:rPr>
            <w:noProof/>
            <w:webHidden/>
          </w:rPr>
          <w:tab/>
        </w:r>
        <w:r w:rsidR="0023417D">
          <w:rPr>
            <w:noProof/>
            <w:webHidden/>
          </w:rPr>
          <w:fldChar w:fldCharType="begin"/>
        </w:r>
        <w:r w:rsidR="0023417D">
          <w:rPr>
            <w:noProof/>
            <w:webHidden/>
          </w:rPr>
          <w:instrText xml:space="preserve"> PAGEREF _Toc48290954 \h </w:instrText>
        </w:r>
        <w:r w:rsidR="0023417D">
          <w:rPr>
            <w:noProof/>
            <w:webHidden/>
          </w:rPr>
        </w:r>
        <w:r w:rsidR="0023417D">
          <w:rPr>
            <w:noProof/>
            <w:webHidden/>
          </w:rPr>
          <w:fldChar w:fldCharType="separate"/>
        </w:r>
        <w:r w:rsidR="0023417D">
          <w:rPr>
            <w:noProof/>
            <w:webHidden/>
          </w:rPr>
          <w:t>74</w:t>
        </w:r>
        <w:r w:rsidR="0023417D">
          <w:rPr>
            <w:noProof/>
            <w:webHidden/>
          </w:rPr>
          <w:fldChar w:fldCharType="end"/>
        </w:r>
      </w:hyperlink>
    </w:p>
    <w:p w14:paraId="433058BC" w14:textId="2EAE46BE" w:rsidR="0023417D" w:rsidRDefault="00D67D23">
      <w:pPr>
        <w:pStyle w:val="TOC3"/>
        <w:tabs>
          <w:tab w:val="right" w:leader="dot" w:pos="7910"/>
        </w:tabs>
        <w:rPr>
          <w:rFonts w:eastAsiaTheme="minorEastAsia" w:cstheme="minorBidi"/>
          <w:noProof/>
        </w:rPr>
      </w:pPr>
      <w:hyperlink w:anchor="_Toc48290955" w:history="1">
        <w:r w:rsidR="0023417D" w:rsidRPr="0098622A">
          <w:rPr>
            <w:rStyle w:val="Hyperlink"/>
            <w:noProof/>
          </w:rPr>
          <w:t>11.15.1. Storyline</w:t>
        </w:r>
        <w:r w:rsidR="0023417D">
          <w:rPr>
            <w:noProof/>
            <w:webHidden/>
          </w:rPr>
          <w:tab/>
        </w:r>
        <w:r w:rsidR="0023417D">
          <w:rPr>
            <w:noProof/>
            <w:webHidden/>
          </w:rPr>
          <w:fldChar w:fldCharType="begin"/>
        </w:r>
        <w:r w:rsidR="0023417D">
          <w:rPr>
            <w:noProof/>
            <w:webHidden/>
          </w:rPr>
          <w:instrText xml:space="preserve"> PAGEREF _Toc48290955 \h </w:instrText>
        </w:r>
        <w:r w:rsidR="0023417D">
          <w:rPr>
            <w:noProof/>
            <w:webHidden/>
          </w:rPr>
        </w:r>
        <w:r w:rsidR="0023417D">
          <w:rPr>
            <w:noProof/>
            <w:webHidden/>
          </w:rPr>
          <w:fldChar w:fldCharType="separate"/>
        </w:r>
        <w:r w:rsidR="0023417D">
          <w:rPr>
            <w:noProof/>
            <w:webHidden/>
          </w:rPr>
          <w:t>74</w:t>
        </w:r>
        <w:r w:rsidR="0023417D">
          <w:rPr>
            <w:noProof/>
            <w:webHidden/>
          </w:rPr>
          <w:fldChar w:fldCharType="end"/>
        </w:r>
      </w:hyperlink>
    </w:p>
    <w:p w14:paraId="30C907CE" w14:textId="63731B82" w:rsidR="0023417D" w:rsidRDefault="00D67D23">
      <w:pPr>
        <w:pStyle w:val="TOC3"/>
        <w:tabs>
          <w:tab w:val="right" w:leader="dot" w:pos="7910"/>
        </w:tabs>
        <w:rPr>
          <w:rFonts w:eastAsiaTheme="minorEastAsia" w:cstheme="minorBidi"/>
          <w:noProof/>
        </w:rPr>
      </w:pPr>
      <w:hyperlink w:anchor="_Toc48290956" w:history="1">
        <w:r w:rsidR="0023417D" w:rsidRPr="0098622A">
          <w:rPr>
            <w:rStyle w:val="Hyperlink"/>
            <w:noProof/>
          </w:rPr>
          <w:t>11.15.2. Notes and observations</w:t>
        </w:r>
        <w:r w:rsidR="0023417D">
          <w:rPr>
            <w:noProof/>
            <w:webHidden/>
          </w:rPr>
          <w:tab/>
        </w:r>
        <w:r w:rsidR="0023417D">
          <w:rPr>
            <w:noProof/>
            <w:webHidden/>
          </w:rPr>
          <w:fldChar w:fldCharType="begin"/>
        </w:r>
        <w:r w:rsidR="0023417D">
          <w:rPr>
            <w:noProof/>
            <w:webHidden/>
          </w:rPr>
          <w:instrText xml:space="preserve"> PAGEREF _Toc48290956 \h </w:instrText>
        </w:r>
        <w:r w:rsidR="0023417D">
          <w:rPr>
            <w:noProof/>
            <w:webHidden/>
          </w:rPr>
        </w:r>
        <w:r w:rsidR="0023417D">
          <w:rPr>
            <w:noProof/>
            <w:webHidden/>
          </w:rPr>
          <w:fldChar w:fldCharType="separate"/>
        </w:r>
        <w:r w:rsidR="0023417D">
          <w:rPr>
            <w:noProof/>
            <w:webHidden/>
          </w:rPr>
          <w:t>76</w:t>
        </w:r>
        <w:r w:rsidR="0023417D">
          <w:rPr>
            <w:noProof/>
            <w:webHidden/>
          </w:rPr>
          <w:fldChar w:fldCharType="end"/>
        </w:r>
      </w:hyperlink>
    </w:p>
    <w:p w14:paraId="2B3D25B5" w14:textId="08DF4BD1" w:rsidR="0023417D" w:rsidRDefault="00D67D23">
      <w:pPr>
        <w:pStyle w:val="TOC2"/>
        <w:tabs>
          <w:tab w:val="right" w:leader="dot" w:pos="7910"/>
        </w:tabs>
        <w:rPr>
          <w:rFonts w:eastAsiaTheme="minorEastAsia" w:cstheme="minorBidi"/>
          <w:noProof/>
        </w:rPr>
      </w:pPr>
      <w:hyperlink w:anchor="_Toc48290957" w:history="1">
        <w:r w:rsidR="0023417D" w:rsidRPr="0098622A">
          <w:rPr>
            <w:rStyle w:val="Hyperlink"/>
            <w:noProof/>
          </w:rPr>
          <w:t>11.16. Data Science as Context Concept</w:t>
        </w:r>
        <w:r w:rsidR="0023417D">
          <w:rPr>
            <w:noProof/>
            <w:webHidden/>
          </w:rPr>
          <w:tab/>
        </w:r>
        <w:r w:rsidR="0023417D">
          <w:rPr>
            <w:noProof/>
            <w:webHidden/>
          </w:rPr>
          <w:fldChar w:fldCharType="begin"/>
        </w:r>
        <w:r w:rsidR="0023417D">
          <w:rPr>
            <w:noProof/>
            <w:webHidden/>
          </w:rPr>
          <w:instrText xml:space="preserve"> PAGEREF _Toc48290957 \h </w:instrText>
        </w:r>
        <w:r w:rsidR="0023417D">
          <w:rPr>
            <w:noProof/>
            <w:webHidden/>
          </w:rPr>
        </w:r>
        <w:r w:rsidR="0023417D">
          <w:rPr>
            <w:noProof/>
            <w:webHidden/>
          </w:rPr>
          <w:fldChar w:fldCharType="separate"/>
        </w:r>
        <w:r w:rsidR="0023417D">
          <w:rPr>
            <w:noProof/>
            <w:webHidden/>
          </w:rPr>
          <w:t>76</w:t>
        </w:r>
        <w:r w:rsidR="0023417D">
          <w:rPr>
            <w:noProof/>
            <w:webHidden/>
          </w:rPr>
          <w:fldChar w:fldCharType="end"/>
        </w:r>
      </w:hyperlink>
    </w:p>
    <w:p w14:paraId="63DC493F" w14:textId="62E6DE39" w:rsidR="0023417D" w:rsidRDefault="00D67D23">
      <w:pPr>
        <w:pStyle w:val="TOC2"/>
        <w:tabs>
          <w:tab w:val="right" w:leader="dot" w:pos="7910"/>
        </w:tabs>
        <w:rPr>
          <w:rFonts w:eastAsiaTheme="minorEastAsia" w:cstheme="minorBidi"/>
          <w:noProof/>
        </w:rPr>
      </w:pPr>
      <w:hyperlink w:anchor="_Toc48290958" w:history="1">
        <w:r w:rsidR="0023417D" w:rsidRPr="0098622A">
          <w:rPr>
            <w:rStyle w:val="Hyperlink"/>
            <w:noProof/>
          </w:rPr>
          <w:t>11.17. Axes of Variance</w:t>
        </w:r>
        <w:r w:rsidR="0023417D">
          <w:rPr>
            <w:noProof/>
            <w:webHidden/>
          </w:rPr>
          <w:tab/>
        </w:r>
        <w:r w:rsidR="0023417D">
          <w:rPr>
            <w:noProof/>
            <w:webHidden/>
          </w:rPr>
          <w:fldChar w:fldCharType="begin"/>
        </w:r>
        <w:r w:rsidR="0023417D">
          <w:rPr>
            <w:noProof/>
            <w:webHidden/>
          </w:rPr>
          <w:instrText xml:space="preserve"> PAGEREF _Toc48290958 \h </w:instrText>
        </w:r>
        <w:r w:rsidR="0023417D">
          <w:rPr>
            <w:noProof/>
            <w:webHidden/>
          </w:rPr>
        </w:r>
        <w:r w:rsidR="0023417D">
          <w:rPr>
            <w:noProof/>
            <w:webHidden/>
          </w:rPr>
          <w:fldChar w:fldCharType="separate"/>
        </w:r>
        <w:r w:rsidR="0023417D">
          <w:rPr>
            <w:noProof/>
            <w:webHidden/>
          </w:rPr>
          <w:t>76</w:t>
        </w:r>
        <w:r w:rsidR="0023417D">
          <w:rPr>
            <w:noProof/>
            <w:webHidden/>
          </w:rPr>
          <w:fldChar w:fldCharType="end"/>
        </w:r>
      </w:hyperlink>
    </w:p>
    <w:p w14:paraId="14F2F472" w14:textId="63B8274E" w:rsidR="0023417D" w:rsidRDefault="00D67D23">
      <w:pPr>
        <w:pStyle w:val="TOC2"/>
        <w:tabs>
          <w:tab w:val="right" w:leader="dot" w:pos="7910"/>
        </w:tabs>
        <w:rPr>
          <w:rFonts w:eastAsiaTheme="minorEastAsia" w:cstheme="minorBidi"/>
          <w:noProof/>
        </w:rPr>
      </w:pPr>
      <w:hyperlink w:anchor="_Toc48290959" w:history="1">
        <w:r w:rsidR="0023417D" w:rsidRPr="0098622A">
          <w:rPr>
            <w:rStyle w:val="Hyperlink"/>
            <w:noProof/>
          </w:rPr>
          <w:t>11.18. Old intro notes</w:t>
        </w:r>
        <w:r w:rsidR="0023417D">
          <w:rPr>
            <w:noProof/>
            <w:webHidden/>
          </w:rPr>
          <w:tab/>
        </w:r>
        <w:r w:rsidR="0023417D">
          <w:rPr>
            <w:noProof/>
            <w:webHidden/>
          </w:rPr>
          <w:fldChar w:fldCharType="begin"/>
        </w:r>
        <w:r w:rsidR="0023417D">
          <w:rPr>
            <w:noProof/>
            <w:webHidden/>
          </w:rPr>
          <w:instrText xml:space="preserve"> PAGEREF _Toc48290959 \h </w:instrText>
        </w:r>
        <w:r w:rsidR="0023417D">
          <w:rPr>
            <w:noProof/>
            <w:webHidden/>
          </w:rPr>
        </w:r>
        <w:r w:rsidR="0023417D">
          <w:rPr>
            <w:noProof/>
            <w:webHidden/>
          </w:rPr>
          <w:fldChar w:fldCharType="separate"/>
        </w:r>
        <w:r w:rsidR="0023417D">
          <w:rPr>
            <w:noProof/>
            <w:webHidden/>
          </w:rPr>
          <w:t>76</w:t>
        </w:r>
        <w:r w:rsidR="0023417D">
          <w:rPr>
            <w:noProof/>
            <w:webHidden/>
          </w:rPr>
          <w:fldChar w:fldCharType="end"/>
        </w:r>
      </w:hyperlink>
    </w:p>
    <w:p w14:paraId="479864DF" w14:textId="52ADDB21" w:rsidR="0023417D" w:rsidRDefault="00D67D23">
      <w:pPr>
        <w:pStyle w:val="TOC2"/>
        <w:tabs>
          <w:tab w:val="right" w:leader="dot" w:pos="7910"/>
        </w:tabs>
        <w:rPr>
          <w:rFonts w:eastAsiaTheme="minorEastAsia" w:cstheme="minorBidi"/>
          <w:noProof/>
        </w:rPr>
      </w:pPr>
      <w:hyperlink w:anchor="_Toc48290960" w:history="1">
        <w:r w:rsidR="0023417D" w:rsidRPr="0098622A">
          <w:rPr>
            <w:rStyle w:val="Hyperlink"/>
            <w:noProof/>
          </w:rPr>
          <w:t>11.19. To Do List</w:t>
        </w:r>
        <w:r w:rsidR="0023417D">
          <w:rPr>
            <w:noProof/>
            <w:webHidden/>
          </w:rPr>
          <w:tab/>
        </w:r>
        <w:r w:rsidR="0023417D">
          <w:rPr>
            <w:noProof/>
            <w:webHidden/>
          </w:rPr>
          <w:fldChar w:fldCharType="begin"/>
        </w:r>
        <w:r w:rsidR="0023417D">
          <w:rPr>
            <w:noProof/>
            <w:webHidden/>
          </w:rPr>
          <w:instrText xml:space="preserve"> PAGEREF _Toc48290960 \h </w:instrText>
        </w:r>
        <w:r w:rsidR="0023417D">
          <w:rPr>
            <w:noProof/>
            <w:webHidden/>
          </w:rPr>
        </w:r>
        <w:r w:rsidR="0023417D">
          <w:rPr>
            <w:noProof/>
            <w:webHidden/>
          </w:rPr>
          <w:fldChar w:fldCharType="separate"/>
        </w:r>
        <w:r w:rsidR="0023417D">
          <w:rPr>
            <w:noProof/>
            <w:webHidden/>
          </w:rPr>
          <w:t>77</w:t>
        </w:r>
        <w:r w:rsidR="0023417D">
          <w:rPr>
            <w:noProof/>
            <w:webHidden/>
          </w:rPr>
          <w:fldChar w:fldCharType="end"/>
        </w:r>
      </w:hyperlink>
    </w:p>
    <w:p w14:paraId="3C62A657" w14:textId="05D72B6C" w:rsidR="0023417D" w:rsidRDefault="00D67D23">
      <w:pPr>
        <w:pStyle w:val="TOC2"/>
        <w:tabs>
          <w:tab w:val="right" w:leader="dot" w:pos="7910"/>
        </w:tabs>
        <w:rPr>
          <w:rFonts w:eastAsiaTheme="minorEastAsia" w:cstheme="minorBidi"/>
          <w:noProof/>
        </w:rPr>
      </w:pPr>
      <w:hyperlink w:anchor="_Toc48290961" w:history="1">
        <w:r w:rsidR="0023417D" w:rsidRPr="0098622A">
          <w:rPr>
            <w:rStyle w:val="Hyperlink"/>
            <w:noProof/>
          </w:rPr>
          <w:t>11.20. Things to Cover</w:t>
        </w:r>
        <w:r w:rsidR="0023417D">
          <w:rPr>
            <w:noProof/>
            <w:webHidden/>
          </w:rPr>
          <w:tab/>
        </w:r>
        <w:r w:rsidR="0023417D">
          <w:rPr>
            <w:noProof/>
            <w:webHidden/>
          </w:rPr>
          <w:fldChar w:fldCharType="begin"/>
        </w:r>
        <w:r w:rsidR="0023417D">
          <w:rPr>
            <w:noProof/>
            <w:webHidden/>
          </w:rPr>
          <w:instrText xml:space="preserve"> PAGEREF _Toc48290961 \h </w:instrText>
        </w:r>
        <w:r w:rsidR="0023417D">
          <w:rPr>
            <w:noProof/>
            <w:webHidden/>
          </w:rPr>
        </w:r>
        <w:r w:rsidR="0023417D">
          <w:rPr>
            <w:noProof/>
            <w:webHidden/>
          </w:rPr>
          <w:fldChar w:fldCharType="separate"/>
        </w:r>
        <w:r w:rsidR="0023417D">
          <w:rPr>
            <w:noProof/>
            <w:webHidden/>
          </w:rPr>
          <w:t>77</w:t>
        </w:r>
        <w:r w:rsidR="0023417D">
          <w:rPr>
            <w:noProof/>
            <w:webHidden/>
          </w:rPr>
          <w:fldChar w:fldCharType="end"/>
        </w:r>
      </w:hyperlink>
    </w:p>
    <w:p w14:paraId="2F941D97" w14:textId="3C18E92A" w:rsidR="0023417D" w:rsidRDefault="00D67D23">
      <w:pPr>
        <w:pStyle w:val="TOC2"/>
        <w:tabs>
          <w:tab w:val="right" w:leader="dot" w:pos="7910"/>
        </w:tabs>
        <w:rPr>
          <w:rFonts w:eastAsiaTheme="minorEastAsia" w:cstheme="minorBidi"/>
          <w:noProof/>
        </w:rPr>
      </w:pPr>
      <w:hyperlink w:anchor="_Toc48290962" w:history="1">
        <w:r w:rsidR="0023417D" w:rsidRPr="0098622A">
          <w:rPr>
            <w:rStyle w:val="Hyperlink"/>
            <w:noProof/>
          </w:rPr>
          <w:t>11.21. Outline of argument</w:t>
        </w:r>
        <w:r w:rsidR="0023417D">
          <w:rPr>
            <w:noProof/>
            <w:webHidden/>
          </w:rPr>
          <w:tab/>
        </w:r>
        <w:r w:rsidR="0023417D">
          <w:rPr>
            <w:noProof/>
            <w:webHidden/>
          </w:rPr>
          <w:fldChar w:fldCharType="begin"/>
        </w:r>
        <w:r w:rsidR="0023417D">
          <w:rPr>
            <w:noProof/>
            <w:webHidden/>
          </w:rPr>
          <w:instrText xml:space="preserve"> PAGEREF _Toc48290962 \h </w:instrText>
        </w:r>
        <w:r w:rsidR="0023417D">
          <w:rPr>
            <w:noProof/>
            <w:webHidden/>
          </w:rPr>
        </w:r>
        <w:r w:rsidR="0023417D">
          <w:rPr>
            <w:noProof/>
            <w:webHidden/>
          </w:rPr>
          <w:fldChar w:fldCharType="separate"/>
        </w:r>
        <w:r w:rsidR="0023417D">
          <w:rPr>
            <w:noProof/>
            <w:webHidden/>
          </w:rPr>
          <w:t>77</w:t>
        </w:r>
        <w:r w:rsidR="0023417D">
          <w:rPr>
            <w:noProof/>
            <w:webHidden/>
          </w:rPr>
          <w:fldChar w:fldCharType="end"/>
        </w:r>
      </w:hyperlink>
    </w:p>
    <w:p w14:paraId="603FF65B" w14:textId="6A029CEB" w:rsidR="0023417D" w:rsidRDefault="00D67D23">
      <w:pPr>
        <w:pStyle w:val="TOC2"/>
        <w:tabs>
          <w:tab w:val="right" w:leader="dot" w:pos="7910"/>
        </w:tabs>
        <w:rPr>
          <w:rFonts w:eastAsiaTheme="minorEastAsia" w:cstheme="minorBidi"/>
          <w:noProof/>
        </w:rPr>
      </w:pPr>
      <w:hyperlink w:anchor="_Toc48290963" w:history="1">
        <w:r w:rsidR="0023417D" w:rsidRPr="0098622A">
          <w:rPr>
            <w:rStyle w:val="Hyperlink"/>
            <w:noProof/>
          </w:rPr>
          <w:t>11.22. Some AFCRL Concerns</w:t>
        </w:r>
        <w:r w:rsidR="0023417D">
          <w:rPr>
            <w:noProof/>
            <w:webHidden/>
          </w:rPr>
          <w:tab/>
        </w:r>
        <w:r w:rsidR="0023417D">
          <w:rPr>
            <w:noProof/>
            <w:webHidden/>
          </w:rPr>
          <w:fldChar w:fldCharType="begin"/>
        </w:r>
        <w:r w:rsidR="0023417D">
          <w:rPr>
            <w:noProof/>
            <w:webHidden/>
          </w:rPr>
          <w:instrText xml:space="preserve"> PAGEREF _Toc48290963 \h </w:instrText>
        </w:r>
        <w:r w:rsidR="0023417D">
          <w:rPr>
            <w:noProof/>
            <w:webHidden/>
          </w:rPr>
        </w:r>
        <w:r w:rsidR="0023417D">
          <w:rPr>
            <w:noProof/>
            <w:webHidden/>
          </w:rPr>
          <w:fldChar w:fldCharType="separate"/>
        </w:r>
        <w:r w:rsidR="0023417D">
          <w:rPr>
            <w:noProof/>
            <w:webHidden/>
          </w:rPr>
          <w:t>79</w:t>
        </w:r>
        <w:r w:rsidR="0023417D">
          <w:rPr>
            <w:noProof/>
            <w:webHidden/>
          </w:rPr>
          <w:fldChar w:fldCharType="end"/>
        </w:r>
      </w:hyperlink>
    </w:p>
    <w:p w14:paraId="10DAEC5C" w14:textId="1CC78E50" w:rsidR="0023417D" w:rsidRDefault="00D67D23">
      <w:pPr>
        <w:pStyle w:val="TOC2"/>
        <w:tabs>
          <w:tab w:val="right" w:leader="dot" w:pos="7910"/>
        </w:tabs>
        <w:rPr>
          <w:rFonts w:eastAsiaTheme="minorEastAsia" w:cstheme="minorBidi"/>
          <w:noProof/>
        </w:rPr>
      </w:pPr>
      <w:hyperlink w:anchor="_Toc48290964" w:history="1">
        <w:r w:rsidR="0023417D" w:rsidRPr="0098622A">
          <w:rPr>
            <w:rStyle w:val="Hyperlink"/>
            <w:noProof/>
          </w:rPr>
          <w:t>11.23. AFCRL Quote regarding purpose</w:t>
        </w:r>
        <w:r w:rsidR="0023417D">
          <w:rPr>
            <w:noProof/>
            <w:webHidden/>
          </w:rPr>
          <w:tab/>
        </w:r>
        <w:r w:rsidR="0023417D">
          <w:rPr>
            <w:noProof/>
            <w:webHidden/>
          </w:rPr>
          <w:fldChar w:fldCharType="begin"/>
        </w:r>
        <w:r w:rsidR="0023417D">
          <w:rPr>
            <w:noProof/>
            <w:webHidden/>
          </w:rPr>
          <w:instrText xml:space="preserve"> PAGEREF _Toc48290964 \h </w:instrText>
        </w:r>
        <w:r w:rsidR="0023417D">
          <w:rPr>
            <w:noProof/>
            <w:webHidden/>
          </w:rPr>
        </w:r>
        <w:r w:rsidR="0023417D">
          <w:rPr>
            <w:noProof/>
            <w:webHidden/>
          </w:rPr>
          <w:fldChar w:fldCharType="separate"/>
        </w:r>
        <w:r w:rsidR="0023417D">
          <w:rPr>
            <w:noProof/>
            <w:webHidden/>
          </w:rPr>
          <w:t>80</w:t>
        </w:r>
        <w:r w:rsidR="0023417D">
          <w:rPr>
            <w:noProof/>
            <w:webHidden/>
          </w:rPr>
          <w:fldChar w:fldCharType="end"/>
        </w:r>
      </w:hyperlink>
    </w:p>
    <w:p w14:paraId="39AA3D18" w14:textId="52E4B9A7" w:rsidR="0023417D" w:rsidRDefault="00D67D23">
      <w:pPr>
        <w:pStyle w:val="TOC3"/>
        <w:tabs>
          <w:tab w:val="right" w:leader="dot" w:pos="7910"/>
        </w:tabs>
        <w:rPr>
          <w:rFonts w:eastAsiaTheme="minorEastAsia" w:cstheme="minorBidi"/>
          <w:noProof/>
        </w:rPr>
      </w:pPr>
      <w:hyperlink w:anchor="_Toc48290965" w:history="1">
        <w:r w:rsidR="0023417D" w:rsidRPr="0098622A">
          <w:rPr>
            <w:rStyle w:val="Hyperlink"/>
            <w:noProof/>
          </w:rPr>
          <w:t>11.23.1. Summary</w:t>
        </w:r>
        <w:r w:rsidR="0023417D">
          <w:rPr>
            <w:noProof/>
            <w:webHidden/>
          </w:rPr>
          <w:tab/>
        </w:r>
        <w:r w:rsidR="0023417D">
          <w:rPr>
            <w:noProof/>
            <w:webHidden/>
          </w:rPr>
          <w:fldChar w:fldCharType="begin"/>
        </w:r>
        <w:r w:rsidR="0023417D">
          <w:rPr>
            <w:noProof/>
            <w:webHidden/>
          </w:rPr>
          <w:instrText xml:space="preserve"> PAGEREF _Toc48290965 \h </w:instrText>
        </w:r>
        <w:r w:rsidR="0023417D">
          <w:rPr>
            <w:noProof/>
            <w:webHidden/>
          </w:rPr>
        </w:r>
        <w:r w:rsidR="0023417D">
          <w:rPr>
            <w:noProof/>
            <w:webHidden/>
          </w:rPr>
          <w:fldChar w:fldCharType="separate"/>
        </w:r>
        <w:r w:rsidR="0023417D">
          <w:rPr>
            <w:noProof/>
            <w:webHidden/>
          </w:rPr>
          <w:t>80</w:t>
        </w:r>
        <w:r w:rsidR="0023417D">
          <w:rPr>
            <w:noProof/>
            <w:webHidden/>
          </w:rPr>
          <w:fldChar w:fldCharType="end"/>
        </w:r>
      </w:hyperlink>
    </w:p>
    <w:p w14:paraId="52F699FC" w14:textId="04B03BCA" w:rsidR="0023417D" w:rsidRDefault="00D67D23">
      <w:pPr>
        <w:pStyle w:val="TOC3"/>
        <w:tabs>
          <w:tab w:val="right" w:leader="dot" w:pos="7910"/>
        </w:tabs>
        <w:rPr>
          <w:rFonts w:eastAsiaTheme="minorEastAsia" w:cstheme="minorBidi"/>
          <w:noProof/>
        </w:rPr>
      </w:pPr>
      <w:hyperlink w:anchor="_Toc48290966" w:history="1">
        <w:r w:rsidR="0023417D" w:rsidRPr="0098622A">
          <w:rPr>
            <w:rStyle w:val="Hyperlink"/>
            <w:noProof/>
          </w:rPr>
          <w:t>11.23.2. Verbatim</w:t>
        </w:r>
        <w:r w:rsidR="0023417D">
          <w:rPr>
            <w:noProof/>
            <w:webHidden/>
          </w:rPr>
          <w:tab/>
        </w:r>
        <w:r w:rsidR="0023417D">
          <w:rPr>
            <w:noProof/>
            <w:webHidden/>
          </w:rPr>
          <w:fldChar w:fldCharType="begin"/>
        </w:r>
        <w:r w:rsidR="0023417D">
          <w:rPr>
            <w:noProof/>
            <w:webHidden/>
          </w:rPr>
          <w:instrText xml:space="preserve"> PAGEREF _Toc48290966 \h </w:instrText>
        </w:r>
        <w:r w:rsidR="0023417D">
          <w:rPr>
            <w:noProof/>
            <w:webHidden/>
          </w:rPr>
        </w:r>
        <w:r w:rsidR="0023417D">
          <w:rPr>
            <w:noProof/>
            <w:webHidden/>
          </w:rPr>
          <w:fldChar w:fldCharType="separate"/>
        </w:r>
        <w:r w:rsidR="0023417D">
          <w:rPr>
            <w:noProof/>
            <w:webHidden/>
          </w:rPr>
          <w:t>80</w:t>
        </w:r>
        <w:r w:rsidR="0023417D">
          <w:rPr>
            <w:noProof/>
            <w:webHidden/>
          </w:rPr>
          <w:fldChar w:fldCharType="end"/>
        </w:r>
      </w:hyperlink>
    </w:p>
    <w:p w14:paraId="597E3156" w14:textId="1757FC53" w:rsidR="0023417D" w:rsidRDefault="00D67D23">
      <w:pPr>
        <w:pStyle w:val="TOC2"/>
        <w:tabs>
          <w:tab w:val="right" w:leader="dot" w:pos="7910"/>
        </w:tabs>
        <w:rPr>
          <w:rFonts w:eastAsiaTheme="minorEastAsia" w:cstheme="minorBidi"/>
          <w:noProof/>
        </w:rPr>
      </w:pPr>
      <w:hyperlink w:anchor="_Toc48290967" w:history="1">
        <w:r w:rsidR="0023417D" w:rsidRPr="0098622A">
          <w:rPr>
            <w:rStyle w:val="Hyperlink"/>
            <w:noProof/>
          </w:rPr>
          <w:t>11.24. For Milestone 1</w:t>
        </w:r>
        <w:r w:rsidR="0023417D">
          <w:rPr>
            <w:noProof/>
            <w:webHidden/>
          </w:rPr>
          <w:tab/>
        </w:r>
        <w:r w:rsidR="0023417D">
          <w:rPr>
            <w:noProof/>
            <w:webHidden/>
          </w:rPr>
          <w:fldChar w:fldCharType="begin"/>
        </w:r>
        <w:r w:rsidR="0023417D">
          <w:rPr>
            <w:noProof/>
            <w:webHidden/>
          </w:rPr>
          <w:instrText xml:space="preserve"> PAGEREF _Toc48290967 \h </w:instrText>
        </w:r>
        <w:r w:rsidR="0023417D">
          <w:rPr>
            <w:noProof/>
            <w:webHidden/>
          </w:rPr>
        </w:r>
        <w:r w:rsidR="0023417D">
          <w:rPr>
            <w:noProof/>
            <w:webHidden/>
          </w:rPr>
          <w:fldChar w:fldCharType="separate"/>
        </w:r>
        <w:r w:rsidR="0023417D">
          <w:rPr>
            <w:noProof/>
            <w:webHidden/>
          </w:rPr>
          <w:t>82</w:t>
        </w:r>
        <w:r w:rsidR="0023417D">
          <w:rPr>
            <w:noProof/>
            <w:webHidden/>
          </w:rPr>
          <w:fldChar w:fldCharType="end"/>
        </w:r>
      </w:hyperlink>
    </w:p>
    <w:p w14:paraId="59379372" w14:textId="3A260B07" w:rsidR="0023417D" w:rsidRDefault="00D67D23">
      <w:pPr>
        <w:pStyle w:val="TOC2"/>
        <w:tabs>
          <w:tab w:val="right" w:leader="dot" w:pos="7910"/>
        </w:tabs>
        <w:rPr>
          <w:rFonts w:eastAsiaTheme="minorEastAsia" w:cstheme="minorBidi"/>
          <w:noProof/>
        </w:rPr>
      </w:pPr>
      <w:hyperlink w:anchor="_Toc48290968" w:history="1">
        <w:r w:rsidR="0023417D" w:rsidRPr="0098622A">
          <w:rPr>
            <w:rStyle w:val="Hyperlink"/>
            <w:noProof/>
          </w:rPr>
          <w:t>11.25. Aside: CODATA and Journals</w:t>
        </w:r>
        <w:r w:rsidR="0023417D">
          <w:rPr>
            <w:noProof/>
            <w:webHidden/>
          </w:rPr>
          <w:tab/>
        </w:r>
        <w:r w:rsidR="0023417D">
          <w:rPr>
            <w:noProof/>
            <w:webHidden/>
          </w:rPr>
          <w:fldChar w:fldCharType="begin"/>
        </w:r>
        <w:r w:rsidR="0023417D">
          <w:rPr>
            <w:noProof/>
            <w:webHidden/>
          </w:rPr>
          <w:instrText xml:space="preserve"> PAGEREF _Toc48290968 \h </w:instrText>
        </w:r>
        <w:r w:rsidR="0023417D">
          <w:rPr>
            <w:noProof/>
            <w:webHidden/>
          </w:rPr>
        </w:r>
        <w:r w:rsidR="0023417D">
          <w:rPr>
            <w:noProof/>
            <w:webHidden/>
          </w:rPr>
          <w:fldChar w:fldCharType="separate"/>
        </w:r>
        <w:r w:rsidR="0023417D">
          <w:rPr>
            <w:noProof/>
            <w:webHidden/>
          </w:rPr>
          <w:t>83</w:t>
        </w:r>
        <w:r w:rsidR="0023417D">
          <w:rPr>
            <w:noProof/>
            <w:webHidden/>
          </w:rPr>
          <w:fldChar w:fldCharType="end"/>
        </w:r>
      </w:hyperlink>
    </w:p>
    <w:p w14:paraId="44206923" w14:textId="58D0C560" w:rsidR="0023417D" w:rsidRDefault="00D67D23">
      <w:pPr>
        <w:pStyle w:val="TOC2"/>
        <w:tabs>
          <w:tab w:val="right" w:leader="dot" w:pos="7910"/>
        </w:tabs>
        <w:rPr>
          <w:rFonts w:eastAsiaTheme="minorEastAsia" w:cstheme="minorBidi"/>
          <w:noProof/>
        </w:rPr>
      </w:pPr>
      <w:hyperlink w:anchor="_Toc48290969" w:history="1">
        <w:r w:rsidR="0023417D" w:rsidRPr="0098622A">
          <w:rPr>
            <w:rStyle w:val="Hyperlink"/>
            <w:noProof/>
          </w:rPr>
          <w:t>11.26. Notes on Hayashi</w:t>
        </w:r>
        <w:r w:rsidR="0023417D">
          <w:rPr>
            <w:noProof/>
            <w:webHidden/>
          </w:rPr>
          <w:tab/>
        </w:r>
        <w:r w:rsidR="0023417D">
          <w:rPr>
            <w:noProof/>
            <w:webHidden/>
          </w:rPr>
          <w:fldChar w:fldCharType="begin"/>
        </w:r>
        <w:r w:rsidR="0023417D">
          <w:rPr>
            <w:noProof/>
            <w:webHidden/>
          </w:rPr>
          <w:instrText xml:space="preserve"> PAGEREF _Toc48290969 \h </w:instrText>
        </w:r>
        <w:r w:rsidR="0023417D">
          <w:rPr>
            <w:noProof/>
            <w:webHidden/>
          </w:rPr>
        </w:r>
        <w:r w:rsidR="0023417D">
          <w:rPr>
            <w:noProof/>
            <w:webHidden/>
          </w:rPr>
          <w:fldChar w:fldCharType="separate"/>
        </w:r>
        <w:r w:rsidR="0023417D">
          <w:rPr>
            <w:noProof/>
            <w:webHidden/>
          </w:rPr>
          <w:t>85</w:t>
        </w:r>
        <w:r w:rsidR="0023417D">
          <w:rPr>
            <w:noProof/>
            <w:webHidden/>
          </w:rPr>
          <w:fldChar w:fldCharType="end"/>
        </w:r>
      </w:hyperlink>
    </w:p>
    <w:p w14:paraId="2A6E2CB2" w14:textId="69F7851E" w:rsidR="0023417D" w:rsidRDefault="00D67D23">
      <w:pPr>
        <w:pStyle w:val="TOC2"/>
        <w:tabs>
          <w:tab w:val="right" w:leader="dot" w:pos="7910"/>
        </w:tabs>
        <w:rPr>
          <w:rFonts w:eastAsiaTheme="minorEastAsia" w:cstheme="minorBidi"/>
          <w:noProof/>
        </w:rPr>
      </w:pPr>
      <w:hyperlink w:anchor="_Toc48290970" w:history="1">
        <w:r w:rsidR="0023417D" w:rsidRPr="0098622A">
          <w:rPr>
            <w:rStyle w:val="Hyperlink"/>
            <w:noProof/>
          </w:rPr>
          <w:t>11.27. In Tukey’s comment to Parzen:</w:t>
        </w:r>
        <w:r w:rsidR="0023417D">
          <w:rPr>
            <w:noProof/>
            <w:webHidden/>
          </w:rPr>
          <w:tab/>
        </w:r>
        <w:r w:rsidR="0023417D">
          <w:rPr>
            <w:noProof/>
            <w:webHidden/>
          </w:rPr>
          <w:fldChar w:fldCharType="begin"/>
        </w:r>
        <w:r w:rsidR="0023417D">
          <w:rPr>
            <w:noProof/>
            <w:webHidden/>
          </w:rPr>
          <w:instrText xml:space="preserve"> PAGEREF _Toc48290970 \h </w:instrText>
        </w:r>
        <w:r w:rsidR="0023417D">
          <w:rPr>
            <w:noProof/>
            <w:webHidden/>
          </w:rPr>
        </w:r>
        <w:r w:rsidR="0023417D">
          <w:rPr>
            <w:noProof/>
            <w:webHidden/>
          </w:rPr>
          <w:fldChar w:fldCharType="separate"/>
        </w:r>
        <w:r w:rsidR="0023417D">
          <w:rPr>
            <w:noProof/>
            <w:webHidden/>
          </w:rPr>
          <w:t>88</w:t>
        </w:r>
        <w:r w:rsidR="0023417D">
          <w:rPr>
            <w:noProof/>
            <w:webHidden/>
          </w:rPr>
          <w:fldChar w:fldCharType="end"/>
        </w:r>
      </w:hyperlink>
    </w:p>
    <w:p w14:paraId="5FB57F5B" w14:textId="2894B867" w:rsidR="0023417D" w:rsidRDefault="00D67D23">
      <w:pPr>
        <w:pStyle w:val="TOC2"/>
        <w:tabs>
          <w:tab w:val="right" w:leader="dot" w:pos="7910"/>
        </w:tabs>
        <w:rPr>
          <w:rFonts w:eastAsiaTheme="minorEastAsia" w:cstheme="minorBidi"/>
          <w:noProof/>
        </w:rPr>
      </w:pPr>
      <w:hyperlink w:anchor="_Toc48290971" w:history="1">
        <w:r w:rsidR="0023417D" w:rsidRPr="0098622A">
          <w:rPr>
            <w:rStyle w:val="Hyperlink"/>
            <w:noProof/>
          </w:rPr>
          <w:t>11.28. Tukey’s remark on proper meaning of EDA</w:t>
        </w:r>
        <w:r w:rsidR="0023417D">
          <w:rPr>
            <w:noProof/>
            <w:webHidden/>
          </w:rPr>
          <w:tab/>
        </w:r>
        <w:r w:rsidR="0023417D">
          <w:rPr>
            <w:noProof/>
            <w:webHidden/>
          </w:rPr>
          <w:fldChar w:fldCharType="begin"/>
        </w:r>
        <w:r w:rsidR="0023417D">
          <w:rPr>
            <w:noProof/>
            <w:webHidden/>
          </w:rPr>
          <w:instrText xml:space="preserve"> PAGEREF _Toc48290971 \h </w:instrText>
        </w:r>
        <w:r w:rsidR="0023417D">
          <w:rPr>
            <w:noProof/>
            <w:webHidden/>
          </w:rPr>
        </w:r>
        <w:r w:rsidR="0023417D">
          <w:rPr>
            <w:noProof/>
            <w:webHidden/>
          </w:rPr>
          <w:fldChar w:fldCharType="separate"/>
        </w:r>
        <w:r w:rsidR="0023417D">
          <w:rPr>
            <w:noProof/>
            <w:webHidden/>
          </w:rPr>
          <w:t>89</w:t>
        </w:r>
        <w:r w:rsidR="0023417D">
          <w:rPr>
            <w:noProof/>
            <w:webHidden/>
          </w:rPr>
          <w:fldChar w:fldCharType="end"/>
        </w:r>
      </w:hyperlink>
    </w:p>
    <w:p w14:paraId="50E3A5F7" w14:textId="14FD2B6E" w:rsidR="0023417D" w:rsidRDefault="00D67D23">
      <w:pPr>
        <w:pStyle w:val="TOC2"/>
        <w:tabs>
          <w:tab w:val="right" w:leader="dot" w:pos="7910"/>
        </w:tabs>
        <w:rPr>
          <w:rFonts w:eastAsiaTheme="minorEastAsia" w:cstheme="minorBidi"/>
          <w:noProof/>
        </w:rPr>
      </w:pPr>
      <w:hyperlink w:anchor="_Toc48290972" w:history="1">
        <w:r w:rsidR="0023417D" w:rsidRPr="0098622A">
          <w:rPr>
            <w:rStyle w:val="Hyperlink"/>
            <w:noProof/>
          </w:rPr>
          <w:t>11.29. On Osuhmi 1</w:t>
        </w:r>
        <w:r w:rsidR="0023417D">
          <w:rPr>
            <w:noProof/>
            <w:webHidden/>
          </w:rPr>
          <w:tab/>
        </w:r>
        <w:r w:rsidR="0023417D">
          <w:rPr>
            <w:noProof/>
            <w:webHidden/>
          </w:rPr>
          <w:fldChar w:fldCharType="begin"/>
        </w:r>
        <w:r w:rsidR="0023417D">
          <w:rPr>
            <w:noProof/>
            <w:webHidden/>
          </w:rPr>
          <w:instrText xml:space="preserve"> PAGEREF _Toc48290972 \h </w:instrText>
        </w:r>
        <w:r w:rsidR="0023417D">
          <w:rPr>
            <w:noProof/>
            <w:webHidden/>
          </w:rPr>
        </w:r>
        <w:r w:rsidR="0023417D">
          <w:rPr>
            <w:noProof/>
            <w:webHidden/>
          </w:rPr>
          <w:fldChar w:fldCharType="separate"/>
        </w:r>
        <w:r w:rsidR="0023417D">
          <w:rPr>
            <w:noProof/>
            <w:webHidden/>
          </w:rPr>
          <w:t>90</w:t>
        </w:r>
        <w:r w:rsidR="0023417D">
          <w:rPr>
            <w:noProof/>
            <w:webHidden/>
          </w:rPr>
          <w:fldChar w:fldCharType="end"/>
        </w:r>
      </w:hyperlink>
    </w:p>
    <w:p w14:paraId="4862E1C0" w14:textId="03AB5DCC" w:rsidR="0023417D" w:rsidRDefault="00D67D23">
      <w:pPr>
        <w:pStyle w:val="TOC2"/>
        <w:tabs>
          <w:tab w:val="right" w:leader="dot" w:pos="7910"/>
        </w:tabs>
        <w:rPr>
          <w:rFonts w:eastAsiaTheme="minorEastAsia" w:cstheme="minorBidi"/>
          <w:noProof/>
        </w:rPr>
      </w:pPr>
      <w:hyperlink w:anchor="_Toc48290973" w:history="1">
        <w:r w:rsidR="0023417D" w:rsidRPr="0098622A">
          <w:rPr>
            <w:rStyle w:val="Hyperlink"/>
            <w:noProof/>
          </w:rPr>
          <w:t>11.30. on Ohsumi 2</w:t>
        </w:r>
        <w:r w:rsidR="0023417D">
          <w:rPr>
            <w:noProof/>
            <w:webHidden/>
          </w:rPr>
          <w:tab/>
        </w:r>
        <w:r w:rsidR="0023417D">
          <w:rPr>
            <w:noProof/>
            <w:webHidden/>
          </w:rPr>
          <w:fldChar w:fldCharType="begin"/>
        </w:r>
        <w:r w:rsidR="0023417D">
          <w:rPr>
            <w:noProof/>
            <w:webHidden/>
          </w:rPr>
          <w:instrText xml:space="preserve"> PAGEREF _Toc48290973 \h </w:instrText>
        </w:r>
        <w:r w:rsidR="0023417D">
          <w:rPr>
            <w:noProof/>
            <w:webHidden/>
          </w:rPr>
        </w:r>
        <w:r w:rsidR="0023417D">
          <w:rPr>
            <w:noProof/>
            <w:webHidden/>
          </w:rPr>
          <w:fldChar w:fldCharType="separate"/>
        </w:r>
        <w:r w:rsidR="0023417D">
          <w:rPr>
            <w:noProof/>
            <w:webHidden/>
          </w:rPr>
          <w:t>91</w:t>
        </w:r>
        <w:r w:rsidR="0023417D">
          <w:rPr>
            <w:noProof/>
            <w:webHidden/>
          </w:rPr>
          <w:fldChar w:fldCharType="end"/>
        </w:r>
      </w:hyperlink>
    </w:p>
    <w:p w14:paraId="147B679B" w14:textId="2BA61705" w:rsidR="0023417D" w:rsidRDefault="00D67D23">
      <w:pPr>
        <w:pStyle w:val="TOC2"/>
        <w:tabs>
          <w:tab w:val="right" w:leader="dot" w:pos="7910"/>
        </w:tabs>
        <w:rPr>
          <w:rFonts w:eastAsiaTheme="minorEastAsia" w:cstheme="minorBidi"/>
          <w:noProof/>
        </w:rPr>
      </w:pPr>
      <w:hyperlink w:anchor="_Toc48290974" w:history="1">
        <w:r w:rsidR="0023417D" w:rsidRPr="0098622A">
          <w:rPr>
            <w:rStyle w:val="Hyperlink"/>
            <w:noProof/>
          </w:rPr>
          <w:t>11.31. See also the list of concerns on pp. 332-333.</w:t>
        </w:r>
        <w:r w:rsidR="0023417D">
          <w:rPr>
            <w:noProof/>
            <w:webHidden/>
          </w:rPr>
          <w:tab/>
        </w:r>
        <w:r w:rsidR="0023417D">
          <w:rPr>
            <w:noProof/>
            <w:webHidden/>
          </w:rPr>
          <w:fldChar w:fldCharType="begin"/>
        </w:r>
        <w:r w:rsidR="0023417D">
          <w:rPr>
            <w:noProof/>
            <w:webHidden/>
          </w:rPr>
          <w:instrText xml:space="preserve"> PAGEREF _Toc48290974 \h </w:instrText>
        </w:r>
        <w:r w:rsidR="0023417D">
          <w:rPr>
            <w:noProof/>
            <w:webHidden/>
          </w:rPr>
        </w:r>
        <w:r w:rsidR="0023417D">
          <w:rPr>
            <w:noProof/>
            <w:webHidden/>
          </w:rPr>
          <w:fldChar w:fldCharType="separate"/>
        </w:r>
        <w:r w:rsidR="0023417D">
          <w:rPr>
            <w:noProof/>
            <w:webHidden/>
          </w:rPr>
          <w:t>92</w:t>
        </w:r>
        <w:r w:rsidR="0023417D">
          <w:rPr>
            <w:noProof/>
            <w:webHidden/>
          </w:rPr>
          <w:fldChar w:fldCharType="end"/>
        </w:r>
      </w:hyperlink>
    </w:p>
    <w:p w14:paraId="5D426B84" w14:textId="328EA5C8" w:rsidR="0023417D" w:rsidRDefault="00D67D23">
      <w:pPr>
        <w:pStyle w:val="TOC2"/>
        <w:tabs>
          <w:tab w:val="right" w:leader="dot" w:pos="7910"/>
        </w:tabs>
        <w:rPr>
          <w:rFonts w:eastAsiaTheme="minorEastAsia" w:cstheme="minorBidi"/>
          <w:noProof/>
        </w:rPr>
      </w:pPr>
      <w:hyperlink w:anchor="_Toc48290975" w:history="1">
        <w:r w:rsidR="0023417D" w:rsidRPr="0098622A">
          <w:rPr>
            <w:rStyle w:val="Hyperlink"/>
            <w:noProof/>
          </w:rPr>
          <w:t>11.32. More Hayashi</w:t>
        </w:r>
        <w:r w:rsidR="0023417D">
          <w:rPr>
            <w:noProof/>
            <w:webHidden/>
          </w:rPr>
          <w:tab/>
        </w:r>
        <w:r w:rsidR="0023417D">
          <w:rPr>
            <w:noProof/>
            <w:webHidden/>
          </w:rPr>
          <w:fldChar w:fldCharType="begin"/>
        </w:r>
        <w:r w:rsidR="0023417D">
          <w:rPr>
            <w:noProof/>
            <w:webHidden/>
          </w:rPr>
          <w:instrText xml:space="preserve"> PAGEREF _Toc48290975 \h </w:instrText>
        </w:r>
        <w:r w:rsidR="0023417D">
          <w:rPr>
            <w:noProof/>
            <w:webHidden/>
          </w:rPr>
        </w:r>
        <w:r w:rsidR="0023417D">
          <w:rPr>
            <w:noProof/>
            <w:webHidden/>
          </w:rPr>
          <w:fldChar w:fldCharType="separate"/>
        </w:r>
        <w:r w:rsidR="0023417D">
          <w:rPr>
            <w:noProof/>
            <w:webHidden/>
          </w:rPr>
          <w:t>92</w:t>
        </w:r>
        <w:r w:rsidR="0023417D">
          <w:rPr>
            <w:noProof/>
            <w:webHidden/>
          </w:rPr>
          <w:fldChar w:fldCharType="end"/>
        </w:r>
      </w:hyperlink>
    </w:p>
    <w:p w14:paraId="5823885C" w14:textId="1DE32A8D" w:rsidR="0023417D" w:rsidRDefault="00D67D23">
      <w:pPr>
        <w:pStyle w:val="TOC2"/>
        <w:tabs>
          <w:tab w:val="right" w:leader="dot" w:pos="7910"/>
        </w:tabs>
        <w:rPr>
          <w:rFonts w:eastAsiaTheme="minorEastAsia" w:cstheme="minorBidi"/>
          <w:noProof/>
        </w:rPr>
      </w:pPr>
      <w:hyperlink w:anchor="_Toc48290976" w:history="1">
        <w:r w:rsidR="0023417D" w:rsidRPr="0098622A">
          <w:rPr>
            <w:rStyle w:val="Hyperlink"/>
            <w:noProof/>
          </w:rPr>
          <w:t>11.33. Breiman</w:t>
        </w:r>
        <w:r w:rsidR="0023417D">
          <w:rPr>
            <w:noProof/>
            <w:webHidden/>
          </w:rPr>
          <w:tab/>
        </w:r>
        <w:r w:rsidR="0023417D">
          <w:rPr>
            <w:noProof/>
            <w:webHidden/>
          </w:rPr>
          <w:fldChar w:fldCharType="begin"/>
        </w:r>
        <w:r w:rsidR="0023417D">
          <w:rPr>
            <w:noProof/>
            <w:webHidden/>
          </w:rPr>
          <w:instrText xml:space="preserve"> PAGEREF _Toc48290976 \h </w:instrText>
        </w:r>
        <w:r w:rsidR="0023417D">
          <w:rPr>
            <w:noProof/>
            <w:webHidden/>
          </w:rPr>
        </w:r>
        <w:r w:rsidR="0023417D">
          <w:rPr>
            <w:noProof/>
            <w:webHidden/>
          </w:rPr>
          <w:fldChar w:fldCharType="separate"/>
        </w:r>
        <w:r w:rsidR="0023417D">
          <w:rPr>
            <w:noProof/>
            <w:webHidden/>
          </w:rPr>
          <w:t>94</w:t>
        </w:r>
        <w:r w:rsidR="0023417D">
          <w:rPr>
            <w:noProof/>
            <w:webHidden/>
          </w:rPr>
          <w:fldChar w:fldCharType="end"/>
        </w:r>
      </w:hyperlink>
    </w:p>
    <w:p w14:paraId="6633105B" w14:textId="65788228" w:rsidR="0023417D" w:rsidRDefault="00D67D23">
      <w:pPr>
        <w:pStyle w:val="TOC2"/>
        <w:tabs>
          <w:tab w:val="right" w:leader="dot" w:pos="7910"/>
        </w:tabs>
        <w:rPr>
          <w:rFonts w:eastAsiaTheme="minorEastAsia" w:cstheme="minorBidi"/>
          <w:noProof/>
        </w:rPr>
      </w:pPr>
      <w:hyperlink w:anchor="_Toc48290977" w:history="1">
        <w:r w:rsidR="0023417D" w:rsidRPr="0098622A">
          <w:rPr>
            <w:rStyle w:val="Hyperlink"/>
            <w:noProof/>
          </w:rPr>
          <w:t>11.34. Side note on the JCA</w:t>
        </w:r>
        <w:r w:rsidR="0023417D">
          <w:rPr>
            <w:noProof/>
            <w:webHidden/>
          </w:rPr>
          <w:tab/>
        </w:r>
        <w:r w:rsidR="0023417D">
          <w:rPr>
            <w:noProof/>
            <w:webHidden/>
          </w:rPr>
          <w:fldChar w:fldCharType="begin"/>
        </w:r>
        <w:r w:rsidR="0023417D">
          <w:rPr>
            <w:noProof/>
            <w:webHidden/>
          </w:rPr>
          <w:instrText xml:space="preserve"> PAGEREF _Toc48290977 \h </w:instrText>
        </w:r>
        <w:r w:rsidR="0023417D">
          <w:rPr>
            <w:noProof/>
            <w:webHidden/>
          </w:rPr>
        </w:r>
        <w:r w:rsidR="0023417D">
          <w:rPr>
            <w:noProof/>
            <w:webHidden/>
          </w:rPr>
          <w:fldChar w:fldCharType="separate"/>
        </w:r>
        <w:r w:rsidR="0023417D">
          <w:rPr>
            <w:noProof/>
            <w:webHidden/>
          </w:rPr>
          <w:t>95</w:t>
        </w:r>
        <w:r w:rsidR="0023417D">
          <w:rPr>
            <w:noProof/>
            <w:webHidden/>
          </w:rPr>
          <w:fldChar w:fldCharType="end"/>
        </w:r>
      </w:hyperlink>
    </w:p>
    <w:p w14:paraId="50075238" w14:textId="66F29378" w:rsidR="0023417D" w:rsidRDefault="00D67D23">
      <w:pPr>
        <w:pStyle w:val="TOC2"/>
        <w:tabs>
          <w:tab w:val="right" w:leader="dot" w:pos="7910"/>
        </w:tabs>
        <w:rPr>
          <w:rFonts w:eastAsiaTheme="minorEastAsia" w:cstheme="minorBidi"/>
          <w:noProof/>
        </w:rPr>
      </w:pPr>
      <w:hyperlink w:anchor="_Toc48290978" w:history="1">
        <w:r w:rsidR="0023417D" w:rsidRPr="0098622A">
          <w:rPr>
            <w:rStyle w:val="Hyperlink"/>
            <w:noProof/>
          </w:rPr>
          <w:t>11.35. Side node on the KCS</w:t>
        </w:r>
        <w:r w:rsidR="0023417D">
          <w:rPr>
            <w:noProof/>
            <w:webHidden/>
          </w:rPr>
          <w:tab/>
        </w:r>
        <w:r w:rsidR="0023417D">
          <w:rPr>
            <w:noProof/>
            <w:webHidden/>
          </w:rPr>
          <w:fldChar w:fldCharType="begin"/>
        </w:r>
        <w:r w:rsidR="0023417D">
          <w:rPr>
            <w:noProof/>
            <w:webHidden/>
          </w:rPr>
          <w:instrText xml:space="preserve"> PAGEREF _Toc48290978 \h </w:instrText>
        </w:r>
        <w:r w:rsidR="0023417D">
          <w:rPr>
            <w:noProof/>
            <w:webHidden/>
          </w:rPr>
        </w:r>
        <w:r w:rsidR="0023417D">
          <w:rPr>
            <w:noProof/>
            <w:webHidden/>
          </w:rPr>
          <w:fldChar w:fldCharType="separate"/>
        </w:r>
        <w:r w:rsidR="0023417D">
          <w:rPr>
            <w:noProof/>
            <w:webHidden/>
          </w:rPr>
          <w:t>95</w:t>
        </w:r>
        <w:r w:rsidR="0023417D">
          <w:rPr>
            <w:noProof/>
            <w:webHidden/>
          </w:rPr>
          <w:fldChar w:fldCharType="end"/>
        </w:r>
      </w:hyperlink>
    </w:p>
    <w:p w14:paraId="43E9FC0B" w14:textId="5D8BF836" w:rsidR="0023417D" w:rsidRDefault="00D67D23">
      <w:pPr>
        <w:pStyle w:val="TOC2"/>
        <w:tabs>
          <w:tab w:val="right" w:leader="dot" w:pos="7910"/>
        </w:tabs>
        <w:rPr>
          <w:rFonts w:eastAsiaTheme="minorEastAsia" w:cstheme="minorBidi"/>
          <w:noProof/>
        </w:rPr>
      </w:pPr>
      <w:hyperlink w:anchor="_Toc48290979" w:history="1">
        <w:r w:rsidR="0023417D" w:rsidRPr="0098622A">
          <w:rPr>
            <w:rStyle w:val="Hyperlink"/>
            <w:noProof/>
          </w:rPr>
          <w:t>11.36. Computational statistics</w:t>
        </w:r>
        <w:r w:rsidR="0023417D">
          <w:rPr>
            <w:noProof/>
            <w:webHidden/>
          </w:rPr>
          <w:tab/>
        </w:r>
        <w:r w:rsidR="0023417D">
          <w:rPr>
            <w:noProof/>
            <w:webHidden/>
          </w:rPr>
          <w:fldChar w:fldCharType="begin"/>
        </w:r>
        <w:r w:rsidR="0023417D">
          <w:rPr>
            <w:noProof/>
            <w:webHidden/>
          </w:rPr>
          <w:instrText xml:space="preserve"> PAGEREF _Toc48290979 \h </w:instrText>
        </w:r>
        <w:r w:rsidR="0023417D">
          <w:rPr>
            <w:noProof/>
            <w:webHidden/>
          </w:rPr>
        </w:r>
        <w:r w:rsidR="0023417D">
          <w:rPr>
            <w:noProof/>
            <w:webHidden/>
          </w:rPr>
          <w:fldChar w:fldCharType="separate"/>
        </w:r>
        <w:r w:rsidR="0023417D">
          <w:rPr>
            <w:noProof/>
            <w:webHidden/>
          </w:rPr>
          <w:t>95</w:t>
        </w:r>
        <w:r w:rsidR="0023417D">
          <w:rPr>
            <w:noProof/>
            <w:webHidden/>
          </w:rPr>
          <w:fldChar w:fldCharType="end"/>
        </w:r>
      </w:hyperlink>
    </w:p>
    <w:p w14:paraId="027719B3" w14:textId="63B64F8E" w:rsidR="0023417D" w:rsidRDefault="00D67D23">
      <w:pPr>
        <w:pStyle w:val="TOC2"/>
        <w:tabs>
          <w:tab w:val="right" w:leader="dot" w:pos="7910"/>
        </w:tabs>
        <w:rPr>
          <w:rFonts w:eastAsiaTheme="minorEastAsia" w:cstheme="minorBidi"/>
          <w:noProof/>
        </w:rPr>
      </w:pPr>
      <w:hyperlink w:anchor="_Toc48290980" w:history="1">
        <w:r w:rsidR="0023417D" w:rsidRPr="0098622A">
          <w:rPr>
            <w:rStyle w:val="Hyperlink"/>
            <w:noProof/>
          </w:rPr>
          <w:t>11.37. Executive Summary</w:t>
        </w:r>
        <w:r w:rsidR="0023417D">
          <w:rPr>
            <w:noProof/>
            <w:webHidden/>
          </w:rPr>
          <w:tab/>
        </w:r>
        <w:r w:rsidR="0023417D">
          <w:rPr>
            <w:noProof/>
            <w:webHidden/>
          </w:rPr>
          <w:fldChar w:fldCharType="begin"/>
        </w:r>
        <w:r w:rsidR="0023417D">
          <w:rPr>
            <w:noProof/>
            <w:webHidden/>
          </w:rPr>
          <w:instrText xml:space="preserve"> PAGEREF _Toc48290980 \h </w:instrText>
        </w:r>
        <w:r w:rsidR="0023417D">
          <w:rPr>
            <w:noProof/>
            <w:webHidden/>
          </w:rPr>
        </w:r>
        <w:r w:rsidR="0023417D">
          <w:rPr>
            <w:noProof/>
            <w:webHidden/>
          </w:rPr>
          <w:fldChar w:fldCharType="separate"/>
        </w:r>
        <w:r w:rsidR="0023417D">
          <w:rPr>
            <w:noProof/>
            <w:webHidden/>
          </w:rPr>
          <w:t>95</w:t>
        </w:r>
        <w:r w:rsidR="0023417D">
          <w:rPr>
            <w:noProof/>
            <w:webHidden/>
          </w:rPr>
          <w:fldChar w:fldCharType="end"/>
        </w:r>
      </w:hyperlink>
    </w:p>
    <w:p w14:paraId="2E21AA7D" w14:textId="22A9535E" w:rsidR="0023417D" w:rsidRDefault="00D67D23">
      <w:pPr>
        <w:pStyle w:val="TOC2"/>
        <w:tabs>
          <w:tab w:val="right" w:leader="dot" w:pos="7910"/>
        </w:tabs>
        <w:rPr>
          <w:rFonts w:eastAsiaTheme="minorEastAsia" w:cstheme="minorBidi"/>
          <w:noProof/>
        </w:rPr>
      </w:pPr>
      <w:hyperlink w:anchor="_Toc48290981" w:history="1">
        <w:r w:rsidR="0023417D" w:rsidRPr="0098622A">
          <w:rPr>
            <w:rStyle w:val="Hyperlink"/>
            <w:noProof/>
          </w:rPr>
          <w:t>11.38. Side note language</w:t>
        </w:r>
        <w:r w:rsidR="0023417D">
          <w:rPr>
            <w:noProof/>
            <w:webHidden/>
          </w:rPr>
          <w:tab/>
        </w:r>
        <w:r w:rsidR="0023417D">
          <w:rPr>
            <w:noProof/>
            <w:webHidden/>
          </w:rPr>
          <w:fldChar w:fldCharType="begin"/>
        </w:r>
        <w:r w:rsidR="0023417D">
          <w:rPr>
            <w:noProof/>
            <w:webHidden/>
          </w:rPr>
          <w:instrText xml:space="preserve"> PAGEREF _Toc48290981 \h </w:instrText>
        </w:r>
        <w:r w:rsidR="0023417D">
          <w:rPr>
            <w:noProof/>
            <w:webHidden/>
          </w:rPr>
        </w:r>
        <w:r w:rsidR="0023417D">
          <w:rPr>
            <w:noProof/>
            <w:webHidden/>
          </w:rPr>
          <w:fldChar w:fldCharType="separate"/>
        </w:r>
        <w:r w:rsidR="0023417D">
          <w:rPr>
            <w:noProof/>
            <w:webHidden/>
          </w:rPr>
          <w:t>97</w:t>
        </w:r>
        <w:r w:rsidR="0023417D">
          <w:rPr>
            <w:noProof/>
            <w:webHidden/>
          </w:rPr>
          <w:fldChar w:fldCharType="end"/>
        </w:r>
      </w:hyperlink>
    </w:p>
    <w:p w14:paraId="5C965BAC" w14:textId="3755675C" w:rsidR="0023417D" w:rsidRDefault="00D67D23">
      <w:pPr>
        <w:pStyle w:val="TOC2"/>
        <w:tabs>
          <w:tab w:val="right" w:leader="dot" w:pos="7910"/>
        </w:tabs>
        <w:rPr>
          <w:rFonts w:eastAsiaTheme="minorEastAsia" w:cstheme="minorBidi"/>
          <w:noProof/>
        </w:rPr>
      </w:pPr>
      <w:hyperlink w:anchor="_Toc48290982" w:history="1">
        <w:r w:rsidR="0023417D" w:rsidRPr="0098622A">
          <w:rPr>
            <w:rStyle w:val="Hyperlink"/>
            <w:noProof/>
          </w:rPr>
          <w:t>11.39. The Problem</w:t>
        </w:r>
        <w:r w:rsidR="0023417D">
          <w:rPr>
            <w:noProof/>
            <w:webHidden/>
          </w:rPr>
          <w:tab/>
        </w:r>
        <w:r w:rsidR="0023417D">
          <w:rPr>
            <w:noProof/>
            <w:webHidden/>
          </w:rPr>
          <w:fldChar w:fldCharType="begin"/>
        </w:r>
        <w:r w:rsidR="0023417D">
          <w:rPr>
            <w:noProof/>
            <w:webHidden/>
          </w:rPr>
          <w:instrText xml:space="preserve"> PAGEREF _Toc48290982 \h </w:instrText>
        </w:r>
        <w:r w:rsidR="0023417D">
          <w:rPr>
            <w:noProof/>
            <w:webHidden/>
          </w:rPr>
        </w:r>
        <w:r w:rsidR="0023417D">
          <w:rPr>
            <w:noProof/>
            <w:webHidden/>
          </w:rPr>
          <w:fldChar w:fldCharType="separate"/>
        </w:r>
        <w:r w:rsidR="0023417D">
          <w:rPr>
            <w:noProof/>
            <w:webHidden/>
          </w:rPr>
          <w:t>97</w:t>
        </w:r>
        <w:r w:rsidR="0023417D">
          <w:rPr>
            <w:noProof/>
            <w:webHidden/>
          </w:rPr>
          <w:fldChar w:fldCharType="end"/>
        </w:r>
      </w:hyperlink>
    </w:p>
    <w:p w14:paraId="0F47B34C" w14:textId="41258E2C" w:rsidR="0023417D" w:rsidRDefault="00D67D23">
      <w:pPr>
        <w:pStyle w:val="TOC2"/>
        <w:tabs>
          <w:tab w:val="right" w:leader="dot" w:pos="7910"/>
        </w:tabs>
        <w:rPr>
          <w:rFonts w:eastAsiaTheme="minorEastAsia" w:cstheme="minorBidi"/>
          <w:noProof/>
        </w:rPr>
      </w:pPr>
      <w:hyperlink w:anchor="_Toc48290983" w:history="1">
        <w:r w:rsidR="0023417D" w:rsidRPr="0098622A">
          <w:rPr>
            <w:rStyle w:val="Hyperlink"/>
            <w:noProof/>
          </w:rPr>
          <w:t>11.40. Nature of the problem</w:t>
        </w:r>
        <w:r w:rsidR="0023417D">
          <w:rPr>
            <w:noProof/>
            <w:webHidden/>
          </w:rPr>
          <w:tab/>
        </w:r>
        <w:r w:rsidR="0023417D">
          <w:rPr>
            <w:noProof/>
            <w:webHidden/>
          </w:rPr>
          <w:fldChar w:fldCharType="begin"/>
        </w:r>
        <w:r w:rsidR="0023417D">
          <w:rPr>
            <w:noProof/>
            <w:webHidden/>
          </w:rPr>
          <w:instrText xml:space="preserve"> PAGEREF _Toc48290983 \h </w:instrText>
        </w:r>
        <w:r w:rsidR="0023417D">
          <w:rPr>
            <w:noProof/>
            <w:webHidden/>
          </w:rPr>
        </w:r>
        <w:r w:rsidR="0023417D">
          <w:rPr>
            <w:noProof/>
            <w:webHidden/>
          </w:rPr>
          <w:fldChar w:fldCharType="separate"/>
        </w:r>
        <w:r w:rsidR="0023417D">
          <w:rPr>
            <w:noProof/>
            <w:webHidden/>
          </w:rPr>
          <w:t>97</w:t>
        </w:r>
        <w:r w:rsidR="0023417D">
          <w:rPr>
            <w:noProof/>
            <w:webHidden/>
          </w:rPr>
          <w:fldChar w:fldCharType="end"/>
        </w:r>
      </w:hyperlink>
    </w:p>
    <w:p w14:paraId="4CB62DF8" w14:textId="54F7BE9A" w:rsidR="0023417D" w:rsidRDefault="00D67D23">
      <w:pPr>
        <w:pStyle w:val="TOC2"/>
        <w:tabs>
          <w:tab w:val="right" w:leader="dot" w:pos="7910"/>
        </w:tabs>
        <w:rPr>
          <w:rFonts w:eastAsiaTheme="minorEastAsia" w:cstheme="minorBidi"/>
          <w:noProof/>
        </w:rPr>
      </w:pPr>
      <w:hyperlink w:anchor="_Toc48290984" w:history="1">
        <w:r w:rsidR="0023417D" w:rsidRPr="0098622A">
          <w:rPr>
            <w:rStyle w:val="Hyperlink"/>
            <w:noProof/>
          </w:rPr>
          <w:t>11.41. Dinner Party</w:t>
        </w:r>
        <w:r w:rsidR="0023417D">
          <w:rPr>
            <w:noProof/>
            <w:webHidden/>
          </w:rPr>
          <w:tab/>
        </w:r>
        <w:r w:rsidR="0023417D">
          <w:rPr>
            <w:noProof/>
            <w:webHidden/>
          </w:rPr>
          <w:fldChar w:fldCharType="begin"/>
        </w:r>
        <w:r w:rsidR="0023417D">
          <w:rPr>
            <w:noProof/>
            <w:webHidden/>
          </w:rPr>
          <w:instrText xml:space="preserve"> PAGEREF _Toc48290984 \h </w:instrText>
        </w:r>
        <w:r w:rsidR="0023417D">
          <w:rPr>
            <w:noProof/>
            <w:webHidden/>
          </w:rPr>
        </w:r>
        <w:r w:rsidR="0023417D">
          <w:rPr>
            <w:noProof/>
            <w:webHidden/>
          </w:rPr>
          <w:fldChar w:fldCharType="separate"/>
        </w:r>
        <w:r w:rsidR="0023417D">
          <w:rPr>
            <w:noProof/>
            <w:webHidden/>
          </w:rPr>
          <w:t>97</w:t>
        </w:r>
        <w:r w:rsidR="0023417D">
          <w:rPr>
            <w:noProof/>
            <w:webHidden/>
          </w:rPr>
          <w:fldChar w:fldCharType="end"/>
        </w:r>
      </w:hyperlink>
    </w:p>
    <w:p w14:paraId="040E6840" w14:textId="6D7B5A6C" w:rsidR="0023417D" w:rsidRDefault="00D67D23">
      <w:pPr>
        <w:pStyle w:val="TOC2"/>
        <w:tabs>
          <w:tab w:val="right" w:leader="dot" w:pos="7910"/>
        </w:tabs>
        <w:rPr>
          <w:rFonts w:eastAsiaTheme="minorEastAsia" w:cstheme="minorBidi"/>
          <w:noProof/>
        </w:rPr>
      </w:pPr>
      <w:hyperlink w:anchor="_Toc48290985" w:history="1">
        <w:r w:rsidR="0023417D" w:rsidRPr="0098622A">
          <w:rPr>
            <w:rStyle w:val="Hyperlink"/>
            <w:noProof/>
          </w:rPr>
          <w:t>11.42. When talking to someone</w:t>
        </w:r>
        <w:r w:rsidR="0023417D">
          <w:rPr>
            <w:noProof/>
            <w:webHidden/>
          </w:rPr>
          <w:tab/>
        </w:r>
        <w:r w:rsidR="0023417D">
          <w:rPr>
            <w:noProof/>
            <w:webHidden/>
          </w:rPr>
          <w:fldChar w:fldCharType="begin"/>
        </w:r>
        <w:r w:rsidR="0023417D">
          <w:rPr>
            <w:noProof/>
            <w:webHidden/>
          </w:rPr>
          <w:instrText xml:space="preserve"> PAGEREF _Toc48290985 \h </w:instrText>
        </w:r>
        <w:r w:rsidR="0023417D">
          <w:rPr>
            <w:noProof/>
            <w:webHidden/>
          </w:rPr>
        </w:r>
        <w:r w:rsidR="0023417D">
          <w:rPr>
            <w:noProof/>
            <w:webHidden/>
          </w:rPr>
          <w:fldChar w:fldCharType="separate"/>
        </w:r>
        <w:r w:rsidR="0023417D">
          <w:rPr>
            <w:noProof/>
            <w:webHidden/>
          </w:rPr>
          <w:t>98</w:t>
        </w:r>
        <w:r w:rsidR="0023417D">
          <w:rPr>
            <w:noProof/>
            <w:webHidden/>
          </w:rPr>
          <w:fldChar w:fldCharType="end"/>
        </w:r>
      </w:hyperlink>
    </w:p>
    <w:p w14:paraId="52812E95" w14:textId="37C21AF8" w:rsidR="00196D53" w:rsidRDefault="00196D53" w:rsidP="00791999">
      <w:r w:rsidRPr="00196D53">
        <w:rPr>
          <w:rFonts w:ascii="Garamond" w:hAnsi="Garamond"/>
        </w:rPr>
        <w:fldChar w:fldCharType="end"/>
      </w:r>
    </w:p>
    <w:p w14:paraId="6419AA0A" w14:textId="77777777" w:rsidR="00791999" w:rsidRDefault="00791999" w:rsidP="00791999">
      <w:pPr>
        <w:pStyle w:val="Heading1"/>
      </w:pPr>
      <w:bookmarkStart w:id="0" w:name="_Toc48290825"/>
      <w:r>
        <w:t>Introduction</w:t>
      </w:r>
      <w:bookmarkEnd w:id="0"/>
    </w:p>
    <w:p w14:paraId="479D38FE" w14:textId="7D38BDE7" w:rsidR="00791999" w:rsidRDefault="00791999" w:rsidP="00791999">
      <w:pPr>
        <w:pStyle w:val="BodyText"/>
      </w:pPr>
      <w:r>
        <w:t xml:space="preserve">The field of data science today is characterized by a paradox. The large number and rapid growth of academic programs and job descriptions associated with the term over the past decade indicate that the field has </w:t>
      </w:r>
      <w:r w:rsidR="00A04930">
        <w:t xml:space="preserve">matured and developed an </w:t>
      </w:r>
      <w:r>
        <w:t xml:space="preserve">established body of knowledge. Yet expert practitioners in more traditional fields—specifically computer science and statistics—remain skeptical </w:t>
      </w:r>
      <w:r>
        <w:lastRenderedPageBreak/>
        <w:t>that data science stands for more than a passing (if surprisingly persistent) trend, or that its graduates are better qualified</w:t>
      </w:r>
      <w:ins w:id="1" w:author="Alvarado, Rafael C (rca2t)" w:date="2021-03-26T12:43:00Z">
        <w:r w:rsidR="000511A6">
          <w:tab/>
        </w:r>
      </w:ins>
      <w:r>
        <w:t xml:space="preserve"> than those from their own fields to perform the myriad tasks associated with it. Such concerns cannot be dismissed as expressions of sour grapes or territorialism; they are fed by the real absence of consensus about data science among members of the field, regarding both its history and substance</w:t>
      </w:r>
      <w:r w:rsidR="00646732">
        <w:t xml:space="preserve">, resulting in widely variant </w:t>
      </w:r>
      <w:r w:rsidR="0027759D">
        <w:t xml:space="preserve">expectations of </w:t>
      </w:r>
      <w:r w:rsidR="00646732">
        <w:t>skill sets and abilities</w:t>
      </w:r>
      <w:r>
        <w:t xml:space="preserve">. Definitions range from rebranded statistics to data-driven science to the science of data to simply the application of machine learning to so-called big data to solve </w:t>
      </w:r>
      <w:r w:rsidR="00A04930">
        <w:t>real world</w:t>
      </w:r>
      <w:r>
        <w:t xml:space="preserve"> problems. Conway’s famous Venn diagram comprising the areas of computer programming (hacking), math and statistics, and substantive expertise is no help here; each area is </w:t>
      </w:r>
      <w:r w:rsidR="00A04930">
        <w:t>loosely defined</w:t>
      </w:r>
      <w:r>
        <w:t xml:space="preserve">, and the structure and purpose of their intersections are underspecified, a point underscored by the numerous reformulations of the diagram. This </w:t>
      </w:r>
      <w:r w:rsidR="0027759D">
        <w:t xml:space="preserve">ambiguity </w:t>
      </w:r>
      <w:r>
        <w:t xml:space="preserve">may have been intentional, as Conway himself considered the term a “misnomer” </w:t>
      </w:r>
      <w:r>
        <w:fldChar w:fldCharType="begin"/>
      </w:r>
      <w:r>
        <w:instrText xml:space="preserve"> ADDIN ZOTERO_ITEM CSL_CITATION {"citationID":"htRA4BbC","properties":{"formattedCitation":"(Conway 2010)","plainCitation":"(Conway 2010)","noteIndex":0},"citationItems":[{"id":17511,"uris":["http://zotero.org/users/10812/items/Q2GYNZB7"],"uri":["http://zotero.org/users/10812/items/Q2GYNZB7"],"itemData":{"id":17511,"type":"post-weblog","abstract":"On Monday I—humbly—joined a group of NYC's most sophisticated thinkers on all things data for a half-day  unconference  to help  O'Reily  organize their upcoming  Strata conference . The break out sessions were fantastic, and the number of people in each allowed for outstanding, expert driven, discu","container-title":"Drew Conway","language":"en-US","note":"source: drewconway.com","title":"The Data Science Venn Diagram","URL":"http://drewconway.com/zia/2013/3/26/the-data-science-venn-diagram","author":[{"family":"Conway","given":"Drew"}],"accessed":{"date-parts":[["2020",5,20]]},"issued":{"date-parts":[["2010",9,30]]}}}],"schema":"https://github.com/citation-style-language/schema/raw/master/csl-citation.json"} </w:instrText>
      </w:r>
      <w:r>
        <w:fldChar w:fldCharType="separate"/>
      </w:r>
      <w:r>
        <w:rPr>
          <w:noProof/>
        </w:rPr>
        <w:t>(Conway 2010)</w:t>
      </w:r>
      <w:r>
        <w:fldChar w:fldCharType="end"/>
      </w:r>
      <w:r>
        <w:t>. Th</w:t>
      </w:r>
      <w:r w:rsidR="0027759D">
        <w:t xml:space="preserve">e </w:t>
      </w:r>
      <w:r>
        <w:t xml:space="preserve">lack of shared understanding poses a significant problem for academic programs in data science: it inhibits the development of standards and threatens to undermine the authority and long-term prospects of these programs. </w:t>
      </w:r>
    </w:p>
    <w:p w14:paraId="75A04FAC" w14:textId="32A1D92D" w:rsidR="00791999" w:rsidRDefault="00791999" w:rsidP="00791999">
      <w:pPr>
        <w:pStyle w:val="BodyText"/>
      </w:pPr>
      <w:r>
        <w:t xml:space="preserve">This essay proposes a conceptual framework for data science to address this concern and to guide the building out of academic programs for the long run. The framework is developed through a brief historical overview of the use of the phrase “data science,” followed by a structural analysis of </w:t>
      </w:r>
      <w:r w:rsidRPr="00460412">
        <w:t xml:space="preserve">discourse about </w:t>
      </w:r>
      <w:r>
        <w:t>the field</w:t>
      </w:r>
      <w:r w:rsidRPr="00460412">
        <w:t xml:space="preserve"> </w:t>
      </w:r>
      <w:r>
        <w:t>by self-identified data scientists in efforts to define the field to others, as well as from the fields of data analysis and data mining, two widely held antecedents to data science</w:t>
      </w:r>
      <w:r w:rsidRPr="00460412">
        <w:t>.</w:t>
      </w:r>
      <w:r>
        <w:t xml:space="preserve"> The latter include Tukey’s seminal essay on data analysis </w:t>
      </w:r>
      <w:r>
        <w:fldChar w:fldCharType="begin"/>
      </w:r>
      <w:r>
        <w:instrText xml:space="preserve"> ADDIN ZOTERO_ITEM CSL_CITATION {"citationID":"Dl6NsO0l","properties":{"formattedCitation":"(Tukey 1962)","plainCitation":"(Tukey 1962)","dontUpdate":true,"noteIndex":0},"citationItems":[{"id":3889,"uris":["http://zotero.org/users/10812/items/2BDHDFGS"],"uri":["http://zotero.org/users/10812/items/2BDHDFGS"],"itemData":{"id":3889,"type":"article-journal","container-title":"The Annals of Mathematical Statistics","ISSN":"0003-4851","issue":"1","journalAbbreviation":"The Annals of Mathematical Statistics","page":"1-67","source":"JSTOR","title":"The Future of Data Analysis","volume":"33","author":[{"family":"Tukey","given":"John W."}],"issued":{"date-parts":[["1962"]]}}}],"schema":"https://github.com/citation-style-language/schema/raw/master/csl-citation.json"} </w:instrText>
      </w:r>
      <w:r>
        <w:fldChar w:fldCharType="separate"/>
      </w:r>
      <w:r>
        <w:rPr>
          <w:noProof/>
        </w:rPr>
        <w:t>(Tukey 1962 [1961])</w:t>
      </w:r>
      <w:r>
        <w:fldChar w:fldCharType="end"/>
      </w:r>
      <w:r>
        <w:t xml:space="preserve"> as well as the formalization of data mining processes in the </w:t>
      </w:r>
      <w:r w:rsidRPr="00A04930">
        <w:rPr>
          <w:sz w:val="22"/>
          <w:szCs w:val="22"/>
        </w:rPr>
        <w:t>CRISP-DM</w:t>
      </w:r>
      <w:r>
        <w:t xml:space="preserve"> model </w:t>
      </w:r>
      <w:r>
        <w:fldChar w:fldCharType="begin"/>
      </w:r>
      <w:r>
        <w:instrText xml:space="preserve"> ADDIN ZOTERO_ITEM CSL_CITATION {"citationID":"8DNuLdKC","properties":{"formattedCitation":"(Wirth and Hipp 1999)","plainCitation":"(Wirth and Hipp 1999)","noteIndex":0},"citationItems":[{"id":17490,"uris":["http://zotero.org/users/10812/items/Q4BC4X4P"],"uri":["http://zotero.org/users/10812/items/Q4BC4X4P"],"itemData":{"id":17490,"type":"article-journal","abstract":"The CRISP-DM (CRoss Industry Standard Process for Data Mining) project proposed a comprehensive process model for carrying out data mining projects. The process model is independent of both the industry sector and the technology used. In this paper we argue in favor of a standard process model for data mining and report some experiences with the CRISP-DM process model in practice.","title":"CRISP-DM: Towards a Standard Process Model for Data Mining","author":[{"family":"Wirth","given":"Rüdiger"},{"family":"Hipp","given":"Jochen"}],"issued":{"date-parts":[["1999"]]}}}],"schema":"https://github.com/citation-style-language/schema/raw/master/csl-citation.json"} </w:instrText>
      </w:r>
      <w:r>
        <w:fldChar w:fldCharType="separate"/>
      </w:r>
      <w:r>
        <w:rPr>
          <w:noProof/>
        </w:rPr>
        <w:t>(Wirth and Hipp 1999)</w:t>
      </w:r>
      <w:r>
        <w:fldChar w:fldCharType="end"/>
      </w:r>
      <w:r>
        <w:t xml:space="preserve">. Not surprisingly, the history of the term suggests that it designates a disputed territory between two competing camps, data miners and data analysts, where the bigram itself plays the role of a flag to capture, especially since its popularization—and monetization—around 2010 </w:t>
      </w:r>
      <w:r>
        <w:fldChar w:fldCharType="begin"/>
      </w:r>
      <w:r>
        <w:instrText xml:space="preserve"> ADDIN ZOTERO_ITEM CSL_CITATION {"citationID":"0bKscTTN","properties":{"formattedCitation":"(Conway 2010; Loukides 2011)","plainCitation":"(Conway 2010; Loukides 2011)","noteIndex":0},"citationItems":[{"id":17511,"uris":["http://zotero.org/users/10812/items/Q2GYNZB7"],"uri":["http://zotero.org/users/10812/items/Q2GYNZB7"],"itemData":{"id":17511,"type":"post-weblog","abstract":"On Monday I—humbly—joined a group of NYC's most sophisticated thinkers on all things data for a half-day  unconference  to help  O'Reily  organize their upcoming  Strata conference . The break out sessions were fantastic, and the number of people in each allowed for outstanding, expert driven, discu","container-title":"Drew Conway","language":"en-US","note":"source: drewconway.com","title":"The Data Science Venn Diagram","URL":"http://drewconway.com/zia/2013/3/26/the-data-science-venn-diagram","author":[{"family":"Conway","given":"Drew"}],"accessed":{"date-parts":[["2020",5,20]]},"issued":{"date-parts":[["2010",9,30]]}}},{"id":3855,"uris":["http://zotero.org/users/10812/items/GIWAQ9DH"],"uri":["http://zotero.org/users/10812/items/GIWAQ9DH"],"itemData":{"id":3855,"type":"book","publisher":" O'Reilly Media, Inc.","source":"Google Scholar","title":"What is data science?","URL":"https://books.google.com/books?hl=en&amp;lr=&amp;id=-OQ2q5JqOdEC&amp;oi=fnd&amp;pg=PT2&amp;dq=%22data+science%22&amp;ots=1Y7O922KDq&amp;sig=yQ1XsyNG6eckn6oUjVjfvtNzKzY","author":[{"family":"Loukides","given":"Mike"}],"accessed":{"date-parts":[["2016",7,2]]},"issued":{"date-parts":[["2011"]]}}}],"schema":"https://github.com/citation-style-language/schema/raw/master/csl-citation.json"} </w:instrText>
      </w:r>
      <w:r>
        <w:fldChar w:fldCharType="separate"/>
      </w:r>
      <w:r>
        <w:rPr>
          <w:noProof/>
        </w:rPr>
        <w:t>(Conway 2010; Loukides 2011)</w:t>
      </w:r>
      <w:r>
        <w:fldChar w:fldCharType="end"/>
      </w:r>
      <w:r>
        <w:t xml:space="preserve">. Of greater interest for our purpose is that the two camps share a common understanding of data science in spite of disciplinary differences. This shared understanding is captured by the image of the data pipeline. A structural analysis of this image </w:t>
      </w:r>
      <w:r w:rsidRPr="00460412">
        <w:t>yields a</w:t>
      </w:r>
      <w:r>
        <w:t xml:space="preserve"> surprisingly robust</w:t>
      </w:r>
      <w:r w:rsidRPr="00460412">
        <w:t xml:space="preserve"> </w:t>
      </w:r>
      <w:r>
        <w:t>representation</w:t>
      </w:r>
      <w:r w:rsidRPr="00460412">
        <w:t xml:space="preserve"> of the structure of data science </w:t>
      </w:r>
      <w:r>
        <w:t xml:space="preserve">as a body of knowledge consisting of five major areas of concern: value, design, systems, analytics, and practice. Furthermore, it is found that this representation </w:t>
      </w:r>
      <w:r w:rsidRPr="00460412">
        <w:t>provide</w:t>
      </w:r>
      <w:r>
        <w:t>s</w:t>
      </w:r>
      <w:r w:rsidRPr="00460412">
        <w:t xml:space="preserve"> a </w:t>
      </w:r>
      <w:r>
        <w:t>foundation for establishing disciplinary identity and a division of labor, and for designing academic curricula, research agendas, and business processes</w:t>
      </w:r>
      <w:r w:rsidRPr="00460412">
        <w:t xml:space="preserve">. </w:t>
      </w:r>
    </w:p>
    <w:p w14:paraId="221D6CCD" w14:textId="7B75B308" w:rsidR="00791999" w:rsidRDefault="00791999" w:rsidP="00791999">
      <w:pPr>
        <w:pStyle w:val="Bourdieu"/>
      </w:pPr>
      <w:r>
        <w:t xml:space="preserve">Viewed historically, data science is in a position similar to that of cognitive science, computer science, media studies, and other emergent fields that were first regarded as anomalous by the academic community. For example, cognitive science arose out of the convergence of effective computational machinery, information theory, cognitive linguistics, led </w:t>
      </w:r>
      <w:r w:rsidRPr="00E7172D">
        <w:t>by</w:t>
      </w:r>
      <w:r>
        <w:t xml:space="preserve"> Chomsky’s post-Markovian conceptualization of grammar </w:t>
      </w:r>
      <w:r>
        <w:fldChar w:fldCharType="begin"/>
      </w:r>
      <w:r>
        <w:instrText xml:space="preserve"> ADDIN ZOTERO_ITEM CSL_CITATION {"citationID":"NCTajaYm","properties":{"formattedCitation":"(Noam Chomsky 1957; N. Chomsky 1956)","plainCitation":"(Noam Chomsky 1957; N. Chomsky 1956)","noteIndex":0},"citationItems":[{"id":17783,"uris":["http://zotero.org/users/10812/items/SVMRQEWD"],"uri":["http://zotero.org/users/10812/items/SVMRQEWD"],"itemData":{"id":17783,"type":"book","abstract":"Noam Chomsky's first book on syntactic structures is one of the first serious attempts on the part of a linguist to construct within the tradition of scientific theory-construction a comprehensive theory of language which may be understood in the same sense that a chemical, biological theory is understood by experts in those fields. It is not a mere reorganization of the data into a new kind of library catalogue, nor another specualtive philosophy about the nature of man and language, but rather a rigorus explication of our intuitions about our language in terms of an overt axiom system, the theorems derivable from it, explicit results which may be compared with new data and other intuitions, all based plainly on an overt theory of the internal structure of languages; and it may well provide an opportunity for the application of explicity measures of simplicity to decide preference of one form over another form of grammar.","event-place":"The Hague","ISBN":"978-90-279-3385-0","language":"English","note":"OCLC: 308125","publisher":"Mouton","publisher-place":"The Hague","source":"Open WorldCat","title":"Syntactic structures","author":[{"family":"Chomsky","given":"Noam"}],"issued":{"date-parts":[["1957"]]}}},{"id":17784,"uris":["http://zotero.org/users/10812/items/9W35WBIR"],"uri":["http://zotero.org/users/10812/items/9W35WBIR"],"itemData":{"id":17784,"type":"article-journal","abstract":"We investigate several conceptions of linguistic structure to determine whether or not they can provide simple and \"revealing\" grammars that generate all of the sentences of English and only these. We find that no finite-state Markov process that produces symbols with transition from state to state can serve as an English grammar. Furthermore, the particular subclass of such processes that producen-order statistical approximations to English do not come closer, with increasingn, to matching the output of an English grammar. We formalize-the notions of \"phrase structure\" and show that this gives us a method for describing language which is essentially more powerful, though still representable as a rather elementary type of finite-state process. Nevertheless, it is successful only when limited to a small subset of simple sentences. We study the formal properties of a set of grammatical transformations that carry sentences with phrase structure into new sentences with derived phrase structure, showing that transformational grammars are processes of the same elementary type as phrase-structure grammars; that the grammar of English is materially simplified if phrase structure description is limited to a kernel of simple sentences from which all other sentences are constructed by repeated transformations; and that this view of linguistic structure gives a certain insight into the use and understanding of language.","container-title":"IRE Transactions on Information Theory","DOI":"10.1109/TIT.1956.1056813","ISSN":"2168-2712","issue":"3","note":"event: IRE Transactions on Information Theory","page":"113-124","source":"IEEE Xplore","title":"Three models for the description of language","volume":"2","author":[{"family":"Chomsky","given":"N."}],"issued":{"date-parts":[["1956",9]]}}}],"schema":"https://github.com/citation-style-language/schema/raw/master/csl-citation.json"} </w:instrText>
      </w:r>
      <w:r>
        <w:fldChar w:fldCharType="separate"/>
      </w:r>
      <w:r>
        <w:rPr>
          <w:noProof/>
        </w:rPr>
        <w:t>(Noam Chomsky 1957; N. Chomsky 1956)</w:t>
      </w:r>
      <w:r>
        <w:fldChar w:fldCharType="end"/>
      </w:r>
      <w:r>
        <w:t xml:space="preserve">, and other developments in the 1950s and ’60s. The eventual success of the field as an academic discipline in the 1970s was due in no small part to the intellectual groundwork laid </w:t>
      </w:r>
      <w:r w:rsidR="003D186E">
        <w:t xml:space="preserve">by </w:t>
      </w:r>
      <w:r>
        <w:t xml:space="preserve">George Miller who provided the Sloan Foundation with a conceptual </w:t>
      </w:r>
      <w:r>
        <w:lastRenderedPageBreak/>
        <w:t xml:space="preserve">framework that located the field within the space defined by six extant fields </w:t>
      </w:r>
      <w:r>
        <w:fldChar w:fldCharType="begin"/>
      </w:r>
      <w:r>
        <w:instrText xml:space="preserve"> ADDIN ZOTERO_ITEM CSL_CITATION {"citationID":"xXY2JJqH","properties":{"formattedCitation":"(Miller 2003)","plainCitation":"(Miller 2003)","noteIndex":0},"citationItems":[{"id":17776,"uris":["http://zotero.org/users/10812/items/TMZLTQCG"],"uri":["http://zotero.org/users/10812/items/TMZLTQCG"],"itemData":{"id":17776,"type":"article-journal","abstract":"Cognitive science is a child of the 1950s, the product of a time when psychology, anthropology and linguistics were redefining themselves and computer science and neuroscience as disciplines were coming into existence. Psychology could not participate in the cognitive revolution until it had freed itself from behaviorism, thus restoring cognition to scientific respectability. By then, it was becoming clear in several disciplines that the solution to some of their problems depended crucially on solving problems traditionally allocated to other disciplines. Collaboration was called for: this is a personal account of how it came about.","container-title":"Trends in Cognitive Sciences","DOI":"10.1016/S1364-6613(03)00029-9","ISSN":"1364-6613","issue":"3","journalAbbreviation":"Trends in Cognitive Sciences","language":"en","page":"141-144","source":"ScienceDirect","title":"The cognitive revolution: a historical perspective","title-short":"The cognitive revolution","volume":"7","author":[{"family":"Miller","given":"George A"}],"issued":{"date-parts":[["2003",3,1]]}}}],"schema":"https://github.com/citation-style-language/schema/raw/master/csl-citation.json"} </w:instrText>
      </w:r>
      <w:r>
        <w:fldChar w:fldCharType="separate"/>
      </w:r>
      <w:r>
        <w:rPr>
          <w:noProof/>
        </w:rPr>
        <w:t>(Miller 2003)</w:t>
      </w:r>
      <w:r>
        <w:fldChar w:fldCharType="end"/>
      </w:r>
      <w:r>
        <w:t xml:space="preserve">. It is the spirit of Miller’s work that this framework is proposed. </w:t>
      </w:r>
    </w:p>
    <w:p w14:paraId="5DE3BCED" w14:textId="07649887" w:rsidR="00791999" w:rsidRDefault="00071E4D" w:rsidP="00791999">
      <w:pPr>
        <w:pStyle w:val="Heading1"/>
      </w:pPr>
      <w:bookmarkStart w:id="2" w:name="_Toc48290826"/>
      <w:r>
        <w:t>Method</w:t>
      </w:r>
      <w:bookmarkEnd w:id="2"/>
    </w:p>
    <w:p w14:paraId="04D3C2BE" w14:textId="661CC823" w:rsidR="00791999" w:rsidRDefault="00791999" w:rsidP="00791999">
      <w:pPr>
        <w:pStyle w:val="BodyText"/>
      </w:pPr>
      <w:r>
        <w:t xml:space="preserve">A brief history of the contexts in which the expression “data science,” and its grammatical variants “data sciences” and “data scientist,” appear will provide a starting point for our analysis. </w:t>
      </w:r>
      <w:r w:rsidRPr="00E7172D">
        <w:t xml:space="preserve">It is recognized that to trace the history of a character string is insufficient to represent the </w:t>
      </w:r>
      <w:r>
        <w:t xml:space="preserve">full </w:t>
      </w:r>
      <w:r w:rsidRPr="00E7172D">
        <w:t>history of what that string denotes, in this case an assemblage of concepts, tools, and practices many of which clearly precede</w:t>
      </w:r>
      <w:r>
        <w:t xml:space="preserve"> or parallel</w:t>
      </w:r>
      <w:r w:rsidRPr="00E7172D">
        <w:t xml:space="preserve"> the </w:t>
      </w:r>
      <w:r>
        <w:t>use</w:t>
      </w:r>
      <w:r w:rsidRPr="00E7172D">
        <w:t xml:space="preserve"> of the </w:t>
      </w:r>
      <w:r>
        <w:t>string</w:t>
      </w:r>
      <w:r w:rsidRPr="00E7172D">
        <w:t>. Nevertheless, the exercise serves as a valuable starting point from which to develop a complete historical account</w:t>
      </w:r>
      <w:r>
        <w:t>,</w:t>
      </w:r>
      <w:r w:rsidRPr="00E7172D">
        <w:t xml:space="preserve"> since </w:t>
      </w:r>
      <w:r>
        <w:t xml:space="preserve">finding textual examples for a string is relatively </w:t>
      </w:r>
      <w:r w:rsidR="00CC6D28">
        <w:t>(</w:t>
      </w:r>
      <w:r>
        <w:t>easy using textual databases</w:t>
      </w:r>
      <w:r w:rsidR="00CC6D28">
        <w:t>)</w:t>
      </w:r>
      <w:r>
        <w:t xml:space="preserve">, and because any related </w:t>
      </w:r>
      <w:r w:rsidRPr="00E7172D">
        <w:t>fields</w:t>
      </w:r>
      <w:r>
        <w:t>, such as data analysis or computational statistics,</w:t>
      </w:r>
      <w:r w:rsidRPr="00E7172D">
        <w:t xml:space="preserve"> </w:t>
      </w:r>
      <w:r>
        <w:t xml:space="preserve">will be found to </w:t>
      </w:r>
      <w:r w:rsidRPr="00E7172D">
        <w:t>intersect with the term</w:t>
      </w:r>
      <w:r w:rsidR="003D186E">
        <w:t xml:space="preserve"> and </w:t>
      </w:r>
      <w:r w:rsidR="00CC6D28">
        <w:t xml:space="preserve">may be </w:t>
      </w:r>
      <w:r w:rsidR="003D186E">
        <w:t>pursed separately</w:t>
      </w:r>
      <w:r w:rsidRPr="00E7172D">
        <w:t xml:space="preserve">. More important, although phrases </w:t>
      </w:r>
      <w:r>
        <w:t xml:space="preserve">like “data science” </w:t>
      </w:r>
      <w:r w:rsidRPr="00E7172D">
        <w:t xml:space="preserve">are, like all linguistic signs, arbitrary, they acquire motivation when they function as banners under which allegiances are formed, catalyzing </w:t>
      </w:r>
      <w:r>
        <w:t>potential</w:t>
      </w:r>
      <w:r w:rsidRPr="00E7172D">
        <w:t xml:space="preserve"> affiliations into </w:t>
      </w:r>
      <w:r>
        <w:t>actual</w:t>
      </w:r>
      <w:r w:rsidRPr="00E7172D">
        <w:t xml:space="preserve"> ones. </w:t>
      </w:r>
      <w:r>
        <w:t>Such p</w:t>
      </w:r>
      <w:r w:rsidRPr="00E7172D">
        <w:t xml:space="preserve">hrases are </w:t>
      </w:r>
      <w:r>
        <w:t xml:space="preserve">historically embedded </w:t>
      </w:r>
      <w:r w:rsidRPr="00E7172D">
        <w:t>speech acts</w:t>
      </w:r>
      <w:r>
        <w:t xml:space="preserve"> with perlocutionary effects</w:t>
      </w:r>
      <w:r w:rsidRPr="00E7172D">
        <w:t>—they do</w:t>
      </w:r>
      <w:r>
        <w:t xml:space="preserve"> not</w:t>
      </w:r>
      <w:r w:rsidRPr="00E7172D">
        <w:t xml:space="preserve"> merely describe things in the world, they </w:t>
      </w:r>
      <w:r>
        <w:t xml:space="preserve">also </w:t>
      </w:r>
      <w:r w:rsidRPr="00E7172D">
        <w:t>instantiate them through their usage by agents</w:t>
      </w:r>
      <w:r>
        <w:t>, who</w:t>
      </w:r>
      <w:r w:rsidRPr="00E7172D">
        <w:t xml:space="preserve"> influence the</w:t>
      </w:r>
      <w:r>
        <w:t xml:space="preserve"> </w:t>
      </w:r>
      <w:r w:rsidRPr="00E7172D">
        <w:t>formation</w:t>
      </w:r>
      <w:r>
        <w:t xml:space="preserve"> of their referents</w:t>
      </w:r>
      <w:r w:rsidRPr="00E7172D">
        <w:t xml:space="preserve">. </w:t>
      </w:r>
      <w:r>
        <w:t xml:space="preserve">They are thus worth studying in their own right. This helps to explain why, once the phrase began to trend after 2010, many who previously would not affiliate themselves with it began doing so. It also explains the purpose of efforts to define the field, or to explain it away: in both cases, each definition has a prescriptive dimension, since it attempts to influence usage, and the field it denotes, by setting the record straight. The present essay is no exception. </w:t>
      </w:r>
    </w:p>
    <w:p w14:paraId="4AE2A30D" w14:textId="4699A155" w:rsidR="00791999" w:rsidRPr="00E7172D" w:rsidRDefault="00791999" w:rsidP="00791999">
      <w:pPr>
        <w:pStyle w:val="Bourdieu"/>
      </w:pPr>
      <w:r>
        <w:t>Another reason for beginning with a history of words, via their traces as strings, is that in historical research it is much easier to study words than the things they stand for, although we often (conveniently) forget this relationship and conflate the two, believing we can easily move from language to the world. In our perceptions of the world beyond the ken of our immediate experience—and even there—we are enmeshed in language to a greater degree than we like to admit. Words in the form of written documents (texts) constitute the primary source of data on which the construction of historical understanding depends. So, even though one may wish to get past words and study things as they are, the fact that these things are in the past, and mainly represented to us through documents and other material traces, means that one must begin with these. However, methodologically, the purpose of working with written records is to get at the things they stand for, much as quantitative data (</w:t>
      </w:r>
      <m:oMath>
        <m:r>
          <m:rPr>
            <m:scr m:val="script"/>
          </m:rPr>
          <w:rPr>
            <w:rFonts w:ascii="Cambria Math" w:hAnsi="Cambria Math"/>
          </w:rPr>
          <m:t>D</m:t>
        </m:r>
      </m:oMath>
      <w:r>
        <w:t>) are used to construct an hypothesis or model (</w:t>
      </w:r>
      <m:oMath>
        <m:r>
          <w:rPr>
            <w:rFonts w:ascii="Cambria Math" w:hAnsi="Cambria Math"/>
          </w:rPr>
          <m:t>θ</m:t>
        </m:r>
      </m:oMath>
      <w:r>
        <w:t xml:space="preserve">) to explain their existence. Hence, we may regard this phase of work as similar to </w:t>
      </w:r>
      <w:r w:rsidR="003D186E">
        <w:t xml:space="preserve">the Bayesian task of </w:t>
      </w:r>
      <w:r>
        <w:t xml:space="preserve">establishing likelihoods </w:t>
      </w:r>
      <w:r w:rsidR="003D186E">
        <w:t xml:space="preserve">and priors </w:t>
      </w:r>
      <w:r>
        <w:t xml:space="preserve">on the way </w:t>
      </w:r>
      <w:r w:rsidR="001E719D">
        <w:t xml:space="preserve">to </w:t>
      </w:r>
      <w:r>
        <w:t>estimating posteriors.</w:t>
      </w:r>
      <w:r w:rsidR="00CC6D28">
        <w:rPr>
          <w:rStyle w:val="FootnoteReference"/>
        </w:rPr>
        <w:footnoteReference w:id="2"/>
      </w:r>
    </w:p>
    <w:p w14:paraId="430E7E71" w14:textId="77777777" w:rsidR="00CC6D28" w:rsidRDefault="00791999" w:rsidP="00791999">
      <w:pPr>
        <w:pStyle w:val="BodyText"/>
      </w:pPr>
      <w:r>
        <w:t xml:space="preserve">What follows is a recounting of this history in terms of milestones that delimit the periods in which the term takes on a dominant meaning. As we will see, these </w:t>
      </w:r>
      <w:r>
        <w:lastRenderedPageBreak/>
        <w:t xml:space="preserve">dominant meanings are </w:t>
      </w:r>
      <w:r w:rsidR="00CC6D28">
        <w:t xml:space="preserve">always </w:t>
      </w:r>
      <w:r>
        <w:t xml:space="preserve">additions to and inflections on existing meanings; in no case do they completely contradict what precedes them, nor do they appear as cases of random independent invention. The result is a picture of the transformation of a complex of meaning that indexes </w:t>
      </w:r>
      <w:r w:rsidR="003D186E">
        <w:t xml:space="preserve">technical, </w:t>
      </w:r>
      <w:r>
        <w:t>social</w:t>
      </w:r>
      <w:r w:rsidR="003D186E">
        <w:t>,</w:t>
      </w:r>
      <w:r>
        <w:t xml:space="preserve"> and cultural realities that have a continuous relationship to the current situation of data science, a situation that motivates the writing of this essay. </w:t>
      </w:r>
    </w:p>
    <w:p w14:paraId="7396141E" w14:textId="02489E30" w:rsidR="00791999" w:rsidRDefault="00791999" w:rsidP="00791999">
      <w:pPr>
        <w:pStyle w:val="BodyText"/>
      </w:pPr>
      <w:r>
        <w:t>One caveat to th</w:t>
      </w:r>
      <w:r w:rsidR="00CC6D28">
        <w:t>e</w:t>
      </w:r>
      <w:r>
        <w:t xml:space="preserve"> method </w:t>
      </w:r>
      <w:r w:rsidR="00CC6D28">
        <w:t xml:space="preserve">adopted here </w:t>
      </w:r>
      <w:r>
        <w:t xml:space="preserve">is that no claims are made for having discovered the first actual utterances of the term in question, </w:t>
      </w:r>
      <w:r w:rsidR="00CC6D28">
        <w:t>n</w:t>
      </w:r>
      <w:r>
        <w:t xml:space="preserve">either at its origin </w:t>
      </w:r>
      <w:r w:rsidR="00CC6D28">
        <w:t>n</w:t>
      </w:r>
      <w:r>
        <w:t xml:space="preserve">or during any of its transformations. Instead, the documentary record that comprises the sum of databases and </w:t>
      </w:r>
      <w:r w:rsidR="003D186E">
        <w:t>documents</w:t>
      </w:r>
      <w:r>
        <w:t xml:space="preserve"> available to the author is regarded as a kind of film, or perhaps an archaeological settlement pattern, on which collective verbal behavior impinges and leaves its marks. It is likely to be incomplete, but also comprehensive enough to capture patterns to a degree of resolution high enough to support the claims being made.</w:t>
      </w:r>
    </w:p>
    <w:p w14:paraId="5F8EC067" w14:textId="198391E6" w:rsidR="00791999" w:rsidRDefault="00791999" w:rsidP="00791999">
      <w:pPr>
        <w:pStyle w:val="Bourdieu"/>
      </w:pPr>
      <w:r>
        <w:t xml:space="preserve">We leave to further historical research the task of describing the </w:t>
      </w:r>
      <w:r w:rsidR="00CC6D28">
        <w:t xml:space="preserve">social </w:t>
      </w:r>
      <w:r>
        <w:t xml:space="preserve">mechanism </w:t>
      </w:r>
      <w:r w:rsidR="00CC6D28">
        <w:t>by</w:t>
      </w:r>
      <w:r>
        <w:t xml:space="preserve"> </w:t>
      </w:r>
      <w:r w:rsidR="00CC6D28">
        <w:t xml:space="preserve">which </w:t>
      </w:r>
      <w:r>
        <w:t xml:space="preserve">these meanings are actually transmitted over time and space, such that this result would take place, and if these periods are punctuated by more primary events that generate new meanings which are then imitated </w:t>
      </w:r>
      <w:r>
        <w:fldChar w:fldCharType="begin"/>
      </w:r>
      <w:r>
        <w:instrText xml:space="preserve"> ADDIN ZOTERO_ITEM CSL_CITATION {"citationID":"dl510PX7","properties":{"formattedCitation":"(Tarde and Parsons 1903)","plainCitation":"(Tarde and Parsons 1903)","noteIndex":0},"citationItems":[{"id":2601,"uris":["http://zotero.org/users/10812/items/X8H7VZNA"],"uri":["http://zotero.org/users/10812/items/X8H7VZNA"],"itemData":{"id":2601,"type":"book","call-number":"1966608","language":"eng","number-of-pages":"450","publisher":"New York : H. Holt and Company","source":"Internet Archive","title":"The Laws of Imitation","URL":"http://archive.org/details/lawsofimitation00tard","author":[{"family":"Tarde","given":"Gabriel","dropping-particle":"de"},{"family":"Parsons","given":"Elsie Worthington Clews"}],"accessed":{"date-parts":[["2013",3,23]]},"issued":{"date-parts":[["1903"]]}}}],"schema":"https://github.com/citation-style-language/schema/raw/master/csl-citation.json"} </w:instrText>
      </w:r>
      <w:r>
        <w:fldChar w:fldCharType="separate"/>
      </w:r>
      <w:r>
        <w:rPr>
          <w:noProof/>
        </w:rPr>
        <w:t>(Tarde and Parsons 1903)</w:t>
      </w:r>
      <w:r>
        <w:fldChar w:fldCharType="end"/>
      </w:r>
      <w:r>
        <w:t xml:space="preserve">. </w:t>
      </w:r>
    </w:p>
    <w:p w14:paraId="54FFB9A4" w14:textId="342D4DA2" w:rsidR="00071E4D" w:rsidRDefault="00071E4D" w:rsidP="00071E4D">
      <w:pPr>
        <w:pStyle w:val="Heading1"/>
      </w:pPr>
      <w:bookmarkStart w:id="3" w:name="_Toc48290827"/>
      <w:r>
        <w:t>History</w:t>
      </w:r>
      <w:bookmarkEnd w:id="3"/>
    </w:p>
    <w:p w14:paraId="027812DA" w14:textId="205416E9" w:rsidR="00791999" w:rsidRDefault="00791999" w:rsidP="00791999">
      <w:pPr>
        <w:pStyle w:val="Heading2"/>
      </w:pPr>
      <w:bookmarkStart w:id="4" w:name="_Toc48290828"/>
      <w:r>
        <w:t>Milestone 1: 1963: Computational Data Science 1</w:t>
      </w:r>
      <w:bookmarkEnd w:id="4"/>
    </w:p>
    <w:p w14:paraId="53119659" w14:textId="2AAC9291" w:rsidR="000B2DAC" w:rsidRDefault="000B2DAC" w:rsidP="000B2DAC">
      <w:pPr>
        <w:pStyle w:val="Heading3"/>
      </w:pPr>
      <w:bookmarkStart w:id="5" w:name="_Toc48290829"/>
      <w:r>
        <w:t>The Data Sciences Lab</w:t>
      </w:r>
      <w:bookmarkEnd w:id="5"/>
    </w:p>
    <w:p w14:paraId="5377EA18" w14:textId="3580081D" w:rsidR="00791999" w:rsidRDefault="00791999" w:rsidP="00791999">
      <w:pPr>
        <w:pStyle w:val="BodyText"/>
      </w:pPr>
      <w:r>
        <w:t>The first recognizable uses of the phrase “data science” appear in the plural form in the early 1960s. Two main uses are found in the written record almost simultaneously, one in a military context, the other corporate. The first appears in a series of reports, covering the period from July</w:t>
      </w:r>
      <w:r w:rsidR="00AE20C2">
        <w:t xml:space="preserve"> </w:t>
      </w:r>
      <w:r>
        <w:t>1962 to June 1970, on research carried out by the Data Sciences Laboratory</w:t>
      </w:r>
      <w:r w:rsidR="005A261E">
        <w:t xml:space="preserve"> (</w:t>
      </w:r>
      <w:r w:rsidR="005A261E" w:rsidRPr="005A261E">
        <w:rPr>
          <w:sz w:val="22"/>
          <w:szCs w:val="22"/>
        </w:rPr>
        <w:t>DSL</w:t>
      </w:r>
      <w:r w:rsidR="005A261E">
        <w:t>)</w:t>
      </w:r>
      <w:r>
        <w:t>, founded in 1960 as one of several labs associated with the (</w:t>
      </w:r>
      <w:r w:rsidRPr="007F60B0">
        <w:rPr>
          <w:sz w:val="22"/>
          <w:szCs w:val="22"/>
        </w:rPr>
        <w:t>U</w:t>
      </w:r>
      <w:r w:rsidR="007F60B0" w:rsidRPr="007F60B0">
        <w:rPr>
          <w:sz w:val="22"/>
          <w:szCs w:val="22"/>
        </w:rPr>
        <w:t>S</w:t>
      </w:r>
      <w:r>
        <w:t>) Air Force Cambridge Research Laboratories</w:t>
      </w:r>
      <w:r w:rsidR="007F60B0">
        <w:t xml:space="preserve"> (</w:t>
      </w:r>
      <w:r w:rsidR="007F60B0" w:rsidRPr="007F60B0">
        <w:rPr>
          <w:sz w:val="22"/>
          <w:szCs w:val="22"/>
        </w:rPr>
        <w:t>AFCRL</w:t>
      </w:r>
      <w:r w:rsidR="007F60B0">
        <w:t>)</w:t>
      </w:r>
      <w:r>
        <w:t>. These reports do not provide an explicit definition of data science or a rationale for choosing the expression over others, but its meaning is clear from context. Consider the stated motivation for the lab—which, as the first attested use of the phrase, is worth quoting at length:</w:t>
      </w:r>
    </w:p>
    <w:p w14:paraId="3A5C7DB4" w14:textId="1CF2101F" w:rsidR="00791999" w:rsidRDefault="00791999" w:rsidP="00791999">
      <w:pPr>
        <w:pStyle w:val="Extract"/>
        <w:ind w:firstLine="360"/>
      </w:pPr>
      <w:r>
        <w:t xml:space="preserve">The most striking common factor in the advances of the major technologies during the past fifteen years [i.e. since </w:t>
      </w:r>
      <w:r w:rsidRPr="007F60B0">
        <w:rPr>
          <w:sz w:val="19"/>
          <w:szCs w:val="22"/>
        </w:rPr>
        <w:t>WWII</w:t>
      </w:r>
      <w:r>
        <w:t xml:space="preserve">] is the increased use and exchange of information. Modern data processing and computing machinery, together with improved communications, has made it possible to ask for, collect, process and use </w:t>
      </w:r>
      <w:r w:rsidRPr="0045492E">
        <w:rPr>
          <w:i/>
          <w:iCs/>
        </w:rPr>
        <w:t>astronomical amounts</w:t>
      </w:r>
      <w:r>
        <w:t xml:space="preserve"> of detailed data. …</w:t>
      </w:r>
    </w:p>
    <w:p w14:paraId="094F2ADA" w14:textId="77777777" w:rsidR="00791999" w:rsidRDefault="00791999" w:rsidP="00791999">
      <w:pPr>
        <w:pStyle w:val="Extract"/>
        <w:ind w:firstLine="360"/>
      </w:pPr>
      <w:r>
        <w:t xml:space="preserve">But in the face of this progress there is impatience with </w:t>
      </w:r>
      <w:r w:rsidRPr="002F434E">
        <w:rPr>
          <w:i/>
          <w:iCs/>
        </w:rPr>
        <w:t>the limitations of existing machines</w:t>
      </w:r>
      <w:r>
        <w:t xml:space="preserve">. … </w:t>
      </w:r>
    </w:p>
    <w:p w14:paraId="3D2B931C" w14:textId="77777777" w:rsidR="00791999" w:rsidRDefault="00791999" w:rsidP="00791999">
      <w:pPr>
        <w:pStyle w:val="Extract"/>
        <w:ind w:firstLine="360"/>
      </w:pPr>
      <w:r>
        <w:t xml:space="preserve">A large number of military systems—for example, those concerned with surveillance and warning, command and control, or weather prediction—deal in </w:t>
      </w:r>
      <w:r w:rsidRPr="0045492E">
        <w:rPr>
          <w:i/>
          <w:iCs/>
        </w:rPr>
        <w:t>highly perishable information</w:t>
      </w:r>
      <w:r>
        <w:t xml:space="preserve">. Few existing computers are capable of handling this information in “real-time”—that is, processing the data as they come in. Higher </w:t>
      </w:r>
      <w:r>
        <w:lastRenderedPageBreak/>
        <w:t>speed is one way to a solution. But increased speed will not overcome fundamental shortcomings of existing computers. These shortcomings arise from the fact that existing machines, having essentially evolved as numerical calculators, are not always optimally organized to perform the tasks they are called upon to do. …</w:t>
      </w:r>
    </w:p>
    <w:p w14:paraId="4BB76F90" w14:textId="77777777" w:rsidR="00791999" w:rsidRDefault="00791999" w:rsidP="00791999">
      <w:pPr>
        <w:pStyle w:val="Extract"/>
      </w:pPr>
      <w:r>
        <w:t xml:space="preserve">... </w:t>
      </w:r>
      <w:r w:rsidRPr="0078158F">
        <w:rPr>
          <w:i/>
          <w:iCs/>
        </w:rPr>
        <w:t>A considerable amount of the data to be processed is not numerical</w:t>
      </w:r>
      <w:r>
        <w:t xml:space="preserve">. It is in audio or visual form. Immense amounts of visual data—for example, </w:t>
      </w:r>
      <w:r w:rsidRPr="007F60B0">
        <w:rPr>
          <w:sz w:val="19"/>
          <w:szCs w:val="22"/>
        </w:rPr>
        <w:t xml:space="preserve">TIROS </w:t>
      </w:r>
      <w:r>
        <w:t xml:space="preserve">satellite pictures or bubble chamber pictures of atomic processes—remain unevaluated for lack of processing capability. In part this is due to the fact that, from the data processing point of view, the information content of pictorial inputs is highly redundant, </w:t>
      </w:r>
      <w:r w:rsidRPr="0078158F">
        <w:rPr>
          <w:i/>
          <w:iCs/>
        </w:rPr>
        <w:t>demanding excessive channel capacity</w:t>
      </w:r>
      <w:r>
        <w:t xml:space="preserve"> in transmission and compelling processing machinery to handle vast amounts of meaningless or non-essential information. Similar considerations prevail for speech. ...</w:t>
      </w:r>
    </w:p>
    <w:p w14:paraId="573FD1B6" w14:textId="77777777" w:rsidR="00791999" w:rsidRDefault="00791999" w:rsidP="00791999">
      <w:pPr>
        <w:pStyle w:val="Extract"/>
        <w:ind w:firstLine="360"/>
      </w:pPr>
      <w:r>
        <w:t xml:space="preserve">In real-life situations </w:t>
      </w:r>
      <w:r w:rsidRPr="007E03B9">
        <w:rPr>
          <w:i/>
          <w:iCs/>
        </w:rPr>
        <w:t>data are almost never available in unadulterated form</w:t>
      </w:r>
      <w:r>
        <w:t>, but are usually distorted or masked by spurious signals. Examples are seismic data, radio propagation measurements, radar and infrared surveillance data and bioelectric signals. …</w:t>
      </w:r>
    </w:p>
    <w:p w14:paraId="465D0A42" w14:textId="77777777" w:rsidR="00791999" w:rsidRDefault="00791999" w:rsidP="00791999">
      <w:pPr>
        <w:pStyle w:val="Extract"/>
        <w:ind w:firstLine="360"/>
      </w:pPr>
      <w:r>
        <w:t xml:space="preserve">An increasing amount of </w:t>
      </w:r>
      <w:r w:rsidRPr="002F434E">
        <w:rPr>
          <w:i/>
          <w:iCs/>
        </w:rPr>
        <w:t>data processing research</w:t>
      </w:r>
      <w:r>
        <w:t xml:space="preserve"> is aimed at the creation of machines or machine programs that incorporate features of </w:t>
      </w:r>
      <w:r w:rsidRPr="00DA5EC9">
        <w:rPr>
          <w:i/>
          <w:iCs/>
        </w:rPr>
        <w:t>deductive and inductive reasoning, learning, adaptation, hypothesis formation and recognition</w:t>
      </w:r>
      <w:r>
        <w:t xml:space="preserve">. Such features are commonly associated with human thought processes and, when incorporated in machines, are frequently termed “artificial intelligence.” Artificial intelligence is of utmost importance in decision situations where not all possible future events can be foreseen. … </w:t>
      </w:r>
      <w:r>
        <w:fldChar w:fldCharType="begin"/>
      </w:r>
      <w:r>
        <w:instrText xml:space="preserve"> ADDIN ZOTERO_ITEM CSL_CITATION {"citationID":"ECUZrlFK","properties":{"formattedCitation":"(AFCRL 1963)","plainCitation":"(AFCRL 1963)","dontUpdate":true,"noteIndex":0},"citationItems":[{"id":17845,"uris":["http://zotero.org/users/10812/items/3RX37TA4"],"uri":["http://zotero.org/users/10812/items/3RX37TA4"],"itemData":{"id":17845,"type":"report","abstract":"For the Period July 1962 -- July 1963","language":"English","note":"publisher-place: Bedford, Mass.\npublisher: Air Force Cambridge Research Laboratories\nOCLC: 16107187","source":"Open WorldCat","title":"Report on Research at AFCRL","author":[{"literal":"AFCRL"}],"issued":{"date-parts":[["1963"]]}}}],"schema":"https://github.com/citation-style-language/schema/raw/master/csl-citation.json"} </w:instrText>
      </w:r>
      <w:r>
        <w:fldChar w:fldCharType="separate"/>
      </w:r>
      <w:r>
        <w:rPr>
          <w:noProof/>
        </w:rPr>
        <w:t>(AFCRL 1963: 187-188; emphases added)</w:t>
      </w:r>
      <w:r>
        <w:fldChar w:fldCharType="end"/>
      </w:r>
    </w:p>
    <w:p w14:paraId="7A5F6954" w14:textId="0D61436A" w:rsidR="00791999" w:rsidRDefault="00791999" w:rsidP="00791999">
      <w:pPr>
        <w:pStyle w:val="BodyText"/>
        <w:ind w:firstLine="0"/>
      </w:pPr>
      <w:r>
        <w:t>The two later reports are more succinct:</w:t>
      </w:r>
    </w:p>
    <w:p w14:paraId="3958B62D" w14:textId="77777777" w:rsidR="00791999" w:rsidRDefault="00791999" w:rsidP="00791999">
      <w:pPr>
        <w:pStyle w:val="Extract"/>
      </w:pPr>
      <w:r w:rsidRPr="00C40BE5">
        <w:t>The program of the Data Sciences Laboratory centers on the processing, transmission, display and use of information. Implicit in this program statement is an emphasis on computer technology</w:t>
      </w:r>
      <w:r>
        <w:t xml:space="preserve"> </w:t>
      </w:r>
      <w:r>
        <w:fldChar w:fldCharType="begin"/>
      </w:r>
      <w:r>
        <w:instrText xml:space="preserve"> ADDIN ZOTERO_ITEM CSL_CITATION {"citationID":"OPG5NWvp","properties":{"formattedCitation":"(AFCRL 1967)","plainCitation":"(AFCRL 1967)","dontUpdate":true,"noteIndex":0},"citationItems":[{"id":17855,"uris":["http://zotero.org/users/10812/items/NTP77DP4"],"uri":["http://zotero.org/users/10812/items/NTP77DP4"],"itemData":{"id":17855,"type":"report","abstract":"For the Period July 1965 -- June 1967.","collection-title":"Survey of Programs and Progress","event-place":"Bedford, Massachusetts","number":"AFCRL-68-0039","publisher":"Air Foce Cambridge Research Laboratories","publisher-place":"Bedford, Massachusetts","title":"Report on Research at AFCRL","author":[{"literal":"AFCRL"}],"issued":{"date-parts":[["1967",11]]}}}],"schema":"https://github.com/citation-style-language/schema/raw/master/csl-citation.json"} </w:instrText>
      </w:r>
      <w:r>
        <w:fldChar w:fldCharType="separate"/>
      </w:r>
      <w:r>
        <w:rPr>
          <w:noProof/>
        </w:rPr>
        <w:t>(AFCRL 1967: 13)</w:t>
      </w:r>
      <w:r>
        <w:fldChar w:fldCharType="end"/>
      </w:r>
      <w:r>
        <w:t xml:space="preserve">.  </w:t>
      </w:r>
    </w:p>
    <w:p w14:paraId="1B519D2A" w14:textId="0BFE1BE2" w:rsidR="00791999" w:rsidRDefault="00791999" w:rsidP="00791999">
      <w:pPr>
        <w:pStyle w:val="Extract"/>
      </w:pPr>
      <w:r w:rsidRPr="00C37E0E">
        <w:t>Broadly defined, the program of the Data Sciences Laboratory involves the automatic processing, filtering, interpretation and transmission of information</w:t>
      </w:r>
      <w:r>
        <w:t xml:space="preserve"> </w:t>
      </w:r>
      <w:r>
        <w:fldChar w:fldCharType="begin"/>
      </w:r>
      <w:r w:rsidR="00B81B9A">
        <w:instrText xml:space="preserve"> ADDIN ZOTERO_ITEM CSL_CITATION {"citationID":"0qPmHbQ2","properties":{"formattedCitation":"(AFCRL 1970)","plainCitation":"(AFCRL 1970)","dontUpdate":true,"noteIndex":0},"citationItems":[{"id":17876,"uris":["http://zotero.org/users/10812/items/FSKWIGWT"],"uri":["http://zotero.org/users/10812/items/FSKWIGWT"],"itemData":{"id":17876,"type":"report","abstract":"For the Period July 1967 – June 1970.","event-place":"Bedford, Massachusetts","number":"AFCRL-71-0022","publisher":"Air Foce Cambridge Research Laboratories","publisher-place":"Bedford, Massachusetts","title":"Report on Research at AFCRL","author":[{"literal":"AFCRL"}],"issued":{"date-parts":[["1970",12]]}}}],"schema":"https://github.com/citation-style-language/schema/raw/master/csl-citation.json"} </w:instrText>
      </w:r>
      <w:r>
        <w:fldChar w:fldCharType="separate"/>
      </w:r>
      <w:r>
        <w:rPr>
          <w:noProof/>
        </w:rPr>
        <w:t>(AFCRL 1970</w:t>
      </w:r>
      <w:r w:rsidR="005A261E">
        <w:rPr>
          <w:noProof/>
        </w:rPr>
        <w:t>: 318</w:t>
      </w:r>
      <w:r>
        <w:rPr>
          <w:noProof/>
        </w:rPr>
        <w:t>)</w:t>
      </w:r>
      <w:r>
        <w:fldChar w:fldCharType="end"/>
      </w:r>
      <w:r>
        <w:t>.</w:t>
      </w:r>
    </w:p>
    <w:p w14:paraId="25070C4E" w14:textId="31346073" w:rsidR="00791999" w:rsidRDefault="00791999" w:rsidP="005A261E">
      <w:pPr>
        <w:pStyle w:val="BodyText"/>
        <w:ind w:firstLine="0"/>
      </w:pPr>
      <w:r>
        <w:t xml:space="preserve">Based on these excerpts alone, one could be forgiven for inferring that data science was invented by the </w:t>
      </w:r>
      <w:r w:rsidRPr="007F60B0">
        <w:rPr>
          <w:sz w:val="22"/>
          <w:szCs w:val="22"/>
        </w:rPr>
        <w:t>US</w:t>
      </w:r>
      <w:r>
        <w:t xml:space="preserve"> Air Force in 1960. M</w:t>
      </w:r>
      <w:r w:rsidR="00952767">
        <w:t>ost</w:t>
      </w:r>
      <w:r>
        <w:t xml:space="preserve"> of the elements currently considered central to the field are here: a concern for processing what is later called “big data,” clearly defined</w:t>
      </w:r>
      <w:r w:rsidR="005A261E">
        <w:t xml:space="preserve"> </w:t>
      </w:r>
      <w:r>
        <w:t xml:space="preserve">in terms of volume, velocity, and variety; a recognition of the fundamental messiness of data; and a focus on artificial intelligence as an essential ingredient </w:t>
      </w:r>
      <w:r w:rsidR="00454454">
        <w:t>to</w:t>
      </w:r>
      <w:r>
        <w:t xml:space="preserve"> address these problems. </w:t>
      </w:r>
    </w:p>
    <w:p w14:paraId="6E12790C" w14:textId="15A2F4D1" w:rsidR="001E719D" w:rsidRDefault="001E719D" w:rsidP="001E719D">
      <w:pPr>
        <w:pStyle w:val="Heading3"/>
      </w:pPr>
      <w:bookmarkStart w:id="6" w:name="_Toc48290830"/>
      <w:r>
        <w:t>Data impedance</w:t>
      </w:r>
      <w:bookmarkEnd w:id="6"/>
    </w:p>
    <w:p w14:paraId="1A6FE115" w14:textId="296B06DB" w:rsidR="00791999" w:rsidRDefault="00791999" w:rsidP="00646732">
      <w:pPr>
        <w:pStyle w:val="BodyText"/>
      </w:pPr>
      <w:r>
        <w:t xml:space="preserve">Most important, however, is the implicit meaning of the term, its historical motivation. Here data science designates a kind of research focused on addressing </w:t>
      </w:r>
      <w:r w:rsidR="003D186E">
        <w:t xml:space="preserve">what we may call </w:t>
      </w:r>
      <w:r>
        <w:t xml:space="preserve">the </w:t>
      </w:r>
      <w:r w:rsidRPr="003D186E">
        <w:rPr>
          <w:i/>
          <w:iCs/>
        </w:rPr>
        <w:t>impedance</w:t>
      </w:r>
      <w:r>
        <w:t xml:space="preserve"> that arises from the ever-growing requirements of data, produced by an expanding array of </w:t>
      </w:r>
      <w:r w:rsidR="001E4D4A">
        <w:t xml:space="preserve">signal generating technologies (e.g. satellites),  </w:t>
      </w:r>
      <w:r>
        <w:t>scientific instruments</w:t>
      </w:r>
      <w:r w:rsidR="001E4D4A">
        <w:t>,</w:t>
      </w:r>
      <w:r>
        <w:t xml:space="preserve"> and reports, and the limited capacity of computational machinery to process them. It is concerned specifically with the development of computational methods and tools to handle the problems and harness the opportunities posed by surplus data. In this sense, data science is the science of handling </w:t>
      </w:r>
      <w:r w:rsidR="003D186E">
        <w:t xml:space="preserve">and extracting value from </w:t>
      </w:r>
      <w:r>
        <w:t xml:space="preserve">data by means of computation; it is </w:t>
      </w:r>
      <w:r w:rsidR="001E4D4A">
        <w:lastRenderedPageBreak/>
        <w:t xml:space="preserve">focused on </w:t>
      </w:r>
      <w:r>
        <w:t>computational data processing.</w:t>
      </w:r>
      <w:r w:rsidR="00646732">
        <w:t xml:space="preserve"> Although the specific technologies have changed continually, the condition of </w:t>
      </w:r>
      <w:r w:rsidR="009245E4">
        <w:t xml:space="preserve">data </w:t>
      </w:r>
      <w:r w:rsidR="00646732">
        <w:t>impedance, the disproportion between data abundance and computational scarcity, has been constant since this time, and defines the condition that gives rise to data science in this sense.</w:t>
      </w:r>
    </w:p>
    <w:p w14:paraId="6CC0A45A" w14:textId="05835994" w:rsidR="000B2DAC" w:rsidRDefault="000B2DAC" w:rsidP="000B2DAC">
      <w:pPr>
        <w:pStyle w:val="Heading3"/>
      </w:pPr>
      <w:bookmarkStart w:id="7" w:name="_Toc48290831"/>
      <w:r>
        <w:t>Other Uses</w:t>
      </w:r>
      <w:bookmarkEnd w:id="7"/>
    </w:p>
    <w:p w14:paraId="511AA6D0" w14:textId="0912FC53" w:rsidR="00791999" w:rsidRDefault="00791999" w:rsidP="00F4321E">
      <w:pPr>
        <w:pStyle w:val="BodyText"/>
      </w:pPr>
      <w:r>
        <w:t xml:space="preserve">This meaning of the term is corroborated by other contemporary usages. A report on a </w:t>
      </w:r>
      <w:r w:rsidRPr="009245E4">
        <w:rPr>
          <w:sz w:val="22"/>
          <w:szCs w:val="22"/>
        </w:rPr>
        <w:t>US</w:t>
      </w:r>
      <w:r>
        <w:t xml:space="preserve"> Department of Defense program to define standards “to interchange data among independent data systems” refers to a “Data Science Task Group” established in 1966 “to formulate views of data and definitions of data terms that would meet the needs of the program” </w:t>
      </w:r>
      <w:r>
        <w:fldChar w:fldCharType="begin"/>
      </w:r>
      <w:r>
        <w:instrText xml:space="preserve"> ADDIN ZOTERO_ITEM CSL_CITATION {"citationID":"P9sSRYTQ","properties":{"formattedCitation":"(Crawford, Jr. 1974)","plainCitation":"(Crawford, Jr. 1974)","dontUpdate":true,"noteIndex":0},"citationItems":[{"id":17814,"uris":["http://zotero.org/users/10812/items/XXU6P556"],"uri":["http://zotero.org/users/10812/items/XXU6P556"],"itemData":{"id":17814,"type":"chapter","container-title":"Management of Data Elements in Information Processing, Proceedings","page":"51-57","title":"On the Connections between Data and Things in the Real World","author":[{"family":"Crawford, Jr.","given":"Perry"}],"issued":{"date-parts":[["1974"]]}}}],"schema":"https://github.com/citation-style-language/schema/raw/master/csl-citation.json"} </w:instrText>
      </w:r>
      <w:r>
        <w:fldChar w:fldCharType="separate"/>
      </w:r>
      <w:r>
        <w:rPr>
          <w:noProof/>
        </w:rPr>
        <w:t xml:space="preserve">(Crawford, </w:t>
      </w:r>
      <w:r w:rsidR="00CF0AC9">
        <w:rPr>
          <w:noProof/>
        </w:rPr>
        <w:t xml:space="preserve"> </w:t>
      </w:r>
      <w:r>
        <w:rPr>
          <w:noProof/>
        </w:rPr>
        <w:t>Jr. 1974: 51)</w:t>
      </w:r>
      <w:r>
        <w:fldChar w:fldCharType="end"/>
      </w:r>
      <w:r>
        <w:t>.</w:t>
      </w:r>
      <w:r w:rsidR="00F4321E" w:rsidRPr="0027759D">
        <w:rPr>
          <w:rStyle w:val="FootnoteReference"/>
        </w:rPr>
        <w:footnoteReference w:id="3"/>
      </w:r>
      <w:r w:rsidR="001E4D4A">
        <w:t xml:space="preserve"> </w:t>
      </w:r>
      <w:r>
        <w:t>In addition, the term appears in the trademarked name of at least two corporations</w:t>
      </w:r>
      <w:r w:rsidR="001E4D4A">
        <w:t xml:space="preserve"> in the United States</w:t>
      </w:r>
      <w:r>
        <w:t xml:space="preserve">: Data Science Corporation, formed in 1962 by a former </w:t>
      </w:r>
      <w:r w:rsidRPr="007F60B0">
        <w:rPr>
          <w:sz w:val="22"/>
          <w:szCs w:val="22"/>
        </w:rPr>
        <w:t xml:space="preserve">IBM </w:t>
      </w:r>
      <w:r>
        <w:t xml:space="preserve">employee </w:t>
      </w:r>
      <w:r>
        <w:fldChar w:fldCharType="begin"/>
      </w:r>
      <w:r w:rsidR="00013496">
        <w:instrText xml:space="preserve"> ADDIN ZOTERO_ITEM CSL_CITATION {"citationID":"Se7Xlvyx","properties":{"formattedCitation":"({\\i{}St. Louis Post-Dispatch} 2014)","plainCitation":"(St. Louis Post-Dispatch 2014)","noteIndex":0},"citationItems":[{"id":17890,"uris":["http://zotero.org/users/10812/items/XTQL8D49"],"uri":["http://zotero.org/users/10812/items/XTQL8D49"],"itemData":{"id":17890,"type":"article-newspaper","container-title":"St. Louis Post-Dispatch","event-place":"Missouri","publisher-place":"Missouri","title":"Allen, Robert (Bob) E. Died July 1st.","URL":"https://advance.lexis.com/api/document?collection=news&amp;id=urn:contentItem:5CKR-KK01-DY37-30GF-00000-00&amp;context=1516831","issued":{"date-parts":[["2014",7,6]]}}}],"schema":"https://github.com/citation-style-language/schema/raw/master/csl-citation.json"} </w:instrText>
      </w:r>
      <w:r>
        <w:fldChar w:fldCharType="separate"/>
      </w:r>
      <w:r w:rsidR="00013496" w:rsidRPr="00013496">
        <w:t>(</w:t>
      </w:r>
      <w:r w:rsidR="00013496" w:rsidRPr="00013496">
        <w:rPr>
          <w:i/>
          <w:iCs/>
        </w:rPr>
        <w:t>St. Louis Post-Dispatch</w:t>
      </w:r>
      <w:r w:rsidR="00013496" w:rsidRPr="00013496">
        <w:t xml:space="preserve"> 2014)</w:t>
      </w:r>
      <w:r>
        <w:fldChar w:fldCharType="end"/>
      </w:r>
      <w:r>
        <w:t xml:space="preserve">, and Mohawk Data Sciences, founded in 1964 by a three former </w:t>
      </w:r>
      <w:r w:rsidRPr="007F60B0">
        <w:rPr>
          <w:sz w:val="22"/>
          <w:szCs w:val="22"/>
        </w:rPr>
        <w:t xml:space="preserve">UNIVAC </w:t>
      </w:r>
      <w:r>
        <w:t xml:space="preserve">engineers </w:t>
      </w:r>
      <w:r>
        <w:fldChar w:fldCharType="begin"/>
      </w:r>
      <w:r w:rsidR="00013496">
        <w:instrText xml:space="preserve"> ADDIN ZOTERO_ITEM CSL_CITATION {"citationID":"hfI8bjTK","properties":{"formattedCitation":"({\\i{}The New York Times} 1966)","plainCitation":"(The New York Times 1966)","noteIndex":0},"citationItems":[{"id":17842,"uris":["http://zotero.org/users/10812/items/5LPTSGXE"],"uri":["http://zotero.org/users/10812/items/5LPTSGXE"],"itemData":{"id":17842,"type":"article-newspaper","container-title":"The New York Times","ISSN":"0362-4331","language":"en-US","section":"Archives","source":"NYTimes.com","title":"Mohawk Data Sciences","URL":"https://www.nytimes.com/1966/07/30/archives/mohawk-data-sciences.html","accessed":{"date-parts":[["2020",6,28]]},"issued":{"date-parts":[["1966",7,30]]}}}],"schema":"https://github.com/citation-style-language/schema/raw/master/csl-citation.json"} </w:instrText>
      </w:r>
      <w:r>
        <w:fldChar w:fldCharType="separate"/>
      </w:r>
      <w:r w:rsidR="00013496" w:rsidRPr="00013496">
        <w:t>(</w:t>
      </w:r>
      <w:r w:rsidR="00013496" w:rsidRPr="00013496">
        <w:rPr>
          <w:i/>
          <w:iCs/>
        </w:rPr>
        <w:t>The New York Times</w:t>
      </w:r>
      <w:r w:rsidR="00013496" w:rsidRPr="00013496">
        <w:t xml:space="preserve"> 1966)</w:t>
      </w:r>
      <w:r>
        <w:fldChar w:fldCharType="end"/>
      </w:r>
      <w:r>
        <w:t xml:space="preserve">. Both companies provided data processing services and lasted well into the era of personal computing. In the </w:t>
      </w:r>
      <w:r w:rsidR="00872204">
        <w:t xml:space="preserve">late 1960s and </w:t>
      </w:r>
      <w:r>
        <w:t xml:space="preserve">1970s, other companies used term as well, such as </w:t>
      </w:r>
      <w:r w:rsidR="00872204">
        <w:t xml:space="preserve">Data Science Ventures </w:t>
      </w:r>
      <w:r w:rsidR="00872204">
        <w:fldChar w:fldCharType="begin"/>
      </w:r>
      <w:r w:rsidR="00872204">
        <w:instrText xml:space="preserve"> ADDIN ZOTERO_ITEM CSL_CITATION {"citationID":"LfyObEOW","properties":{"formattedCitation":"(Mort Collins Ventures n.d.)","plainCitation":"(Mort Collins Ventures n.d.)","noteIndex":0},"citationItems":[{"id":18150,"uris":["http://zotero.org/users/10812/items/T7BFK722"],"uri":["http://zotero.org/users/10812/items/T7BFK722"],"itemData":{"id":18150,"type":"post-weblog","container-title":"MCollins Ventures","language":"en-US","note":"source: www.mcollinsventures.com","title":"Bio","URL":"http://www.mcollinsventures.com/bio/","author":[{"literal":"Mort Collins Ventures"}],"accessed":{"date-parts":[["2020",7,16]]}}}],"schema":"https://github.com/citation-style-language/schema/raw/master/csl-citation.json"} </w:instrText>
      </w:r>
      <w:r w:rsidR="00872204">
        <w:fldChar w:fldCharType="separate"/>
      </w:r>
      <w:r w:rsidR="00872204">
        <w:rPr>
          <w:noProof/>
        </w:rPr>
        <w:t>(Mort Collins Ventures n.d.)</w:t>
      </w:r>
      <w:r w:rsidR="00872204">
        <w:fldChar w:fldCharType="end"/>
      </w:r>
      <w:r w:rsidR="00872204">
        <w:t xml:space="preserve"> and </w:t>
      </w:r>
      <w:r>
        <w:t xml:space="preserve">Carroll Data Science Corporation </w:t>
      </w:r>
      <w:r>
        <w:fldChar w:fldCharType="begin"/>
      </w:r>
      <w:r>
        <w:instrText xml:space="preserve"> ADDIN ZOTERO_ITEM CSL_CITATION {"citationID":"i351Qtoo","properties":{"formattedCitation":"(Office 1979)","plainCitation":"(Office 1979)","noteIndex":0},"citationItems":[{"id":17678,"uris":["http://zotero.org/users/10812/items/EGAGCAB2"],"uri":["http://zotero.org/users/10812/items/EGAGCAB2"],"itemData":{"id":17678,"type":"book","language":"en","note":"Google-Books-ID: VUIhAQAAIAAJ","number-of-pages":"1914","publisher":"Copyright Office, Library of Congress","source":"Google Books","title":"Catalog of Copyright Entries. Third Series: 1977: July-December: Index","title-short":"Catalog of Copyright Entries. Third Series","author":[{"family":"Office","given":"Library of Congress Copyright"}],"issued":{"date-parts":[["1979"]]}}}],"schema":"https://github.com/citation-style-language/schema/raw/master/csl-citation.json"} </w:instrText>
      </w:r>
      <w:r>
        <w:fldChar w:fldCharType="separate"/>
      </w:r>
      <w:r>
        <w:rPr>
          <w:noProof/>
        </w:rPr>
        <w:t>(Office 1979)</w:t>
      </w:r>
      <w:r>
        <w:fldChar w:fldCharType="end"/>
      </w:r>
      <w:r>
        <w:t>.</w:t>
      </w:r>
      <w:r w:rsidR="00872204" w:rsidRPr="0027759D">
        <w:rPr>
          <w:rStyle w:val="FootnoteReference"/>
        </w:rPr>
        <w:footnoteReference w:id="4"/>
      </w:r>
    </w:p>
    <w:p w14:paraId="7257DCE5" w14:textId="587D7C4F" w:rsidR="000B2DAC" w:rsidRPr="002C3013" w:rsidRDefault="000B2DAC" w:rsidP="000B2DAC">
      <w:pPr>
        <w:pStyle w:val="Heading3"/>
        <w:rPr>
          <w:rFonts w:eastAsiaTheme="minorHAnsi"/>
        </w:rPr>
      </w:pPr>
      <w:bookmarkStart w:id="8" w:name="_On_“data”"/>
      <w:bookmarkStart w:id="9" w:name="_Toc48290832"/>
      <w:bookmarkEnd w:id="8"/>
      <w:r>
        <w:rPr>
          <w:rFonts w:eastAsiaTheme="minorHAnsi"/>
        </w:rPr>
        <w:t>On “data”</w:t>
      </w:r>
      <w:bookmarkEnd w:id="9"/>
    </w:p>
    <w:p w14:paraId="067E5EA5" w14:textId="5375637F" w:rsidR="00791999" w:rsidRDefault="00791999" w:rsidP="00791999">
      <w:pPr>
        <w:pStyle w:val="BodyText"/>
      </w:pPr>
      <w:r>
        <w:t xml:space="preserve">Here we </w:t>
      </w:r>
      <w:r w:rsidR="001E4D4A">
        <w:t>should</w:t>
      </w:r>
      <w:r>
        <w:t xml:space="preserve"> pause to consider the meaning and significance of the word “data” in these examples, especially given the </w:t>
      </w:r>
      <w:r w:rsidRPr="007F60B0">
        <w:rPr>
          <w:sz w:val="22"/>
          <w:szCs w:val="22"/>
        </w:rPr>
        <w:t>DOD</w:t>
      </w:r>
      <w:r>
        <w:t xml:space="preserve">’s concern to define it, as a clue for the motivation of the term “data science” when other candidates, such as computer science and information science, might have sufficed at the time. The choice of the term appears to be motivated by a concern to define and understand </w:t>
      </w:r>
      <w:r w:rsidRPr="002B0A7C">
        <w:rPr>
          <w:i/>
          <w:iCs/>
        </w:rPr>
        <w:t>data</w:t>
      </w:r>
      <w:r>
        <w:t xml:space="preserve"> itself, a surprisingly opaque concept that is thrown into sharp relief in the context of getting computers to do the hard work of processing information</w:t>
      </w:r>
      <w:r w:rsidR="00646732">
        <w:t xml:space="preserve"> in the context of impedance</w:t>
      </w:r>
      <w:r>
        <w:t xml:space="preserve">, as a result of their commercialization and widespread use in science, industry, and government. Thus although the term “data” has a long history, deriving from the Latin word for that which is </w:t>
      </w:r>
      <w:r w:rsidRPr="00ED1112">
        <w:rPr>
          <w:i/>
          <w:iCs/>
        </w:rPr>
        <w:t>given</w:t>
      </w:r>
      <w:r>
        <w:t xml:space="preserve"> in the epistemological sense, either through the senses, reason, or authority, in this context it refers to the structured and discrete representation of information sources so that these may be processed by computers. In other words, </w:t>
      </w:r>
      <w:r w:rsidRPr="00717D97">
        <w:rPr>
          <w:i/>
          <w:iCs/>
        </w:rPr>
        <w:t>data is machine readable information</w:t>
      </w:r>
      <w:r>
        <w:t>. It follows that the data sciences in this period are concerned with understanding machine readable information, in terms of how to represent it and how to process it in order to extract value.</w:t>
      </w:r>
    </w:p>
    <w:p w14:paraId="411AC27E" w14:textId="5E99F571" w:rsidR="000B2DAC" w:rsidRDefault="000B2DAC" w:rsidP="000B2DAC">
      <w:pPr>
        <w:pStyle w:val="Heading3"/>
      </w:pPr>
      <w:bookmarkStart w:id="10" w:name="_Toc48290833"/>
      <w:r>
        <w:t>CODATA</w:t>
      </w:r>
      <w:bookmarkEnd w:id="10"/>
    </w:p>
    <w:p w14:paraId="390194B1" w14:textId="6116C1EE" w:rsidR="00791999" w:rsidRDefault="00791999" w:rsidP="00791999">
      <w:pPr>
        <w:pStyle w:val="BodyText"/>
      </w:pPr>
      <w:r>
        <w:t xml:space="preserve">Further evidence of this concern for what might be called the information crisis in scientific research—and for the idea that the solution to this crisis hinges on refining the concept </w:t>
      </w:r>
      <w:r w:rsidR="00E02D34">
        <w:t xml:space="preserve">of </w:t>
      </w:r>
      <w:r>
        <w:t>data—can be found in the formation of the International Council for Science (</w:t>
      </w:r>
      <w:r w:rsidRPr="007F60B0">
        <w:rPr>
          <w:sz w:val="22"/>
          <w:szCs w:val="22"/>
        </w:rPr>
        <w:t>ICSU</w:t>
      </w:r>
      <w:r>
        <w:t xml:space="preserve">) Committee on Data for Science and </w:t>
      </w:r>
      <w:r>
        <w:lastRenderedPageBreak/>
        <w:t>Technology (</w:t>
      </w:r>
      <w:r w:rsidRPr="007F60B0">
        <w:rPr>
          <w:sz w:val="22"/>
          <w:szCs w:val="22"/>
        </w:rPr>
        <w:t>CODATA</w:t>
      </w:r>
      <w:r>
        <w:t xml:space="preserve">) in 1966. This organization was established by an international group of physicists alarmed that </w:t>
      </w:r>
      <w:r>
        <w:rPr>
          <w:rStyle w:val="Emphasis"/>
          <w:i w:val="0"/>
          <w:iCs w:val="0"/>
        </w:rPr>
        <w:t xml:space="preserve">the “deluge of data </w:t>
      </w:r>
      <w:r w:rsidRPr="002235EC">
        <w:rPr>
          <w:rStyle w:val="Emphasis"/>
          <w:i w:val="0"/>
          <w:iCs w:val="0"/>
        </w:rPr>
        <w:t>was swamping the traditional publication and retrieval mechanisms,</w:t>
      </w:r>
      <w:r>
        <w:rPr>
          <w:rStyle w:val="Emphasis"/>
          <w:i w:val="0"/>
          <w:iCs w:val="0"/>
        </w:rPr>
        <w:t>” and that this posed</w:t>
      </w:r>
      <w:r w:rsidRPr="002235EC">
        <w:rPr>
          <w:rStyle w:val="Emphasis"/>
          <w:i w:val="0"/>
          <w:iCs w:val="0"/>
        </w:rPr>
        <w:t xml:space="preserve"> </w:t>
      </w:r>
      <w:r>
        <w:rPr>
          <w:rStyle w:val="Emphasis"/>
          <w:i w:val="0"/>
          <w:iCs w:val="0"/>
        </w:rPr>
        <w:t xml:space="preserve">“a </w:t>
      </w:r>
      <w:r w:rsidRPr="002235EC">
        <w:rPr>
          <w:rStyle w:val="Emphasis"/>
          <w:i w:val="0"/>
          <w:iCs w:val="0"/>
        </w:rPr>
        <w:t>danger that much of it would be lost to future generations</w:t>
      </w:r>
      <w:r>
        <w:rPr>
          <w:rStyle w:val="Emphasis"/>
          <w:i w:val="0"/>
          <w:iCs w:val="0"/>
        </w:rPr>
        <w:t xml:space="preserve">” </w:t>
      </w:r>
      <w:r>
        <w:rPr>
          <w:rStyle w:val="Emphasis"/>
          <w:i w:val="0"/>
          <w:iCs w:val="0"/>
        </w:rPr>
        <w:fldChar w:fldCharType="begin"/>
      </w:r>
      <w:r>
        <w:rPr>
          <w:rStyle w:val="Emphasis"/>
          <w:i w:val="0"/>
          <w:iCs w:val="0"/>
        </w:rPr>
        <w:instrText xml:space="preserve"> ADDIN ZOTERO_ITEM CSL_CITATION {"citationID":"f7NYNU8u","properties":{"formattedCitation":"(Lide and Wood 2012)","plainCitation":"(Lide and Wood 2012)","noteIndex":0},"citationItems":[{"id":17532,"uris":["http://zotero.org/users/10812/items/EY6J3WMC"],"uri":["http://zotero.org/users/10812/items/EY6J3WMC"],"itemData":{"id":17532,"type":"book","event-place":"Paris, France","ISBN":"978-0-9917424-0-0","publisher":"CODATA","publisher-place":"Paris, France","title":"CODATA @ 45 Years: The Story of the ICSU Committee on Data for Science and Technology (CODATA) from 1966 to 2010","URL":"https://books.google.com/books/about/CODATA_45_Years.html?id=NjA8kgEACAAJ&amp;utm_source=gb-gplus-shareCODATA","author":[{"family":"Lide","given":"David R."},{"family":"Wood","given":"Gordon H."}],"accessed":{"date-parts":[["2020",5,23]]},"issued":{"date-parts":[["2012"]]}}}],"schema":"https://github.com/citation-style-language/schema/raw/master/csl-citation.json"} </w:instrText>
      </w:r>
      <w:r>
        <w:rPr>
          <w:rStyle w:val="Emphasis"/>
          <w:i w:val="0"/>
          <w:iCs w:val="0"/>
        </w:rPr>
        <w:fldChar w:fldCharType="separate"/>
      </w:r>
      <w:r>
        <w:rPr>
          <w:rStyle w:val="Emphasis"/>
          <w:i w:val="0"/>
          <w:iCs w:val="0"/>
          <w:noProof/>
        </w:rPr>
        <w:t>(Lide and Wood 2012)</w:t>
      </w:r>
      <w:r>
        <w:rPr>
          <w:rStyle w:val="Emphasis"/>
          <w:i w:val="0"/>
          <w:iCs w:val="0"/>
        </w:rPr>
        <w:fldChar w:fldCharType="end"/>
      </w:r>
      <w:r>
        <w:rPr>
          <w:rStyle w:val="Emphasis"/>
          <w:i w:val="0"/>
          <w:iCs w:val="0"/>
        </w:rPr>
        <w:t>.</w:t>
      </w:r>
      <w:r w:rsidRPr="002235EC">
        <w:rPr>
          <w:rStyle w:val="Emphasis"/>
          <w:i w:val="0"/>
          <w:iCs w:val="0"/>
        </w:rPr>
        <w:t> </w:t>
      </w:r>
      <w:r>
        <w:rPr>
          <w:rStyle w:val="Emphasis"/>
          <w:i w:val="0"/>
          <w:iCs w:val="0"/>
        </w:rPr>
        <w:t xml:space="preserve">Importantly, </w:t>
      </w:r>
      <w:r w:rsidRPr="007F60B0">
        <w:rPr>
          <w:rStyle w:val="Emphasis"/>
          <w:i w:val="0"/>
          <w:iCs w:val="0"/>
          <w:sz w:val="22"/>
          <w:szCs w:val="22"/>
        </w:rPr>
        <w:t xml:space="preserve">CODATA </w:t>
      </w:r>
      <w:r>
        <w:rPr>
          <w:rStyle w:val="Emphasis"/>
          <w:i w:val="0"/>
          <w:iCs w:val="0"/>
        </w:rPr>
        <w:t xml:space="preserve">still exists and currently identifies itself with the field of data science. In 2001 it launched the </w:t>
      </w:r>
      <w:r w:rsidRPr="0049760A">
        <w:rPr>
          <w:i/>
          <w:iCs/>
        </w:rPr>
        <w:t>Data Science Journal</w:t>
      </w:r>
      <w:r>
        <w:rPr>
          <w:i/>
          <w:iCs/>
        </w:rPr>
        <w:t xml:space="preserve">, </w:t>
      </w:r>
      <w:r>
        <w:t xml:space="preserve">focused on “the management, dissemination, use and reuse of research data and databases across all research domains, including science, technology, the humanities and the arts” </w:t>
      </w:r>
      <w:r>
        <w:fldChar w:fldCharType="begin"/>
      </w:r>
      <w:r>
        <w:instrText xml:space="preserve"> ADDIN ZOTERO_ITEM CSL_CITATION {"citationID":"4hpyWE6e","properties":{"formattedCitation":"({\\i{}Data Science Journal} n.d.)","plainCitation":"(Data Science Journal n.d.)","noteIndex":0},"citationItems":[{"id":17895,"uris":["http://zotero.org/users/10812/items/5845UMCI"],"uri":["http://zotero.org/users/10812/items/5845UMCI"],"itemData":{"id":17895,"type":"article-newspaper","abstract":"The CODATA Data Science Journal is a peer-reviewed, open access, electronic journal, publishing papers on the management, dissemination, use and reuse of research data and databases across all research domains, including science, technology, the humanities and the arts. The scope of the journal includes descriptions of data systems, their implementations and their publication, applications, infrastructures, software, legal, reproducibility and transparency issues, the availability and usability of complex datasets, and with a particular focus on the principles, policies and practices for open data.All data is in scope, whether born digital or converted from other sources.","container-title":"Data Science Journal","language":"en","note":"source: datascience.codata.org","title":"About this Journal","URL":"http://datascience.codata.org/","accessed":{"date-parts":[["2020",7,1]]}}}],"schema":"https://github.com/citation-style-language/schema/raw/master/csl-citation.json"} </w:instrText>
      </w:r>
      <w:r>
        <w:fldChar w:fldCharType="separate"/>
      </w:r>
      <w:r w:rsidRPr="008C6A02">
        <w:t>(</w:t>
      </w:r>
      <w:r w:rsidRPr="008C6A02">
        <w:rPr>
          <w:i/>
          <w:iCs/>
        </w:rPr>
        <w:t>Data Science Journal</w:t>
      </w:r>
      <w:r w:rsidRPr="008C6A02">
        <w:t xml:space="preserve"> n.d.)</w:t>
      </w:r>
      <w:r>
        <w:fldChar w:fldCharType="end"/>
      </w:r>
      <w:r>
        <w:t xml:space="preserve">. Aware that the definition of the field had changed significantly since its founding, the journal provided the following clarification in 2014: </w:t>
      </w:r>
    </w:p>
    <w:p w14:paraId="0CB21F59" w14:textId="067DCF62" w:rsidR="00791999" w:rsidRDefault="00791999" w:rsidP="00791999">
      <w:pPr>
        <w:pStyle w:val="Extract"/>
      </w:pPr>
      <w:r>
        <w:t>We primarily want to </w:t>
      </w:r>
      <w:r w:rsidRPr="001916CC">
        <w:rPr>
          <w:rStyle w:val="Strong"/>
          <w:b w:val="0"/>
          <w:bCs w:val="0"/>
          <w:i/>
          <w:iCs/>
        </w:rPr>
        <w:t>specify</w:t>
      </w:r>
      <w:r>
        <w:t> our definition of “data science” as the classic sense of the science of data practices that advance human understanding and knowledge—the evidence-based study of the socio-technical developments and transformations that affect science policy; the conduct and methods of research; and the data systems, standards, and infrastructure that are integral to research. </w:t>
      </w:r>
    </w:p>
    <w:p w14:paraId="28695307" w14:textId="77777777" w:rsidR="00791999" w:rsidRDefault="00791999" w:rsidP="00791999">
      <w:pPr>
        <w:pStyle w:val="Extract"/>
      </w:pPr>
      <w:r>
        <w:t>We recognize the contemporary emphasis on data science, which is more concerned with data analytics, statistics, and inference. We embrace this new definition but seek papers that focus specifically on the data concerns of an application in analytics, machine learning, cybersecurity or what have you. We continue to seek papers addressing data stewardship, representation, re-use, policy, education etc.</w:t>
      </w:r>
    </w:p>
    <w:p w14:paraId="6BA30822" w14:textId="77777777" w:rsidR="00791999" w:rsidRDefault="00791999" w:rsidP="00791999">
      <w:pPr>
        <w:pStyle w:val="Extract"/>
      </w:pPr>
      <w:r>
        <w:t>Most importantly, we seek broad lessons on the science of data. Contributors should generalize the significance of their contribution and demonstrate how their work has wide significance or application beyond their core study </w:t>
      </w:r>
      <w:r>
        <w:fldChar w:fldCharType="begin"/>
      </w:r>
      <w:r>
        <w:instrText xml:space="preserve"> ADDIN ZOTERO_ITEM CSL_CITATION {"citationID":"nThrYfsV","properties":{"formattedCitation":"(Parsons 2019)","plainCitation":"(Parsons 2019)","dontUpdate":true,"noteIndex":0},"citationItems":[{"id":17897,"uris":["http://zotero.org/users/10812/items/ZUVNDUSM"],"uri":["http://zotero.org/users/10812/items/ZUVNDUSM"],"itemData":{"id":17897,"type":"article-magazine","container-title":"The Data Science Journal","language":"en","note":"source: datascience.codata.org","title":"Revised Focus and Scope","URL":"http://datascience.codata.org/","author":[{"family":"Parsons","given":"Mark A."}],"accessed":{"date-parts":[["2020",7,1]]},"issued":{"date-parts":[["2019",11,6]]}}}],"schema":"https://github.com/citation-style-language/schema/raw/master/csl-citation.json"} </w:instrText>
      </w:r>
      <w:r>
        <w:fldChar w:fldCharType="separate"/>
      </w:r>
      <w:r>
        <w:rPr>
          <w:noProof/>
        </w:rPr>
        <w:t>(Parsons 2019; emphasis in original)</w:t>
      </w:r>
      <w:r>
        <w:fldChar w:fldCharType="end"/>
      </w:r>
      <w:r>
        <w:t>.</w:t>
      </w:r>
    </w:p>
    <w:p w14:paraId="687C0353" w14:textId="7397375F" w:rsidR="00791999" w:rsidRDefault="00791999" w:rsidP="00791999">
      <w:pPr>
        <w:pStyle w:val="BodyText"/>
        <w:rPr>
          <w:rStyle w:val="Emphasis"/>
          <w:i w:val="0"/>
          <w:iCs w:val="0"/>
        </w:rPr>
      </w:pPr>
      <w:r w:rsidRPr="00A730A3">
        <w:t>This retrospective definition supports the idea that data science in the 1960s</w:t>
      </w:r>
      <w:r w:rsidR="00D26C9B">
        <w:t>—</w:t>
      </w:r>
      <w:r w:rsidRPr="00A730A3">
        <w:t>wh</w:t>
      </w:r>
      <w:r w:rsidR="00D26C9B">
        <w:t xml:space="preserve">ich </w:t>
      </w:r>
      <w:r w:rsidRPr="00A730A3">
        <w:t xml:space="preserve">we </w:t>
      </w:r>
      <w:r>
        <w:t>will</w:t>
      </w:r>
      <w:r w:rsidRPr="00A730A3">
        <w:t xml:space="preserve"> call</w:t>
      </w:r>
      <w:r w:rsidR="00D26C9B">
        <w:t>, following this note,</w:t>
      </w:r>
      <w:r w:rsidRPr="00A730A3">
        <w:t xml:space="preserve"> classical data science</w:t>
      </w:r>
      <w:r w:rsidR="00D26C9B">
        <w:t>—</w:t>
      </w:r>
      <w:r w:rsidRPr="00A730A3">
        <w:t xml:space="preserve">was concerned with understanding data practices, where </w:t>
      </w:r>
      <w:r w:rsidRPr="00A730A3">
        <w:rPr>
          <w:rStyle w:val="Emphasis"/>
          <w:i w:val="0"/>
          <w:iCs w:val="0"/>
        </w:rPr>
        <w:t xml:space="preserve">data is </w:t>
      </w:r>
      <w:r w:rsidR="00D26C9B">
        <w:rPr>
          <w:rStyle w:val="Emphasis"/>
          <w:i w:val="0"/>
          <w:iCs w:val="0"/>
        </w:rPr>
        <w:t xml:space="preserve">understood to be </w:t>
      </w:r>
      <w:r>
        <w:rPr>
          <w:rStyle w:val="Emphasis"/>
          <w:i w:val="0"/>
          <w:iCs w:val="0"/>
        </w:rPr>
        <w:t>a</w:t>
      </w:r>
      <w:r w:rsidRPr="00A730A3">
        <w:rPr>
          <w:rStyle w:val="Emphasis"/>
          <w:i w:val="0"/>
          <w:iCs w:val="0"/>
        </w:rPr>
        <w:t xml:space="preserve"> universal medium into which information in a variety of </w:t>
      </w:r>
      <w:r>
        <w:rPr>
          <w:rStyle w:val="Emphasis"/>
          <w:i w:val="0"/>
          <w:iCs w:val="0"/>
        </w:rPr>
        <w:t xml:space="preserve">native </w:t>
      </w:r>
      <w:r w:rsidRPr="00A730A3">
        <w:rPr>
          <w:rStyle w:val="Emphasis"/>
          <w:i w:val="0"/>
          <w:iCs w:val="0"/>
        </w:rPr>
        <w:t xml:space="preserve">forms, from scientific essays to radio signals from outer space, </w:t>
      </w:r>
      <w:r>
        <w:rPr>
          <w:rStyle w:val="Emphasis"/>
          <w:i w:val="0"/>
          <w:iCs w:val="0"/>
        </w:rPr>
        <w:t>must be</w:t>
      </w:r>
      <w:r w:rsidRPr="00A730A3">
        <w:rPr>
          <w:rStyle w:val="Emphasis"/>
          <w:i w:val="0"/>
          <w:iCs w:val="0"/>
        </w:rPr>
        <w:t xml:space="preserve"> encoded so that it may be shared and processed. Data science</w:t>
      </w:r>
      <w:r w:rsidR="00D26C9B">
        <w:rPr>
          <w:rStyle w:val="Emphasis"/>
          <w:i w:val="0"/>
          <w:iCs w:val="0"/>
        </w:rPr>
        <w:t xml:space="preserve"> as “</w:t>
      </w:r>
      <w:r w:rsidR="00D26C9B">
        <w:t>the science of data practices that advance human understanding and knowledge”</w:t>
      </w:r>
      <w:r w:rsidRPr="00A730A3">
        <w:rPr>
          <w:rStyle w:val="Emphasis"/>
          <w:i w:val="0"/>
          <w:iCs w:val="0"/>
        </w:rPr>
        <w:t xml:space="preserve"> is concerned with defining and inventing this medium, it’s structure and function.</w:t>
      </w:r>
      <w:r w:rsidR="00D26C9B">
        <w:rPr>
          <w:rStyle w:val="Emphasis"/>
          <w:i w:val="0"/>
          <w:iCs w:val="0"/>
        </w:rPr>
        <w:t xml:space="preserve"> </w:t>
      </w:r>
    </w:p>
    <w:p w14:paraId="1C7BA11D" w14:textId="6C4F4894" w:rsidR="000B2DAC" w:rsidRDefault="000B2DAC" w:rsidP="000B2DAC">
      <w:pPr>
        <w:pStyle w:val="Heading3"/>
      </w:pPr>
      <w:bookmarkStart w:id="11" w:name="_Toc48290834"/>
      <w:r>
        <w:t>Tukey</w:t>
      </w:r>
      <w:bookmarkEnd w:id="11"/>
    </w:p>
    <w:p w14:paraId="78987478" w14:textId="527BC7C6" w:rsidR="00791999" w:rsidRPr="005650F5" w:rsidRDefault="00791999" w:rsidP="00791999">
      <w:pPr>
        <w:pStyle w:val="BodyText"/>
        <w:rPr>
          <w:b/>
          <w:bCs/>
        </w:rPr>
      </w:pPr>
      <w:r>
        <w:t xml:space="preserve">It is worth noting here also that Tukey’s famous essay on data analysis, which appears during the same time period, touches on some of the drivers noted here, such as the volume and the spottiness of real data and the impact of the computer, but from the perspective of advanced mathematical statistics </w:t>
      </w:r>
      <w:r>
        <w:fldChar w:fldCharType="begin"/>
      </w:r>
      <w:r>
        <w:instrText xml:space="preserve"> ADDIN ZOTERO_ITEM CSL_CITATION {"citationID":"uPZZtMhC","properties":{"formattedCitation":"(Tukey 1962)","plainCitation":"(Tukey 1962)","noteIndex":0},"citationItems":[{"id":3889,"uris":["http://zotero.org/users/10812/items/2BDHDFGS"],"uri":["http://zotero.org/users/10812/items/2BDHDFGS"],"itemData":{"id":3889,"type":"article-journal","container-title":"The Annals of Mathematical Statistics","ISSN":"0003-4851","issue":"1","journalAbbreviation":"The Annals of Mathematical Statistics","page":"1-67","source":"JSTOR","title":"The Future of Data Analysis","volume":"33","author":[{"family":"Tukey","given":"John W."}],"issued":{"date-parts":[["1962"]]}}}],"schema":"https://github.com/citation-style-language/schema/raw/master/csl-citation.json"} </w:instrText>
      </w:r>
      <w:r>
        <w:fldChar w:fldCharType="separate"/>
      </w:r>
      <w:r>
        <w:rPr>
          <w:noProof/>
        </w:rPr>
        <w:t>(Tukey 1962)</w:t>
      </w:r>
      <w:r>
        <w:fldChar w:fldCharType="end"/>
      </w:r>
      <w:r>
        <w:t xml:space="preserve">. One difference between his view and that adopted by the </w:t>
      </w:r>
      <w:r w:rsidRPr="007F60B0">
        <w:rPr>
          <w:sz w:val="22"/>
          <w:szCs w:val="22"/>
        </w:rPr>
        <w:t xml:space="preserve">AFCRL </w:t>
      </w:r>
      <w:r>
        <w:t>is of interest here: whereas Tukey treat</w:t>
      </w:r>
      <w:r w:rsidR="005A261E">
        <w:t>ed</w:t>
      </w:r>
      <w:r>
        <w:t xml:space="preserve"> the computer as a more or less fixed technology, replaceable in many tasks by “pen, paper, and slide rule” but irreplaceable (he concede</w:t>
      </w:r>
      <w:r w:rsidR="005A261E">
        <w:t>d</w:t>
      </w:r>
      <w:r>
        <w:t xml:space="preserve">) in others, the Data Sciences Lab treated the computer as a variable technology, one that needed to </w:t>
      </w:r>
      <w:r w:rsidR="005A261E">
        <w:t>be developed</w:t>
      </w:r>
      <w:r>
        <w:t xml:space="preserve"> beyond its original design as a numerical calculator. In fact, the </w:t>
      </w:r>
      <w:r w:rsidRPr="007F60B0">
        <w:rPr>
          <w:sz w:val="22"/>
          <w:szCs w:val="22"/>
        </w:rPr>
        <w:t xml:space="preserve">AFCRL </w:t>
      </w:r>
      <w:r>
        <w:t xml:space="preserve">and similar groups appear to have provided the impetus to move computer science beyond a concern for abstract </w:t>
      </w:r>
      <w:r>
        <w:lastRenderedPageBreak/>
        <w:t>algorithms and to include the study of data structures and technologies, specifically databases. It is, as we shall see, a difference that continues to underlie current disputes over the meaning and value of data science.</w:t>
      </w:r>
    </w:p>
    <w:p w14:paraId="0BB92053" w14:textId="6B092380" w:rsidR="00791999" w:rsidRDefault="00791999" w:rsidP="00791999">
      <w:pPr>
        <w:pStyle w:val="Heading2"/>
      </w:pPr>
      <w:bookmarkStart w:id="12" w:name="_Toc48290835"/>
      <w:r>
        <w:t>Milestone 2: 1974: Computational Data Science 2</w:t>
      </w:r>
      <w:bookmarkEnd w:id="12"/>
      <w:r w:rsidR="009801F8">
        <w:t xml:space="preserve"> </w:t>
      </w:r>
    </w:p>
    <w:p w14:paraId="2325D6C3" w14:textId="6993E70B" w:rsidR="004111C9" w:rsidRDefault="004111C9" w:rsidP="004111C9">
      <w:pPr>
        <w:pStyle w:val="Heading3"/>
      </w:pPr>
      <w:bookmarkStart w:id="13" w:name="_Toc48290836"/>
      <w:r>
        <w:t>Segue</w:t>
      </w:r>
      <w:bookmarkEnd w:id="13"/>
    </w:p>
    <w:p w14:paraId="5819C606" w14:textId="5A5D3B02" w:rsidR="00791999" w:rsidRDefault="00791999" w:rsidP="00791999">
      <w:pPr>
        <w:pStyle w:val="BodyText"/>
      </w:pPr>
      <w:r>
        <w:t xml:space="preserve">It is clear that by the early 1970s the term data science had been in circulation in several contexts and referred to ideas and tools relating to computational data processing. Importantly, these usages were not obscure—the </w:t>
      </w:r>
      <w:r w:rsidRPr="007F60B0">
        <w:rPr>
          <w:sz w:val="22"/>
          <w:szCs w:val="22"/>
        </w:rPr>
        <w:t xml:space="preserve">AFCRL </w:t>
      </w:r>
      <w:r>
        <w:t xml:space="preserve">was one of the premier research laboratories in the world and closely connected with </w:t>
      </w:r>
      <w:r w:rsidRPr="007F60B0">
        <w:rPr>
          <w:sz w:val="22"/>
          <w:szCs w:val="22"/>
        </w:rPr>
        <w:t xml:space="preserve">MIT </w:t>
      </w:r>
      <w:r>
        <w:fldChar w:fldCharType="begin"/>
      </w:r>
      <w:r>
        <w:instrText xml:space="preserve"> ADDIN ZOTERO_ITEM CSL_CITATION {"citationID":"TigK2gpX","properties":{"formattedCitation":"(Altshuler 2013)","plainCitation":"(Altshuler 2013)","noteIndex":0},"citationItems":[{"id":17893,"uris":["http://zotero.org/users/10812/items/6WKUKIP6"],"uri":["http://zotero.org/users/10812/items/6WKUKIP6"],"itemData":{"id":17893,"type":"book","abstract":"This monograph provides a chronological account of how a fledgling research laboratory, which evolved from the MIT Radiation Laboratory and the Harvard Radio Research Laboratory after World War II, rose to become one of the premier research laboratories in the world as evidenced by its major accomplishments throughout its 66 year history. After many years of outstanding productivity the laboratory began to slowly decline. Even though the downsizing began in1974, the Hanscom Field Site continued to be very productive until its final days. In 2005 it was placed on the Base Realignment And Closure (BRAC) list and in August 2011 it was closed. Many of the major events that led to this decline were politically motivated. I had the privilege of collaborating with outstanding scientists from May 1960 to May 2011 and was blessed with a very rewarding career. One of the most ironic outcomes of the AFCRL history was the fact that when the laboratory was first established, the original plan was to move the new laboratory to Wright Field in Dayton, Ohio in 1946; this move actually occurred 65 years later. Also, after the Geophysics Research Directorate (GRD), was moved from New Jersey to Cambridge, MA in July 1948, there were numerous attempts to move GRD to Kirtland AFB. This also occurred in 2011.","ISBN":"978-1-4818-3251-9","language":"English","number-of-pages":"254","publisher":"CreateSpace Independent Publishing Platform","source":"Amazon","title":"The Rise and Fall of Air Force Cambridge Research Laboratories","author":[{"family":"Altshuler","given":"Edward E."}],"issued":{"date-parts":[["2013",1,2]]}}}],"schema":"https://github.com/citation-style-language/schema/raw/master/csl-citation.json"} </w:instrText>
      </w:r>
      <w:r>
        <w:fldChar w:fldCharType="separate"/>
      </w:r>
      <w:r>
        <w:rPr>
          <w:noProof/>
        </w:rPr>
        <w:t>(Altshuler 2013)</w:t>
      </w:r>
      <w:r>
        <w:fldChar w:fldCharType="end"/>
      </w:r>
      <w:r>
        <w:t xml:space="preserve">, an international cross-roads of intellectual life where many would have come into contact with the term. Similarly, </w:t>
      </w:r>
      <w:r w:rsidRPr="007F60B0">
        <w:rPr>
          <w:sz w:val="22"/>
          <w:szCs w:val="22"/>
        </w:rPr>
        <w:t xml:space="preserve">IBM </w:t>
      </w:r>
      <w:r>
        <w:t xml:space="preserve">and </w:t>
      </w:r>
      <w:r w:rsidRPr="007F60B0">
        <w:rPr>
          <w:sz w:val="22"/>
          <w:szCs w:val="22"/>
        </w:rPr>
        <w:t>UNIVAC</w:t>
      </w:r>
      <w:r>
        <w:t>, the sources of the founders of two self-proclaimed data science companies, were the two largest computer manufacturers at the time.</w:t>
      </w:r>
      <w:r w:rsidR="00F74398">
        <w:rPr>
          <w:rStyle w:val="FootnoteReference"/>
        </w:rPr>
        <w:footnoteReference w:id="5"/>
      </w:r>
      <w:r>
        <w:t xml:space="preserve"> </w:t>
      </w:r>
    </w:p>
    <w:p w14:paraId="4FCC2E1F" w14:textId="44E25D03" w:rsidR="004111C9" w:rsidRDefault="004111C9" w:rsidP="004111C9">
      <w:pPr>
        <w:pStyle w:val="Heading3"/>
      </w:pPr>
      <w:bookmarkStart w:id="15" w:name="_Naur’s_Datalogy"/>
      <w:bookmarkStart w:id="16" w:name="_Toc48290837"/>
      <w:bookmarkEnd w:id="15"/>
      <w:proofErr w:type="spellStart"/>
      <w:r>
        <w:t>Naur’s</w:t>
      </w:r>
      <w:proofErr w:type="spellEnd"/>
      <w:r>
        <w:t xml:space="preserve"> </w:t>
      </w:r>
      <w:proofErr w:type="spellStart"/>
      <w:r>
        <w:t>Datalogy</w:t>
      </w:r>
      <w:bookmarkEnd w:id="16"/>
      <w:proofErr w:type="spellEnd"/>
    </w:p>
    <w:p w14:paraId="6FCEC505" w14:textId="36AAC173" w:rsidR="00791999" w:rsidRDefault="00791999" w:rsidP="00791999">
      <w:pPr>
        <w:pStyle w:val="BodyText"/>
      </w:pPr>
      <w:r>
        <w:t xml:space="preserve">Although the </w:t>
      </w:r>
      <w:r w:rsidRPr="007F60B0">
        <w:rPr>
          <w:sz w:val="22"/>
          <w:szCs w:val="22"/>
        </w:rPr>
        <w:t xml:space="preserve">AFCRL </w:t>
      </w:r>
      <w:r>
        <w:t xml:space="preserve">closed the Data Sciences Lab in 1970, the term continued to be used, most notably by the Danish computer scientist Peter </w:t>
      </w:r>
      <w:proofErr w:type="spellStart"/>
      <w:r>
        <w:t>Naur</w:t>
      </w:r>
      <w:proofErr w:type="spellEnd"/>
      <w:r>
        <w:t xml:space="preserve">, who suggested that computer science, a relatively new field, be renamed to data science. His argument, consistent with previous usage, was that computer science is fundamentally concerned with data processing and not mere computation, i.e. what the </w:t>
      </w:r>
      <w:r w:rsidRPr="007F60B0">
        <w:rPr>
          <w:sz w:val="22"/>
          <w:szCs w:val="22"/>
        </w:rPr>
        <w:t xml:space="preserve">AFCRL </w:t>
      </w:r>
      <w:r>
        <w:t xml:space="preserve">derided as numerical calculation. Earlier, in the 1960s, </w:t>
      </w:r>
      <w:proofErr w:type="spellStart"/>
      <w:r>
        <w:t>Naur</w:t>
      </w:r>
      <w:proofErr w:type="spellEnd"/>
      <w:r>
        <w:t xml:space="preserve"> had coined the term “</w:t>
      </w:r>
      <w:proofErr w:type="spellStart"/>
      <w:r>
        <w:t>datalogy</w:t>
      </w:r>
      <w:proofErr w:type="spellEnd"/>
      <w:r>
        <w:t xml:space="preserve">” (Danish: </w:t>
      </w:r>
      <w:proofErr w:type="spellStart"/>
      <w:r w:rsidRPr="006B7622">
        <w:rPr>
          <w:i/>
          <w:iCs/>
        </w:rPr>
        <w:t>datalogi</w:t>
      </w:r>
      <w:proofErr w:type="spellEnd"/>
      <w:r>
        <w:t xml:space="preserve">) for this purpose, but later found the term data science to be a suitable synonym, perhaps due to its currency </w:t>
      </w:r>
      <w:r>
        <w:fldChar w:fldCharType="begin"/>
      </w:r>
      <w:r>
        <w:instrText xml:space="preserve"> ADDIN ZOTERO_ITEM CSL_CITATION {"citationID":"uA3Auq4h","properties":{"formattedCitation":"(Naur 1966)","plainCitation":"(Naur 1966)","noteIndex":0},"citationItems":[{"id":17799,"uris":["http://zotero.org/users/10812/items/NTNHAC4S"],"uri":["http://zotero.org/users/10812/items/NTNHAC4S"],"itemData":{"id":17799,"type":"article-journal","container-title":"Communications of the ACM","DOI":"10.1145/365719.366510","ISSN":"0001-0782","issue":"7","journalAbbreviation":"Commun. ACM","page":"485","source":"July 1966","title":"The Science of Datalogy","volume":"9","author":[{"family":"Naur","given":"Peter"}],"issued":{"date-parts":[["1966",7,1]]}}}],"schema":"https://github.com/citation-style-language/schema/raw/master/csl-citation.json"} </w:instrText>
      </w:r>
      <w:r>
        <w:fldChar w:fldCharType="separate"/>
      </w:r>
      <w:r>
        <w:rPr>
          <w:noProof/>
        </w:rPr>
        <w:t>(Naur 1966)</w:t>
      </w:r>
      <w:r>
        <w:fldChar w:fldCharType="end"/>
      </w:r>
      <w:r>
        <w:t xml:space="preserve">. In contrast to the </w:t>
      </w:r>
      <w:r w:rsidRPr="007F60B0">
        <w:rPr>
          <w:sz w:val="22"/>
          <w:szCs w:val="22"/>
        </w:rPr>
        <w:t>AFCRL</w:t>
      </w:r>
      <w:r>
        <w:t xml:space="preserve">, </w:t>
      </w:r>
      <w:proofErr w:type="spellStart"/>
      <w:r>
        <w:t>Naur</w:t>
      </w:r>
      <w:proofErr w:type="spellEnd"/>
      <w:r>
        <w:t xml:space="preserve"> provided an explicit definition of data science, which he summarizes on his website:</w:t>
      </w:r>
    </w:p>
    <w:p w14:paraId="6A693FC8" w14:textId="77777777" w:rsidR="00791999" w:rsidRDefault="00791999" w:rsidP="00791999">
      <w:pPr>
        <w:pStyle w:val="Extract"/>
      </w:pPr>
      <w:r w:rsidRPr="00FC0997">
        <w:t xml:space="preserve">The starting point is the concept of </w:t>
      </w:r>
      <w:r w:rsidRPr="00FC0997">
        <w:rPr>
          <w:i/>
          <w:iCs/>
        </w:rPr>
        <w:t>data</w:t>
      </w:r>
      <w:r w:rsidRPr="00FC0997">
        <w:t xml:space="preserve">, as defined in [Gould, 1971]: </w:t>
      </w:r>
      <w:r w:rsidRPr="007F60B0">
        <w:rPr>
          <w:sz w:val="19"/>
          <w:szCs w:val="22"/>
        </w:rPr>
        <w:t>DATA</w:t>
      </w:r>
      <w:r w:rsidRPr="00FC0997">
        <w:t xml:space="preserve">: </w:t>
      </w:r>
      <w:r w:rsidRPr="00FC0997">
        <w:rPr>
          <w:i/>
          <w:iCs/>
        </w:rPr>
        <w:t>A representation of facts or ideas in a formalized manner capable of being communicated or manipulated by some process.</w:t>
      </w:r>
      <w:r w:rsidRPr="00FC0997">
        <w:t xml:space="preserve"> Data science is the science of dealing with data, once they have been established, while the relation of data to what they represent is delegated to other fields and sciences.</w:t>
      </w:r>
    </w:p>
    <w:p w14:paraId="62C0DC4E" w14:textId="1E01B3A2" w:rsidR="00791999" w:rsidRDefault="00791999" w:rsidP="00791999">
      <w:pPr>
        <w:pStyle w:val="Extract"/>
      </w:pPr>
      <w:r w:rsidRPr="00FC0997">
        <w:t>The usefulness of data and data processes derives from their application in building and handling models of reality.</w:t>
      </w:r>
    </w:p>
    <w:p w14:paraId="42551E40" w14:textId="1850C1A9" w:rsidR="001916CC" w:rsidRDefault="001916CC" w:rsidP="00791999">
      <w:pPr>
        <w:pStyle w:val="Extract"/>
      </w:pPr>
      <w:r>
        <w:t>…</w:t>
      </w:r>
    </w:p>
    <w:p w14:paraId="694AA11D" w14:textId="3516740A" w:rsidR="00791999" w:rsidRPr="00FC0997" w:rsidRDefault="00791999" w:rsidP="00791999">
      <w:pPr>
        <w:pStyle w:val="Extract"/>
      </w:pPr>
      <w:r w:rsidRPr="00FC0997">
        <w:t xml:space="preserve">A basic principle of data science is this: The data representation must be chosen with due regard to the transformation to be achieved and the data processing tools </w:t>
      </w:r>
      <w:r w:rsidRPr="00FC0997">
        <w:lastRenderedPageBreak/>
        <w:t>available. This stresses the importance of concern for the characteristics of the data processing tools.</w:t>
      </w:r>
      <w:r w:rsidR="00F74398" w:rsidRPr="00FC0997">
        <w:t xml:space="preserve"> </w:t>
      </w:r>
    </w:p>
    <w:p w14:paraId="6F13C1A7" w14:textId="77777777" w:rsidR="00791999" w:rsidRPr="00FC0997" w:rsidRDefault="00791999" w:rsidP="00791999">
      <w:pPr>
        <w:pStyle w:val="Extract"/>
      </w:pPr>
      <w:r w:rsidRPr="00FC0997">
        <w:t>Limits on what may be achieved by data processing may arise both from the difficulty of establishing data that represent a field of interest in a relevant manner, and from the difficulty of formulating the data processing needed. Some of the difficulty of understanding these limits is caused by the ease with which certain data processing tasks are performed by humans</w:t>
      </w:r>
      <w:r>
        <w:t xml:space="preserve"> </w:t>
      </w:r>
      <w:r>
        <w:fldChar w:fldCharType="begin"/>
      </w:r>
      <w:r>
        <w:instrText xml:space="preserve"> ADDIN ZOTERO_ITEM CSL_CITATION {"citationID":"Yuae9ik0","properties":{"formattedCitation":"(Naur n.d.)","plainCitation":"(Naur n.d.)","dontUpdate":true,"noteIndex":0},"citationItems":[{"id":17797,"uris":["http://zotero.org/users/10812/items/E95AUP6V"],"uri":["http://zotero.org/users/10812/items/E95AUP6V"],"itemData":{"id":17797,"type":"webpage","container-title":"Introduction to the works of Peter Naur","title":"Peter Naur: Concise Survey of Computer Methods, 397 p","URL":"http://www.naur.com/Conc.Surv.html","author":[{"family":"Naur","given":"Peter"}],"accessed":{"date-parts":[["2020",6,27]]},"issued":{"literal":"n.d."}}}],"schema":"https://github.com/citation-style-language/schema/raw/master/csl-citation.json"} </w:instrText>
      </w:r>
      <w:r>
        <w:fldChar w:fldCharType="separate"/>
      </w:r>
      <w:r>
        <w:rPr>
          <w:noProof/>
        </w:rPr>
        <w:t>(Naur n.d.; emphasis and citation in original)</w:t>
      </w:r>
      <w:r>
        <w:fldChar w:fldCharType="end"/>
      </w:r>
      <w:r>
        <w:t>.</w:t>
      </w:r>
    </w:p>
    <w:p w14:paraId="63F927FD" w14:textId="678017EB" w:rsidR="00791999" w:rsidRDefault="00791999" w:rsidP="00791999">
      <w:pPr>
        <w:pStyle w:val="BodyText"/>
      </w:pPr>
      <w:r>
        <w:t xml:space="preserve">Clearly, </w:t>
      </w:r>
      <w:proofErr w:type="spellStart"/>
      <w:r>
        <w:t>Naur’s</w:t>
      </w:r>
      <w:proofErr w:type="spellEnd"/>
      <w:r>
        <w:t xml:space="preserve"> definition inherits the classical definition described above; it locates the meaning of the term in the series of practices associated with the larger activity of data processing. These practices include establishment, choice of representation, conversion and transformation, the modeling of reality, and the guiding of human actions. One difference is that </w:t>
      </w:r>
      <w:proofErr w:type="spellStart"/>
      <w:r>
        <w:t>Naur</w:t>
      </w:r>
      <w:proofErr w:type="spellEnd"/>
      <w:r>
        <w:t xml:space="preserve"> is keen to locate data science within a division of labor implied by this general process, separating data science </w:t>
      </w:r>
      <w:r w:rsidRPr="00457975">
        <w:rPr>
          <w:i/>
          <w:iCs/>
        </w:rPr>
        <w:t>per se</w:t>
      </w:r>
      <w:r>
        <w:t xml:space="preserve"> from the work of data acquisition (establishment) and the domain knowledge required to acquire data effectively. In this view, data science is more specifically concerned with the formal </w:t>
      </w:r>
      <w:r w:rsidRPr="00FC0997">
        <w:t xml:space="preserve">representation </w:t>
      </w:r>
      <w:r>
        <w:t xml:space="preserve">of data (i.e. with data structures), a practice that </w:t>
      </w:r>
      <w:r w:rsidRPr="00FC0997">
        <w:t>must be</w:t>
      </w:r>
      <w:r>
        <w:t xml:space="preserve"> done</w:t>
      </w:r>
      <w:r w:rsidRPr="00FC0997">
        <w:t xml:space="preserve"> </w:t>
      </w:r>
      <w:r>
        <w:t xml:space="preserve">in light of how data are to be transformed downstream, and with which tools (i.e. algorithms and programming languages). As we shall see, the weighting that </w:t>
      </w:r>
      <w:proofErr w:type="spellStart"/>
      <w:r>
        <w:t>Naur</w:t>
      </w:r>
      <w:proofErr w:type="spellEnd"/>
      <w:r>
        <w:t xml:space="preserve"> assigns to this kind of work is not inherited by later theorists. However, the general image of a sequential process with distinct phases in the life cycle of data </w:t>
      </w:r>
      <w:r w:rsidR="00D26C9B">
        <w:t>is</w:t>
      </w:r>
      <w:r>
        <w:t xml:space="preserve">. Here we see the appearance of the image of a pipeline, unnamed but implied by the concept of </w:t>
      </w:r>
      <w:r w:rsidRPr="00512F12">
        <w:rPr>
          <w:i/>
          <w:iCs/>
        </w:rPr>
        <w:t>process</w:t>
      </w:r>
      <w:r>
        <w:t xml:space="preserve">, which dominates the mental representation of the field from its origins in the 1960s. </w:t>
      </w:r>
    </w:p>
    <w:p w14:paraId="68800CB8" w14:textId="0E43C78C" w:rsidR="00791999" w:rsidRDefault="00791999" w:rsidP="00791999">
      <w:pPr>
        <w:pStyle w:val="Bourdieu"/>
      </w:pPr>
      <w:proofErr w:type="spellStart"/>
      <w:r>
        <w:t>Naur’s</w:t>
      </w:r>
      <w:proofErr w:type="spellEnd"/>
      <w:r>
        <w:t xml:space="preserve"> definition implies a familiarity with the real-world provenance of data processing in industry and government. Indeed, by this time computational data processing had penetrated all sectors of society, and the pressure to improve tools and methods to represent and process data had increased as well. As a result of this pressure, two important data standards were developed in this timeframe: Codd’s relational model, which laid the foundation for </w:t>
      </w:r>
      <w:r w:rsidRPr="00ED68AA">
        <w:rPr>
          <w:sz w:val="19"/>
          <w:szCs w:val="22"/>
          <w:rPrChange w:id="17" w:author="Alvarado, Rafael C (rca2t)" w:date="2020-12-07T08:50:00Z">
            <w:rPr/>
          </w:rPrChange>
        </w:rPr>
        <w:t xml:space="preserve">SQL </w:t>
      </w:r>
      <w:r>
        <w:t xml:space="preserve">and commercially viable relational databases in the 1980s, and Goldfarb’s </w:t>
      </w:r>
      <w:r w:rsidRPr="00ED68AA">
        <w:rPr>
          <w:sz w:val="19"/>
          <w:szCs w:val="22"/>
          <w:rPrChange w:id="18" w:author="Alvarado, Rafael C (rca2t)" w:date="2020-12-07T08:50:00Z">
            <w:rPr/>
          </w:rPrChange>
        </w:rPr>
        <w:t>SGML</w:t>
      </w:r>
      <w:r>
        <w:t xml:space="preserve">, which would become a standard for encoding unstructured textual data (such as legal documents) and later the basis for </w:t>
      </w:r>
      <w:r w:rsidRPr="00ED68AA">
        <w:rPr>
          <w:sz w:val="19"/>
          <w:szCs w:val="22"/>
          <w:rPrChange w:id="19" w:author="Alvarado, Rafael C (rca2t)" w:date="2020-12-07T08:50:00Z">
            <w:rPr/>
          </w:rPrChange>
        </w:rPr>
        <w:t xml:space="preserve">HTML </w:t>
      </w:r>
      <w:r>
        <w:t xml:space="preserve">and </w:t>
      </w:r>
      <w:r w:rsidRPr="00ED68AA">
        <w:rPr>
          <w:sz w:val="19"/>
          <w:szCs w:val="22"/>
          <w:rPrChange w:id="20" w:author="Alvarado, Rafael C (rca2t)" w:date="2020-12-07T08:50:00Z">
            <w:rPr/>
          </w:rPrChange>
        </w:rPr>
        <w:t xml:space="preserve">XML </w:t>
      </w:r>
      <w:r>
        <w:fldChar w:fldCharType="begin"/>
      </w:r>
      <w:r>
        <w:instrText xml:space="preserve"> ADDIN ZOTERO_ITEM CSL_CITATION {"citationID":"Xdhod3eZ","properties":{"formattedCitation":"(Codd 1970; Goldfarb 1970)","plainCitation":"(Codd 1970; Goldfarb 1970)","noteIndex":0},"citationItems":[{"id":3869,"uris":["http://zotero.org/users/10812/items/TVUJHJV9"],"uri":["http://zotero.org/users/10812/items/TVUJHJV9"],"itemData":{"id":3869,"type":"article-journal","container-title":"Communications of the ACM","issue":"6","page":"377–387","source":"Google Scholar","title":"A Relational Model of Data for Large Shared Data Banks","volume":"13","author":[{"family":"Codd","given":"Edgar F."}],"issued":{"date-parts":[["1970"]]}}},{"id":17810,"uris":["http://zotero.org/users/10812/items/FQ8LXDZG"],"uri":["http://zotero.org/users/10812/items/FQ8LXDZG"],"itemData":{"id":17810,"type":"article-journal","container-title":"Proceedings of the American Society for Information Science","page":"147-150","source":"CiNii","title":"An Online System for Integrated Text Processing","volume":"7","author":[{"family":"Goldfarb","given":"C. F."}],"issued":{"date-parts":[["1970"]]}}}],"schema":"https://github.com/citation-style-language/schema/raw/master/csl-citation.json"} </w:instrText>
      </w:r>
      <w:r>
        <w:fldChar w:fldCharType="separate"/>
      </w:r>
      <w:r>
        <w:rPr>
          <w:noProof/>
        </w:rPr>
        <w:t>(Codd 1970; Goldfarb 1970)</w:t>
      </w:r>
      <w:r>
        <w:fldChar w:fldCharType="end"/>
      </w:r>
      <w:r>
        <w:t xml:space="preserve">. </w:t>
      </w:r>
      <w:r w:rsidR="001916CC">
        <w:t>This</w:t>
      </w:r>
      <w:r>
        <w:t xml:space="preserve"> focus on the human context of data process</w:t>
      </w:r>
      <w:r w:rsidR="00D26C9B">
        <w:t>ing</w:t>
      </w:r>
      <w:r>
        <w:t xml:space="preserve"> is reflected in his later work; a volume of selections of his writing from 1951 to 1990</w:t>
      </w:r>
      <w:r w:rsidR="001916CC">
        <w:t>, which includes his essay on data science,</w:t>
      </w:r>
      <w:r>
        <w:t xml:space="preserve"> is entitled “Computing: A Human Activity” </w:t>
      </w:r>
      <w:r>
        <w:fldChar w:fldCharType="begin"/>
      </w:r>
      <w:r>
        <w:instrText xml:space="preserve"> ADDIN ZOTERO_ITEM CSL_CITATION {"citationID":"dwXEIROs","properties":{"formattedCitation":"(Naur 1992)","plainCitation":"(Naur 1992)","noteIndex":0},"citationItems":[{"id":17588,"uris":["http://zotero.org/users/10812/items/A6SR6LNR"],"uri":["http://zotero.org/users/10812/items/A6SR6LNR"],"itemData":{"id":17588,"type":"book","abstract":"In this comprehensive anthology Peter Naur, one of the world's foremost computer scientists, presents his selected writings from 1951 to 1990. The book features Naur's original and stimulating reflections on the nature of computing, with perceptive analyses of many issues that remain controversial. Comprising the author's published and unpublished writings on scientific, technical, philosophical, and social aspects of computing, the volume highlights his view of computing as, essentially, a human activity.","ISBN":"978-0-201-58069-3","language":"en","note":"Google-Books-ID: d4NQAAAAMAAJ","number-of-pages":"664","publisher":"ACM Press","source":"Google Books","title":"Computing, a Human Activity","author":[{"family":"Naur","given":"Peter"}],"issued":{"date-parts":[["1992",1]]}}}],"schema":"https://github.com/citation-style-language/schema/raw/master/csl-citation.json"} </w:instrText>
      </w:r>
      <w:r>
        <w:fldChar w:fldCharType="separate"/>
      </w:r>
      <w:r>
        <w:rPr>
          <w:noProof/>
        </w:rPr>
        <w:t>(Naur 1992)</w:t>
      </w:r>
      <w:r>
        <w:fldChar w:fldCharType="end"/>
      </w:r>
      <w:r w:rsidR="001916CC">
        <w:t>.</w:t>
      </w:r>
    </w:p>
    <w:p w14:paraId="1374D9B2" w14:textId="343A76C9" w:rsidR="00791999" w:rsidRDefault="00791999" w:rsidP="00791999">
      <w:pPr>
        <w:pStyle w:val="BodyText"/>
      </w:pPr>
      <w:r>
        <w:t xml:space="preserve">Far from being a fluke, </w:t>
      </w:r>
      <w:proofErr w:type="spellStart"/>
      <w:r>
        <w:t>Naur’s</w:t>
      </w:r>
      <w:proofErr w:type="spellEnd"/>
      <w:r>
        <w:t xml:space="preserve"> usage developed the classical definition of data science initiated by the Air Force, intentionally or not. The fact that his attempt to rename computer science failed outside of his native country</w:t>
      </w:r>
      <w:r w:rsidR="00D26C9B">
        <w:t xml:space="preserve"> (and Sweden)</w:t>
      </w:r>
      <w:r>
        <w:t xml:space="preserve"> is not important; his understanding of computer science sheds light on how closely the concept of data was (and is) related that of computation and process.</w:t>
      </w:r>
      <w:r w:rsidRPr="00457975">
        <w:t xml:space="preserve"> </w:t>
      </w:r>
    </w:p>
    <w:p w14:paraId="01B685DC" w14:textId="641DCF85" w:rsidR="004111C9" w:rsidRDefault="004111C9" w:rsidP="004111C9">
      <w:pPr>
        <w:pStyle w:val="Heading3"/>
      </w:pPr>
      <w:bookmarkStart w:id="21" w:name="_Toc48290838"/>
      <w:r>
        <w:t xml:space="preserve">After </w:t>
      </w:r>
      <w:proofErr w:type="spellStart"/>
      <w:r>
        <w:t>Naur</w:t>
      </w:r>
      <w:bookmarkEnd w:id="21"/>
      <w:proofErr w:type="spellEnd"/>
    </w:p>
    <w:p w14:paraId="04D035E5" w14:textId="6EE71A98" w:rsidR="00791999" w:rsidRDefault="00791999" w:rsidP="00791999">
      <w:pPr>
        <w:pStyle w:val="BodyText"/>
      </w:pPr>
      <w:r>
        <w:t xml:space="preserve">After </w:t>
      </w:r>
      <w:proofErr w:type="spellStart"/>
      <w:r>
        <w:t>Naur</w:t>
      </w:r>
      <w:proofErr w:type="spellEnd"/>
      <w:r>
        <w:t xml:space="preserve">, the term receded into the long tail of usage. Companies continued to use it (mostly in the plural), and it also appeared in the name of a unit within the U.S. National Oceanic and Atmospheric Administration (NOAA), Environmental Data Science </w:t>
      </w:r>
      <w:r>
        <w:fldChar w:fldCharType="begin"/>
      </w:r>
      <w:r>
        <w:instrText xml:space="preserve"> ADDIN ZOTERO_ITEM CSL_CITATION {"citationID":"JVNiG7nB","properties":{"formattedCitation":"({\\i{}Library Journal} 1977)","plainCitation":"(Library Journal 1977)","noteIndex":0},"citationItems":[{"id":17680,"uris":["http://zotero.org/users/10812/items/YNNAJXCY"],"uri":["http://zotero.org/users/10812/items/YNNAJXCY"],"itemData":{"id":17680,"type":"book","language":"en","note":"Google-Books-ID: tl88AQAAIAAJ","number-of-pages":"552","publisher":"Library Journal","source":"Google Books","title":"Library Journal","issued":{"date-parts":[["1977"]]}}}],"schema":"https://github.com/citation-style-language/schema/raw/master/csl-citation.json"} </w:instrText>
      </w:r>
      <w:r>
        <w:fldChar w:fldCharType="separate"/>
      </w:r>
      <w:r w:rsidRPr="00341512">
        <w:t>(</w:t>
      </w:r>
      <w:r w:rsidRPr="00341512">
        <w:rPr>
          <w:i/>
          <w:iCs/>
        </w:rPr>
        <w:t>Library Journal</w:t>
      </w:r>
      <w:r w:rsidRPr="00341512">
        <w:t xml:space="preserve"> 1977)</w:t>
      </w:r>
      <w:r>
        <w:fldChar w:fldCharType="end"/>
      </w:r>
      <w:r>
        <w:t xml:space="preserve">, tasked with managing a </w:t>
      </w:r>
      <w:r>
        <w:lastRenderedPageBreak/>
        <w:t xml:space="preserve">growing collection of environmental data sets. For its part, the term </w:t>
      </w:r>
      <w:proofErr w:type="spellStart"/>
      <w:r>
        <w:t>datalog</w:t>
      </w:r>
      <w:r w:rsidR="004111C9">
        <w:t>y</w:t>
      </w:r>
      <w:proofErr w:type="spellEnd"/>
      <w:r w:rsidR="004111C9">
        <w:t xml:space="preserve"> </w:t>
      </w:r>
      <w:r>
        <w:t>continues to be used in Denmark and Sweden.</w:t>
      </w:r>
    </w:p>
    <w:p w14:paraId="276B4AF4" w14:textId="7B09811A" w:rsidR="004111C9" w:rsidRDefault="004111C9" w:rsidP="004111C9">
      <w:pPr>
        <w:pStyle w:val="Heading3"/>
      </w:pPr>
      <w:bookmarkStart w:id="22" w:name="_Toc48290839"/>
      <w:proofErr w:type="spellStart"/>
      <w:r>
        <w:t>Parzen</w:t>
      </w:r>
      <w:bookmarkEnd w:id="22"/>
      <w:proofErr w:type="spellEnd"/>
    </w:p>
    <w:p w14:paraId="42B03675" w14:textId="0E86F728" w:rsidR="00791999" w:rsidRDefault="00791999" w:rsidP="004111C9">
      <w:pPr>
        <w:pStyle w:val="BodyText"/>
      </w:pPr>
      <w:r>
        <w:t xml:space="preserve">Interestingly, in 1977 a prefixed variant of the term does appear in the title of </w:t>
      </w:r>
      <w:r w:rsidR="008F77EA">
        <w:t>the technical report, “Non-Parametric Statistical Data Science: A Unified Approach Based</w:t>
      </w:r>
      <w:r w:rsidR="004111C9">
        <w:t xml:space="preserve"> </w:t>
      </w:r>
      <w:r w:rsidRPr="004E3322">
        <w:t>on Density Estimation and Testing for</w:t>
      </w:r>
      <w:r>
        <w:t xml:space="preserve"> ‘</w:t>
      </w:r>
      <w:r w:rsidRPr="004E3322">
        <w:t>White Noise</w:t>
      </w:r>
      <w:r>
        <w:t xml:space="preserve">’” </w:t>
      </w:r>
      <w:r>
        <w:fldChar w:fldCharType="begin"/>
      </w:r>
      <w:r>
        <w:instrText xml:space="preserve"> ADDIN ZOTERO_ITEM CSL_CITATION {"citationID":"m5dPkxFa","properties":{"formattedCitation":"(Parzen 1977)","plainCitation":"(Parzen 1977)","noteIndex":0},"citationItems":[{"id":17672,"uris":["http://zotero.org/users/10812/items/6AP83F2L"],"uri":["http://zotero.org/users/10812/items/6AP83F2L"],"itemData":{"id":17672,"type":"report","publisher":"STATE UNIV OF NEW YORK AT BUFFALO AMHERST STATISTICAL SCIENCE DIV","source":"Google Scholar","title":"Nonparametric Statistical Data Science: A Unified Approach Based on Density Estimation and Testing for'White Noise'.","title-short":"Nonparametric Statistical Data Science","author":[{"family":"Parzen","given":"Emanuel"}],"issued":{"date-parts":[["1977"]]}}}],"schema":"https://github.com/citation-style-language/schema/raw/master/csl-citation.json"} </w:instrText>
      </w:r>
      <w:r>
        <w:fldChar w:fldCharType="separate"/>
      </w:r>
      <w:r>
        <w:rPr>
          <w:noProof/>
        </w:rPr>
        <w:t>(Parzen 1977)</w:t>
      </w:r>
      <w:r>
        <w:fldChar w:fldCharType="end"/>
      </w:r>
      <w:r>
        <w:t xml:space="preserve">. However, </w:t>
      </w:r>
      <w:proofErr w:type="spellStart"/>
      <w:r>
        <w:t>Parzen</w:t>
      </w:r>
      <w:proofErr w:type="spellEnd"/>
      <w:r>
        <w:t xml:space="preserve"> later publishes a version of this work as “Nonparametric Statistical Data Modeling” </w:t>
      </w:r>
      <w:r>
        <w:fldChar w:fldCharType="begin"/>
      </w:r>
      <w:r>
        <w:instrText xml:space="preserve"> ADDIN ZOTERO_ITEM CSL_CITATION {"citationID":"7Uy5hW5f","properties":{"formattedCitation":"(Parzen 1979)","plainCitation":"(Parzen 1979)","noteIndex":0},"citationItems":[{"id":17939,"uris":["http://zotero.org/users/10812/items/9LN5UN36"],"uri":["http://zotero.org/users/10812/items/9LN5UN36"],"itemData":{"id":17939,"type":"article-journal","abstract":"This article attempts to describe an approach to statistical data analysis which is simultaneously parametric and nonparametric. Given a random sample X&lt;sub&gt;1&lt;/sub&gt;, </w:instrText>
      </w:r>
      <w:r>
        <w:rPr>
          <w:rFonts w:ascii="Cambria Math" w:hAnsi="Cambria Math" w:cs="Cambria Math"/>
        </w:rPr>
        <w:instrText>⋯</w:instrText>
      </w:r>
      <w:r>
        <w:instrText xml:space="preserve">, X&lt;sub&gt;n&lt;/sub&gt; of a random variable X, one would like (1) to test the parametric goodness-of-fit hypothesis H&lt;sub&gt;0&lt;/sub&gt; that the true distribution function F is of the form F(x) = F&lt;sub&gt;0&lt;/sub&gt;[ (x - μ)/σ], where F&lt;sub&gt;0&lt;/sub&gt; is specified, and (2) when H&lt;sub&gt;0&lt;/sub&gt; is not accepted, to estimate nonparametrically the true density-quantile function fQ(u) and score function J(u) = - (fQ)'(u). The article also introduces density-quantile functions, autoregressive density estimation, estimation of location and scale parameters by regression analysis of the sample quantile function, and quantile-box plots.","archive":"JSTOR","container-title":"Journal of the American Statistical Association","DOI":"10.2307/2286734","ISSN":"0162-1459","issue":"365","note":"publisher: [American Statistical Association, Taylor &amp; Francis, Ltd.]","page":"105-121","source":"JSTOR","title":"Nonparametric Statistical Data Modeling","volume":"74","author":[{"family":"Parzen","given":"Emanuel"}],"issued":{"date-parts":[["1979"]]}}}],"schema":"https://github.com/citation-style-language/schema/raw/master/csl-citation.json"} </w:instrText>
      </w:r>
      <w:r>
        <w:fldChar w:fldCharType="separate"/>
      </w:r>
      <w:r>
        <w:rPr>
          <w:noProof/>
        </w:rPr>
        <w:t>(Parzen 1979)</w:t>
      </w:r>
      <w:r>
        <w:fldChar w:fldCharType="end"/>
      </w:r>
      <w:r>
        <w:t xml:space="preserve">, indicating that his original word choice was mistaken. </w:t>
      </w:r>
      <w:ins w:id="23" w:author="Alvarado, Rafael C (rca2t)" w:date="2020-12-07T08:52:00Z">
        <w:r w:rsidR="00BE1CDA">
          <w:t>However, t</w:t>
        </w:r>
      </w:ins>
      <w:del w:id="24" w:author="Alvarado, Rafael C (rca2t)" w:date="2020-12-07T08:52:00Z">
        <w:r w:rsidR="004111C9" w:rsidDel="00BE1CDA">
          <w:delText>T</w:delText>
        </w:r>
      </w:del>
      <w:r>
        <w:t xml:space="preserve">he </w:t>
      </w:r>
      <w:ins w:id="25" w:author="Alvarado, Rafael C (rca2t)" w:date="2020-12-07T08:52:00Z">
        <w:r w:rsidR="00BE1CDA">
          <w:t xml:space="preserve">first </w:t>
        </w:r>
      </w:ins>
      <w:r>
        <w:t xml:space="preserve">choice </w:t>
      </w:r>
      <w:r w:rsidR="00F60025">
        <w:t>may</w:t>
      </w:r>
      <w:r>
        <w:t xml:space="preserve"> not </w:t>
      </w:r>
      <w:r w:rsidR="00F60025">
        <w:t xml:space="preserve">have been </w:t>
      </w:r>
      <w:r>
        <w:t xml:space="preserve">entirely unmotivated: </w:t>
      </w:r>
      <w:proofErr w:type="spellStart"/>
      <w:r>
        <w:t>Parzen’s</w:t>
      </w:r>
      <w:proofErr w:type="spellEnd"/>
      <w:r>
        <w:t xml:space="preserve"> work attempts to unify parametric and non-parametric methods under one umbrella. Given the </w:t>
      </w:r>
      <w:r w:rsidR="00C25DE5">
        <w:t>natural inclination</w:t>
      </w:r>
      <w:r>
        <w:t xml:space="preserve"> of mathematical statistics for the former and data analysis for the latter, his choice of the term data science may have signaled an attempt to encompass </w:t>
      </w:r>
      <w:r w:rsidRPr="00C25DE5">
        <w:t>both</w:t>
      </w:r>
      <w:r>
        <w:t xml:space="preserve"> approaches to data. </w:t>
      </w:r>
      <w:r w:rsidR="004111C9">
        <w:t xml:space="preserve">It is also worth noting that he later </w:t>
      </w:r>
      <w:r w:rsidR="005A468F">
        <w:t xml:space="preserve">uses </w:t>
      </w:r>
      <w:r w:rsidR="004111C9">
        <w:t>to the term to introduce a “</w:t>
      </w:r>
      <w:r w:rsidR="004111C9" w:rsidRPr="004111C9">
        <w:t xml:space="preserve">new culture of statistical science called </w:t>
      </w:r>
      <w:r w:rsidR="004111C9" w:rsidRPr="004111C9">
        <w:rPr>
          <w:sz w:val="20"/>
          <w:szCs w:val="20"/>
        </w:rPr>
        <w:t>LP MIXED DATA SCIENCE</w:t>
      </w:r>
      <w:r w:rsidR="005A468F">
        <w:rPr>
          <w:sz w:val="20"/>
          <w:szCs w:val="20"/>
        </w:rPr>
        <w:t>”</w:t>
      </w:r>
      <w:r w:rsidR="004111C9" w:rsidRPr="004111C9">
        <w:rPr>
          <w:sz w:val="20"/>
          <w:szCs w:val="20"/>
        </w:rPr>
        <w:t xml:space="preserve"> </w:t>
      </w:r>
      <w:r w:rsidR="004111C9">
        <w:fldChar w:fldCharType="begin"/>
      </w:r>
      <w:r w:rsidR="004111C9">
        <w:instrText xml:space="preserve"> ADDIN ZOTERO_ITEM CSL_CITATION {"citationID":"3Mm2uH08","properties":{"formattedCitation":"(Parzen and Mukhopadhyay 2013)","plainCitation":"(Parzen and Mukhopadhyay 2013)","noteIndex":0},"citationItems":[{"id":18105,"uris":["http://zotero.org/users/10812/items/3V5T4D6A"],"uri":["http://zotero.org/users/10812/items/3V5T4D6A"],"itemData":{"id":18105,"type":"article-journal","abstract":"This article presents the theoretical foundation of a new frontier of research-`LP Mixed Data Science'-that simultaneously extends and integrates the practice of traditional and novel statistical methods for nonparametric exploratory data modeling, and is applicable to the teaching and training of statistics. Statistics journals have great difficulty accepting papers unlike those previously published. For statisticians with new big ideas a practical strategy is to publish them in many small applied studies which enables one to provide references to work of others. This essay outlines the many concepts, new theory, and important algorithms of our new culture of statistical science called LP MIXED DATA SCIENCE. It provides comprehensive solutions to problems of data analysis and nonparametric modeling of many variables that are continuous or discrete, which does not yet have a large literature. It develops a new modeling approach to nonparametric estimation of the multivariate copula density. We discuss the theory which we believe is very elegant (and can provide a framework for United Statistical Algorithms, for traditional Small Data methods and Big Data methods).","container-title":"arXiv:1311.0562 [math, stat]","note":"arXiv: 1311.0562","source":"arXiv.org","title":"LP Mixed Data Science : Outline of Theory","title-short":"LP Mixed Data Science","URL":"http://arxiv.org/abs/1311.0562","author":[{"family":"Parzen","given":"Emanuel"},{"family":"Mukhopadhyay","given":"Subhadeep"}],"accessed":{"date-parts":[["2020",7,16]]},"issued":{"date-parts":[["2013",11,6]]}}}],"schema":"https://github.com/citation-style-language/schema/raw/master/csl-citation.json"} </w:instrText>
      </w:r>
      <w:r w:rsidR="004111C9">
        <w:fldChar w:fldCharType="separate"/>
      </w:r>
      <w:r w:rsidR="004111C9">
        <w:rPr>
          <w:noProof/>
        </w:rPr>
        <w:t>(Parzen and Mukhopadhyay 2013)</w:t>
      </w:r>
      <w:r w:rsidR="004111C9">
        <w:fldChar w:fldCharType="end"/>
      </w:r>
      <w:r w:rsidR="004111C9">
        <w:t>.</w:t>
      </w:r>
      <w:r w:rsidR="004111C9" w:rsidRPr="0027759D">
        <w:rPr>
          <w:rStyle w:val="FootnoteReference"/>
        </w:rPr>
        <w:footnoteReference w:id="6"/>
      </w:r>
      <w:r w:rsidR="004111C9" w:rsidRPr="004111C9">
        <w:t xml:space="preserve"> </w:t>
      </w:r>
      <w:r>
        <w:t xml:space="preserve">Whether or not this was his motivation, statisticians </w:t>
      </w:r>
      <w:r w:rsidR="00F60025">
        <w:t xml:space="preserve">later </w:t>
      </w:r>
      <w:r>
        <w:t>bec</w:t>
      </w:r>
      <w:r w:rsidR="00F60025">
        <w:t>a</w:t>
      </w:r>
      <w:r>
        <w:t xml:space="preserve">me quite interested in the term for precisely this reason. </w:t>
      </w:r>
    </w:p>
    <w:p w14:paraId="7D25FD0B" w14:textId="00C61A6A" w:rsidR="00791999" w:rsidRDefault="00791999" w:rsidP="00791999">
      <w:pPr>
        <w:pStyle w:val="Heading2"/>
      </w:pPr>
      <w:bookmarkStart w:id="26" w:name="_Toc48290840"/>
      <w:r>
        <w:t>Milestone 3: 1994: Statistical Data Science</w:t>
      </w:r>
      <w:bookmarkEnd w:id="26"/>
    </w:p>
    <w:p w14:paraId="08266500" w14:textId="14BB9316" w:rsidR="007268ED" w:rsidRPr="007268ED" w:rsidRDefault="001946A0" w:rsidP="007268ED">
      <w:pPr>
        <w:pStyle w:val="Heading3"/>
      </w:pPr>
      <w:bookmarkStart w:id="27" w:name="_Toc48290841"/>
      <w:r>
        <w:t>Ohsumi</w:t>
      </w:r>
      <w:r w:rsidR="00F13A1E">
        <w:t>’s Meta-Stat</w:t>
      </w:r>
      <w:bookmarkEnd w:id="27"/>
    </w:p>
    <w:p w14:paraId="35698755" w14:textId="795C15B6" w:rsidR="00791999" w:rsidRDefault="00791999" w:rsidP="00791999">
      <w:pPr>
        <w:pStyle w:val="BodyText"/>
      </w:pPr>
      <w:r>
        <w:t>In the early 1990s, the term resurface</w:t>
      </w:r>
      <w:r w:rsidR="001916CC">
        <w:t>d</w:t>
      </w:r>
      <w:r>
        <w:t xml:space="preserve"> in a context that prove</w:t>
      </w:r>
      <w:r w:rsidR="00CF07B2">
        <w:t>d to be</w:t>
      </w:r>
      <w:r>
        <w:t xml:space="preserve"> more enduring. It appear</w:t>
      </w:r>
      <w:r w:rsidR="001916CC">
        <w:t>ed</w:t>
      </w:r>
      <w:r>
        <w:t xml:space="preserve"> in the title of a 1994 essay by the Japanese statistician </w:t>
      </w:r>
      <w:proofErr w:type="spellStart"/>
      <w:r>
        <w:t>Noburu</w:t>
      </w:r>
      <w:proofErr w:type="spellEnd"/>
      <w:r>
        <w:t xml:space="preserve"> Ohsumi on the application of hypermedia to the problem of organizing data, “</w:t>
      </w:r>
      <w:r w:rsidRPr="00135323">
        <w:t>New Data and New Tools: A Hypermedia Environment for Navigating Statistical Knowledge in Data Science</w:t>
      </w:r>
      <w:r>
        <w:t xml:space="preserve">,” an elaboration of an essay published two years earlier </w:t>
      </w:r>
      <w:r>
        <w:fldChar w:fldCharType="begin"/>
      </w:r>
      <w:r>
        <w:instrText xml:space="preserve"> ADDIN ZOTERO_ITEM CSL_CITATION {"citationID":"BAdyxj47","properties":{"formattedCitation":"(Ohsumi 1992; 1994)","plainCitation":"(Ohsumi 1992; 1994)","noteIndex":0},"citationItems":[{"id":17963,"uris":["http://zotero.org/users/10812/items/F8UEID2W"],"uri":["http://zotero.org/users/10812/items/F8UEID2W"],"itemData":{"id":17963,"type":"paper-conference","abstract":"In research organizations handling statistical information, the volume of stored information resources, including research results, materials, and software, is increasing to the point that conventional separate databases and information management systems have become insufficient to deal with the amount. Increasing diversification in the media used these days interferes with the rapid retrieval and use of the information needed by users. A new system that realizes a presentation environment based on new concepts is needed to inform potential users of the value and effectiveness of using the vast amount of diverse data.","container-title":"Computational Statistics","DOI":"10.1007/978-3-642-48678-4_48","event-place":"Heidelberg","ISBN":"978-3-642-48678-4","language":"en","page":"375-380","publisher":"Physica-Verlag HD","publisher-place":"Heidelberg","source":"Springer Link","title":"An Experimental System for Navigating Statistical Meta-Information — The Meta-Stat Navigator","author":[{"family":"Ohsumi","given":"Noboru"}],"editor":[{"family":"Dodge","given":"Yadolah"},{"family":"Whittaker","given":"Joe"}],"issued":{"date-parts":[["1992"]]}}},{"id":17957,"uris":["http://zotero.org/users/10812/items/8NDC45AL"],"uri":["http://zotero.org/users/10812/items/8NDC45AL"],"itemData":{"id":17957,"type":"chapter","container-title":"New Approaches in Classification and Data Analysis","event-place":"Berlin","page":"45-54","publisher":"Springer-Verlag","publisher-place":"Berlin","title":"New Data and New Tools: A Hypermedia Environment for Navigating Statistical Knowledge in Data Science","author":[{"family":"Ohsumi","given":"Noboru"}],"issued":{"date-parts":[["1994"]]}}}],"schema":"https://github.com/citation-style-language/schema/raw/master/csl-citation.json"} </w:instrText>
      </w:r>
      <w:r>
        <w:fldChar w:fldCharType="separate"/>
      </w:r>
      <w:r>
        <w:rPr>
          <w:noProof/>
        </w:rPr>
        <w:t>(Ohsumi 1992; 1994)</w:t>
      </w:r>
      <w:r>
        <w:fldChar w:fldCharType="end"/>
      </w:r>
      <w:r>
        <w:t>.</w:t>
      </w:r>
      <w:r w:rsidRPr="0027759D">
        <w:rPr>
          <w:rStyle w:val="FootnoteReference"/>
        </w:rPr>
        <w:footnoteReference w:id="7"/>
      </w:r>
      <w:r>
        <w:t xml:space="preserve"> In these essays, Ohsumi describe</w:t>
      </w:r>
      <w:r w:rsidR="001916CC">
        <w:t>d</w:t>
      </w:r>
      <w:r>
        <w:t xml:space="preserve"> the by now familiar litany of problems associated with </w:t>
      </w:r>
      <w:r w:rsidR="00D73A72">
        <w:t>data impedance</w:t>
      </w:r>
      <w:r>
        <w:t xml:space="preserve">, although this time the </w:t>
      </w:r>
      <w:r w:rsidR="00D2325C">
        <w:t>focus was o</w:t>
      </w:r>
      <w:r w:rsidR="00D2325C" w:rsidRPr="001264E2">
        <w:t>n</w:t>
      </w:r>
      <w:r>
        <w:t xml:space="preserve"> the </w:t>
      </w:r>
      <w:r w:rsidRPr="00CF07B2">
        <w:t>production</w:t>
      </w:r>
      <w:r>
        <w:t xml:space="preserve"> of data resulting from its analysis</w:t>
      </w:r>
      <w:r w:rsidR="00D73A72">
        <w:t xml:space="preserve"> and storage</w:t>
      </w:r>
      <w:r>
        <w:t xml:space="preserve">, not its consumption in so-called raw form: </w:t>
      </w:r>
    </w:p>
    <w:p w14:paraId="2C7996EE" w14:textId="77777777" w:rsidR="00791999" w:rsidRDefault="00791999" w:rsidP="00791999">
      <w:pPr>
        <w:pStyle w:val="Extract"/>
      </w:pPr>
      <w:r>
        <w:t xml:space="preserve">In research organizations handling statistical information, the volume of stored information resources, including research results, materials, and software, is increasing to the point that conventional separate databases and information management systems have become insufficient to deal with the amount. Increasing diversification in the media used these days interferes with the rapid retrieval and use of the information needed by users. A new system that realizes a presentation environment based on new concepts is needed to inform potential users of the value and effectiveness of using the vast amount of diverse data </w:t>
      </w:r>
      <w:r>
        <w:fldChar w:fldCharType="begin"/>
      </w:r>
      <w:r>
        <w:instrText xml:space="preserve"> ADDIN ZOTERO_ITEM CSL_CITATION {"citationID":"3aVwZ9Cc","properties":{"formattedCitation":"(Ohsumi 1992)","plainCitation":"(Ohsumi 1992)","dontUpdate":true,"noteIndex":0},"citationItems":[{"id":17963,"uris":["http://zotero.org/users/10812/items/F8UEID2W"],"uri":["http://zotero.org/users/10812/items/F8UEID2W"],"itemData":{"id":17963,"type":"paper-conference","abstract":"In research organizations handling statistical information, the volume of stored information resources, including research results, materials, and software, is increasing to the point that conventional separate databases and information management systems have become insufficient to deal with the amount. Increasing diversification in the media used these days interferes with the rapid retrieval and use of the information needed by users. A new system that realizes a presentation environment based on new concepts is needed to inform potential users of the value and effectiveness of using the vast amount of diverse data.","container-title":"Computational Statistics","DOI":"10.1007/978-3-642-48678-4_48","event-place":"Heidelberg","ISBN":"978-3-642-48678-4","language":"en","page":"375-380","publisher":"Physica-Verlag HD","publisher-place":"Heidelberg","source":"Springer Link","title":"An Experimental System for Navigating Statistical Meta-Information — The Meta-Stat Navigator","author":[{"family":"Ohsumi","given":"Noboru"}],"editor":[{"family":"Dodge","given":"Yadolah"},{"family":"Whittaker","given":"Joe"}],"issued":{"date-parts":[["1992"]]}}}],"schema":"https://github.com/citation-style-language/schema/raw/master/csl-citation.json"} </w:instrText>
      </w:r>
      <w:r>
        <w:fldChar w:fldCharType="separate"/>
      </w:r>
      <w:r>
        <w:rPr>
          <w:noProof/>
        </w:rPr>
        <w:t>(Ohsumi 1992: 375)</w:t>
      </w:r>
      <w:r>
        <w:fldChar w:fldCharType="end"/>
      </w:r>
      <w:r>
        <w:t>.</w:t>
      </w:r>
    </w:p>
    <w:p w14:paraId="4F9FF423" w14:textId="487B51B1" w:rsidR="00791999" w:rsidRDefault="00791999" w:rsidP="00791999">
      <w:pPr>
        <w:pStyle w:val="BodyText"/>
        <w:rPr>
          <w:rStyle w:val="Subtitle1"/>
        </w:rPr>
      </w:pPr>
      <w:r>
        <w:rPr>
          <w:rStyle w:val="Subtitle1"/>
        </w:rPr>
        <w:lastRenderedPageBreak/>
        <w:t>For research facilities around the world, the product of classical data science—the database and data processing software—had become a sorcerer’s apprentice, creating new problems with each solution. Organizations were drowning in the data sets they produced or acquired, the software used to process them, the print and digital libraries of reports and articles resulting from their analyses, and a host of other materials. The requirements, approach, and design goals of Ohsumi’s proposed system, the Meta-Stat Navigator, are strikingly similar to those of a contemporary system designed to solve the information problems of another scientific organization: Berners-Lee’s World</w:t>
      </w:r>
      <w:r w:rsidR="001916CC">
        <w:rPr>
          <w:rStyle w:val="Subtitle1"/>
        </w:rPr>
        <w:t xml:space="preserve"> </w:t>
      </w:r>
      <w:r>
        <w:rPr>
          <w:rStyle w:val="Subtitle1"/>
        </w:rPr>
        <w:t>Wide</w:t>
      </w:r>
      <w:r w:rsidR="001916CC">
        <w:rPr>
          <w:rStyle w:val="Subtitle1"/>
        </w:rPr>
        <w:t xml:space="preserve"> </w:t>
      </w:r>
      <w:r>
        <w:rPr>
          <w:rStyle w:val="Subtitle1"/>
        </w:rPr>
        <w:t xml:space="preserve">Web, famously developed at </w:t>
      </w:r>
      <w:r w:rsidRPr="0015042B">
        <w:rPr>
          <w:rStyle w:val="Subtitle1"/>
          <w:sz w:val="22"/>
          <w:szCs w:val="22"/>
          <w:rPrChange w:id="28" w:author="Alvarado, Rafael C (rca2t)" w:date="2020-12-07T08:54:00Z">
            <w:rPr>
              <w:rStyle w:val="Subtitle1"/>
            </w:rPr>
          </w:rPrChange>
        </w:rPr>
        <w:t xml:space="preserve">CERN </w:t>
      </w:r>
      <w:r>
        <w:rPr>
          <w:rStyle w:val="Subtitle1"/>
        </w:rPr>
        <w:t xml:space="preserve">in 1989 </w:t>
      </w:r>
      <w:r>
        <w:rPr>
          <w:rStyle w:val="Subtitle1"/>
        </w:rPr>
        <w:fldChar w:fldCharType="begin"/>
      </w:r>
      <w:r>
        <w:rPr>
          <w:rStyle w:val="Subtitle1"/>
        </w:rPr>
        <w:instrText xml:space="preserve"> ADDIN ZOTERO_ITEM CSL_CITATION {"citationID":"i7ekrPwh","properties":{"formattedCitation":"(Berners-Lee and Fischetti 2008)","plainCitation":"(Berners-Lee and Fischetti 2008)","noteIndex":0},"citationItems":[{"id":17977,"uris":["http://zotero.org/users/10812/items/I9KAHLID"],"uri":["http://zotero.org/users/10812/items/I9KAHLID"],"itemData":{"id":17977,"type":"book","abstract":"Named one of the greatest minds of the 20th century by Time, Tim Berners-Lee is responsible for one of that century's most important advancements: the world wide web.  Now, this low-profile genius-who never personally profitted from his invention -offers a compelling protrait of his invention.  He reveals the Web's origins and the creation of the now ubiquitous http and www acronyms and shares his views on such critical issues as censorship, privacy, the increasing power of softeware companies , and the need to find the ideal balance between commercial and social forces.  He offers insights into the true nature of the Web, showing readers how to use it to its fullest advantage.  And he presents his own plan for the Web's future, calling for the active support and participation of programmers, computer manufacturers, and social organizations to manage and maintain this valuable resource so that it can remain a powerful force for social change and an outlet for individual creativity.","ISBN":"978-1-4395-0036-1","language":"en","note":"Google-Books-ID: Unp4PwAACAAJ","number-of-pages":"272","publisher":"Paw Prints","source":"Google Books","title":"Weaving the Web: The Original Design and Ultimate Destiny of the World Wide Web by Its Inventor","title-short":"Weaving the Web","author":[{"family":"Berners-Lee","given":"Tim"},{"family":"Fischetti","given":"Mark"}],"issued":{"date-parts":[["2008",6,26]]}}}],"schema":"https://github.com/citation-style-language/schema/raw/master/csl-citation.json"} </w:instrText>
      </w:r>
      <w:r>
        <w:rPr>
          <w:rStyle w:val="Subtitle1"/>
        </w:rPr>
        <w:fldChar w:fldCharType="separate"/>
      </w:r>
      <w:r>
        <w:rPr>
          <w:rStyle w:val="Subtitle1"/>
          <w:noProof/>
        </w:rPr>
        <w:t>(Berners-Lee and Fischetti 2008)</w:t>
      </w:r>
      <w:r>
        <w:rPr>
          <w:rStyle w:val="Subtitle1"/>
        </w:rPr>
        <w:fldChar w:fldCharType="end"/>
      </w:r>
      <w:r>
        <w:rPr>
          <w:rStyle w:val="Subtitle1"/>
        </w:rPr>
        <w:t xml:space="preserve">. Of course, the latter quickly </w:t>
      </w:r>
      <w:r>
        <w:t>obviated Ohsumi’s proposal and become synonymous with the Internet, invented decades earlier. The significance of Meta-Stat for our purposes is that this kind of work was understood clearly as data science at this point in history. D</w:t>
      </w:r>
      <w:r w:rsidRPr="00DA33D3">
        <w:t>ata science continue</w:t>
      </w:r>
      <w:r>
        <w:t>d</w:t>
      </w:r>
      <w:r w:rsidRPr="00DA33D3">
        <w:t xml:space="preserve"> to </w:t>
      </w:r>
      <w:r>
        <w:t>be connected with</w:t>
      </w:r>
      <w:r w:rsidRPr="00DA33D3">
        <w:t xml:space="preserve"> </w:t>
      </w:r>
      <w:r>
        <w:t xml:space="preserve">the processing and representation of </w:t>
      </w:r>
      <w:r w:rsidRPr="00DA33D3">
        <w:t>data</w:t>
      </w:r>
      <w:r>
        <w:t xml:space="preserve">, and was distinct from data analysis, but with this important development: </w:t>
      </w:r>
      <w:r w:rsidRPr="00DA33D3">
        <w:t xml:space="preserve">statisticians </w:t>
      </w:r>
      <w:r>
        <w:t>had become</w:t>
      </w:r>
      <w:r w:rsidRPr="00DA33D3">
        <w:t xml:space="preserve"> embedded in these technologies, and their work </w:t>
      </w:r>
      <w:r>
        <w:t xml:space="preserve">had </w:t>
      </w:r>
      <w:r w:rsidRPr="00DA33D3">
        <w:t>chang</w:t>
      </w:r>
      <w:r>
        <w:t>ed significantly</w:t>
      </w:r>
      <w:r w:rsidRPr="00DA33D3">
        <w:t xml:space="preserve"> as a result. </w:t>
      </w:r>
      <w:r>
        <w:t xml:space="preserve">And, </w:t>
      </w:r>
      <w:r>
        <w:rPr>
          <w:rStyle w:val="Subtitle1"/>
        </w:rPr>
        <w:t xml:space="preserve">as a result of this change in working conditions, the connection between data analysis and data science became closer. Here we may locate with some precision a crucial transformation in the meaning of the term, associated with its adoption by a new set of users. </w:t>
      </w:r>
    </w:p>
    <w:p w14:paraId="4665CE16" w14:textId="77777777" w:rsidR="00791999" w:rsidRDefault="00791999" w:rsidP="00791999">
      <w:pPr>
        <w:pStyle w:val="BodyText"/>
        <w:rPr>
          <w:rStyle w:val="Subtitle1"/>
        </w:rPr>
      </w:pPr>
      <w:r>
        <w:rPr>
          <w:rStyle w:val="Subtitle1"/>
        </w:rPr>
        <w:t>One clue to this change is the opportunity Ohsumi observed amidst the challenges posed by data deluge:</w:t>
      </w:r>
    </w:p>
    <w:p w14:paraId="4AA006FF" w14:textId="70AA8D8B" w:rsidR="00791999" w:rsidRDefault="00791999" w:rsidP="00791999">
      <w:pPr>
        <w:pStyle w:val="Extract"/>
      </w:pPr>
      <w:r>
        <w:rPr>
          <w:rStyle w:val="Subtitle1"/>
        </w:rPr>
        <w:t>… the information handled by the statistical sciences lies on the boundaries of various other sciences and clarifies the relationships and nature of information that joins these sciences. Development of a system that fully organizes and integrates strategic information is essential</w:t>
      </w:r>
      <w:r>
        <w:t xml:space="preserve"> </w:t>
      </w:r>
      <w:r>
        <w:fldChar w:fldCharType="begin"/>
      </w:r>
      <w:r>
        <w:instrText xml:space="preserve"> ADDIN ZOTERO_ITEM CSL_CITATION {"citationID":"r1LJ15Vv","properties":{"formattedCitation":"(Ohsumi 1992)","plainCitation":"(Ohsumi 1992)","dontUpdate":true,"noteIndex":0},"citationItems":[{"id":17963,"uris":["http://zotero.org/users/10812/items/F8UEID2W"],"uri":["http://zotero.org/users/10812/items/F8UEID2W"],"itemData":{"id":17963,"type":"paper-conference","abstract":"In research organizations handling statistical information, the volume of stored information resources, including research results, materials, and software, is increasing to the point that conventional separate databases and information management systems have become insufficient to deal with the amount. Increasing diversification in the media used these days interferes with the rapid retrieval and use of the information needed by users. A new system that realizes a presentation environment based on new concepts is needed to inform potential users of the value and effectiveness of using the vast amount of diverse data.","container-title":"Computational Statistics","DOI":"10.1007/978-3-642-48678-4_48","event-place":"Heidelberg","ISBN":"978-3-642-48678-4","language":"en","page":"375-380","publisher":"Physica-Verlag HD","publisher-place":"Heidelberg","source":"Springer Link","title":"An Experimental System for Navigating Statistical Meta-Information — The Meta-Stat Navigator","author":[{"family":"Ohsumi","given":"Noboru"}],"editor":[{"family":"Dodge","given":"Yadolah"},{"family":"Whittaker","given":"Joe"}],"issued":{"date-parts":[["1992"]]}}}],"schema":"https://github.com/citation-style-language/schema/raw/master/csl-citation.json"} </w:instrText>
      </w:r>
      <w:r>
        <w:fldChar w:fldCharType="separate"/>
      </w:r>
      <w:r>
        <w:rPr>
          <w:noProof/>
        </w:rPr>
        <w:t>(Ohsumi 1992: 375)</w:t>
      </w:r>
      <w:r>
        <w:fldChar w:fldCharType="end"/>
      </w:r>
      <w:r>
        <w:t>.</w:t>
      </w:r>
    </w:p>
    <w:p w14:paraId="783938C7" w14:textId="4FC916E5" w:rsidR="00791999" w:rsidRDefault="00791999" w:rsidP="00791999">
      <w:pPr>
        <w:pStyle w:val="BodyText"/>
        <w:ind w:firstLine="0"/>
      </w:pPr>
      <w:r>
        <w:t xml:space="preserve">The Meta-Stat “system,” which we may take as a stand-in for data science itself, was designed to realize the opportunity opened up by the central position statisticians had come to occupy among the prolifically data-generating sciences and the computational environment in which these data were made available. Data science, in this view, is </w:t>
      </w:r>
      <w:r w:rsidRPr="003C6339">
        <w:rPr>
          <w:i/>
          <w:iCs/>
        </w:rPr>
        <w:t>meta</w:t>
      </w:r>
      <w:r>
        <w:rPr>
          <w:i/>
          <w:iCs/>
        </w:rPr>
        <w:t>-</w:t>
      </w:r>
      <w:r w:rsidRPr="003C6339">
        <w:rPr>
          <w:i/>
          <w:iCs/>
        </w:rPr>
        <w:t>statistics</w:t>
      </w:r>
      <w:r>
        <w:t>, an encompassing concern for understanding data</w:t>
      </w:r>
      <w:r w:rsidR="007F61AC">
        <w:t>, understood as a universal medium,</w:t>
      </w:r>
      <w:r>
        <w:t xml:space="preserve"> and its relationship to knowledge</w:t>
      </w:r>
      <w:commentRangeStart w:id="29"/>
      <w:r w:rsidR="00A17DF7">
        <w:t>.</w:t>
      </w:r>
      <w:commentRangeEnd w:id="29"/>
      <w:r w:rsidR="00A17DF7">
        <w:rPr>
          <w:rStyle w:val="CommentReference"/>
        </w:rPr>
        <w:commentReference w:id="29"/>
      </w:r>
      <w:r w:rsidR="00A17DF7">
        <w:t xml:space="preserve"> </w:t>
      </w:r>
      <w:r>
        <w:t xml:space="preserve">This perspective would be adopted by Ohsumi’s senior compatriot and fellow statistician, Chikio Hayashi, whom Ohsumi described as “the pioneer and founder of data science” </w:t>
      </w:r>
      <w:r>
        <w:fldChar w:fldCharType="begin"/>
      </w:r>
      <w:r>
        <w:instrText xml:space="preserve"> ADDIN ZOTERO_ITEM CSL_CITATION {"citationID":"PNoaZsCF","properties":{"formattedCitation":"(Ohsumi 2004)","plainCitation":"(Ohsumi 2004)","dontUpdate":true,"noteIndex":0},"citationItems":[{"id":17966,"uris":["http://zotero.org/users/10812/items/EDCJ2R3J"],"uri":["http://zotero.org/users/10812/items/EDCJ2R3J"],"itemData":{"id":17966,"type":"paper-conference","abstract":"ResearchGate is a network dedicated to science and research. Connect, collaborate and discover scientific publications, jobs and conferences. All for free.","container-title":"ResearchGate","event":"IFCS-2004 in Chicago","language":"en","note":"source: www.researchgate.net","title":"Memories of Chikio Hayashi and His Great Achievement","URL":"https://www.researchgate.net/publication/268719699_Memories_of_Chikio_Hayashi_and_his_great_achievement_2004","author":[{"family":"Ohsumi","given":"Noboru"}],"accessed":{"date-parts":[["2020",7,3]]},"issued":{"date-parts":[["2004"]]}}}],"schema":"https://github.com/citation-style-language/schema/raw/master/csl-citation.json"} </w:instrText>
      </w:r>
      <w:r>
        <w:fldChar w:fldCharType="separate"/>
      </w:r>
      <w:r>
        <w:rPr>
          <w:noProof/>
        </w:rPr>
        <w:t>(Ohsumi 2004: 1)</w:t>
      </w:r>
      <w:r>
        <w:fldChar w:fldCharType="end"/>
      </w:r>
      <w:r>
        <w:t>.</w:t>
      </w:r>
    </w:p>
    <w:p w14:paraId="260D50EB" w14:textId="6326BBBD" w:rsidR="00F13A1E" w:rsidRDefault="001946A0" w:rsidP="00F13A1E">
      <w:pPr>
        <w:pStyle w:val="Heading3"/>
      </w:pPr>
      <w:bookmarkStart w:id="30" w:name="_Toc48290842"/>
      <w:r>
        <w:t xml:space="preserve">Hayashi and </w:t>
      </w:r>
      <w:r w:rsidR="00F13A1E">
        <w:t>IFCS-96</w:t>
      </w:r>
      <w:bookmarkEnd w:id="30"/>
    </w:p>
    <w:p w14:paraId="464429D2" w14:textId="77777777" w:rsidR="00791999" w:rsidRDefault="00791999" w:rsidP="00791999">
      <w:pPr>
        <w:pStyle w:val="BodyText"/>
        <w:rPr>
          <w:rStyle w:val="Subtitle2"/>
        </w:rPr>
      </w:pPr>
      <w:r>
        <w:t xml:space="preserve">In 1993, at a roundtable discussion during the fourth conference of the </w:t>
      </w:r>
      <w:r>
        <w:rPr>
          <w:rStyle w:val="Subtitle2"/>
        </w:rPr>
        <w:t>International Federation of Classification Societies held in Paris (</w:t>
      </w:r>
      <w:r w:rsidRPr="007F61AC">
        <w:rPr>
          <w:rStyle w:val="Subtitle2"/>
          <w:sz w:val="22"/>
          <w:szCs w:val="22"/>
        </w:rPr>
        <w:t>IFCS</w:t>
      </w:r>
      <w:r>
        <w:rPr>
          <w:rStyle w:val="Subtitle2"/>
        </w:rPr>
        <w:t>-93), Hayashi used the phrase “Data Science” and was then asked to explain it. At the next conference (</w:t>
      </w:r>
      <w:r w:rsidRPr="007F61AC">
        <w:rPr>
          <w:rStyle w:val="Subtitle2"/>
          <w:sz w:val="22"/>
          <w:szCs w:val="22"/>
        </w:rPr>
        <w:t>IFCS</w:t>
      </w:r>
      <w:r>
        <w:rPr>
          <w:rStyle w:val="Subtitle2"/>
        </w:rPr>
        <w:t>-96), he presented an answer, in addition to having the conference named to emphasize the importance of the term— “Data Science, Classification, and Related Methods.” His definition is as follows:</w:t>
      </w:r>
    </w:p>
    <w:p w14:paraId="40053D1F" w14:textId="77777777" w:rsidR="00791999" w:rsidRDefault="00791999" w:rsidP="00791999">
      <w:pPr>
        <w:pStyle w:val="Extract"/>
        <w:rPr>
          <w:rStyle w:val="Subtitle2"/>
        </w:rPr>
      </w:pPr>
      <w:r>
        <w:rPr>
          <w:rStyle w:val="Subtitle2"/>
        </w:rPr>
        <w:t xml:space="preserve">Data science is not only a synthetic concept to unify [mathematical] statistics, data analysis and their related methods but also comprises their results. It includes three phases, design for data, collection of data, and analysis on data. Data science intends </w:t>
      </w:r>
      <w:r>
        <w:rPr>
          <w:rStyle w:val="Subtitle2"/>
        </w:rPr>
        <w:lastRenderedPageBreak/>
        <w:t xml:space="preserve">to analyze and understand actual phenomena with “data.” In other words, the aim of data science is to reveal the features of the hidden structure of complicated natural, human and social phenomena with data from a different point of view from the established or traditional theory and method. This point of view implies multidimensional, dynamic and flexible ways of thinking </w:t>
      </w:r>
      <w:r>
        <w:rPr>
          <w:rStyle w:val="Subtitle2"/>
        </w:rPr>
        <w:fldChar w:fldCharType="begin"/>
      </w:r>
      <w:r>
        <w:rPr>
          <w:rStyle w:val="Subtitle2"/>
        </w:rPr>
        <w:instrText xml:space="preserve"> ADDIN ZOTERO_ITEM CSL_CITATION {"citationID":"f1HogRNL","properties":{"formattedCitation":"(Hayashi 1998)","plainCitation":"(Hayashi 1998)","dontUpdate":true,"noteIndex":0},"citationItems":[{"id":15442,"uris":["http://zotero.org/users/10812/items/PWS76QZR"],"uri":["http://zotero.org/users/10812/items/PWS76QZR"],"itemData":{"id":15442,"type":"paper-conference","abstract":"SummaryData Science is not only a synthetic concept to unify statistics, data analysis and their related methods but also comprises its results. It includes three phases, design for data, collection of data, and analysis on data. Fundamental concepts and various methods based on it are discussed with a heuristic example.","collection-title":"Studies in Classification, Data Analysis, and Knowledge Organization","container-title":"Data Science, Classification, and Related Methods","ISBN":"978-4-431-65950-1","language":"en","page":"40-51","publisher":"Springer Japan","source":"Springer Link","title":"What is Data Science? Fundamental Concepts and a Heuristic Example","title-short":"What is Data Science ?","author":[{"family":"Hayashi","given":"Chikio"}],"editor":[{"family":"Hayashi","given":"Chikio"},{"family":"Yajima","given":"Keiji"},{"family":"Bock","given":"Hans-Hermann"},{"family":"Ohsumi","given":"Noboru"},{"family":"Tanaka","given":"Yutaka"},{"family":"Baba","given":"Yasumasa"}],"issued":{"date-parts":[["1998"]]}}}],"schema":"https://github.com/citation-style-language/schema/raw/master/csl-citation.json"} </w:instrText>
      </w:r>
      <w:r>
        <w:rPr>
          <w:rStyle w:val="Subtitle2"/>
        </w:rPr>
        <w:fldChar w:fldCharType="separate"/>
      </w:r>
      <w:r>
        <w:rPr>
          <w:rStyle w:val="Subtitle2"/>
          <w:noProof/>
        </w:rPr>
        <w:t>(Hayashi 1998: 41)</w:t>
      </w:r>
      <w:r>
        <w:rPr>
          <w:rStyle w:val="Subtitle2"/>
        </w:rPr>
        <w:fldChar w:fldCharType="end"/>
      </w:r>
      <w:r>
        <w:rPr>
          <w:rStyle w:val="Subtitle2"/>
        </w:rPr>
        <w:t>.</w:t>
      </w:r>
    </w:p>
    <w:p w14:paraId="2406B451" w14:textId="77777777" w:rsidR="00791999" w:rsidRDefault="00791999">
      <w:pPr>
        <w:pStyle w:val="BodyText"/>
        <w:ind w:firstLine="0"/>
        <w:rPr>
          <w:rStyle w:val="Subtitle2"/>
          <w:sz w:val="21"/>
        </w:rPr>
        <w:pPrChange w:id="31" w:author="Alvarado, Rafael C (rca2t)" w:date="2020-12-07T08:54:00Z">
          <w:pPr>
            <w:pStyle w:val="BodyText"/>
          </w:pPr>
        </w:pPrChange>
      </w:pPr>
      <w:r>
        <w:rPr>
          <w:rStyle w:val="Subtitle2"/>
        </w:rPr>
        <w:t>Hayashi goes on to describe the sequence of design, collection, and analysis as a primary and iterative “structure finding” process in which data are transformed from a state of “diversification,” given the inherent “multifariousness” of the phenomena they represent, to one of “conceptualization or simplification” (41). The discovery of structure is accomplished with what we would recognize today as the methods of exploratory data analysis and unsupervised learning. In effect, Hayashi’s definition abstracts the design goals of Ohsumi’s Meta-Stat and presents them as “a new paradigm” of science, one that would encompass statistics, data analysis, and their vast output of data within in a unified, process-oriented framework—data science (40).</w:t>
      </w:r>
    </w:p>
    <w:p w14:paraId="30404A0A" w14:textId="196C03A1" w:rsidR="00791999" w:rsidRDefault="00791999" w:rsidP="00791999">
      <w:pPr>
        <w:pStyle w:val="BodyText"/>
      </w:pPr>
      <w:r>
        <w:t xml:space="preserve">In addition to Hayashi’s own definition, it </w:t>
      </w:r>
      <w:ins w:id="32" w:author="Alvarado, Rafael C (rca2t)" w:date="2020-12-07T08:55:00Z">
        <w:r w:rsidR="00E959A3">
          <w:t xml:space="preserve">is </w:t>
        </w:r>
      </w:ins>
      <w:r>
        <w:t>helpful also to see how the field was defined by the editors (wh</w:t>
      </w:r>
      <w:r w:rsidR="007F61AC">
        <w:t>ich</w:t>
      </w:r>
      <w:r>
        <w:t xml:space="preserve"> include</w:t>
      </w:r>
      <w:r w:rsidR="007F61AC">
        <w:t>d</w:t>
      </w:r>
      <w:r>
        <w:t xml:space="preserve"> Hayashi) of the proceedings of </w:t>
      </w:r>
      <w:r w:rsidRPr="007F61AC">
        <w:rPr>
          <w:sz w:val="22"/>
          <w:szCs w:val="22"/>
        </w:rPr>
        <w:t>IFCS</w:t>
      </w:r>
      <w:r>
        <w:t>-96:</w:t>
      </w:r>
    </w:p>
    <w:p w14:paraId="2D652778" w14:textId="77777777" w:rsidR="00791999" w:rsidRPr="009626AC" w:rsidRDefault="00791999" w:rsidP="00791999">
      <w:pPr>
        <w:pStyle w:val="Extract"/>
        <w:ind w:firstLine="360"/>
      </w:pPr>
      <w:r w:rsidRPr="00500012">
        <w:t xml:space="preserve">The volume covers a wide range of topics and perspectives in </w:t>
      </w:r>
      <w:r w:rsidRPr="00A458F2">
        <w:rPr>
          <w:i/>
          <w:iCs/>
        </w:rPr>
        <w:t>the growing field of data science</w:t>
      </w:r>
      <w:r w:rsidRPr="009626AC">
        <w:t xml:space="preserve">, </w:t>
      </w:r>
      <w:r w:rsidRPr="00500012">
        <w:t xml:space="preserve">including theoretical and methodological advances in domains relating to </w:t>
      </w:r>
      <w:r w:rsidRPr="009626AC">
        <w:t xml:space="preserve">data gathering, classification and clustering, exploratory and multivariate data analysis, and knowledge discovery and seeking. </w:t>
      </w:r>
    </w:p>
    <w:p w14:paraId="1CA7E529" w14:textId="77777777" w:rsidR="00791999" w:rsidRDefault="00791999" w:rsidP="00791999">
      <w:pPr>
        <w:pStyle w:val="Extract"/>
        <w:ind w:firstLine="360"/>
      </w:pPr>
      <w:r w:rsidRPr="00500012">
        <w:t xml:space="preserve">It gives a broad view of the state of the art and is intended for those in the scientific community who either develop new data analysis methods or gather data and use search tools for analyzing and interpreting large and complex data sets. Presenting a wide field of applications, this book is of interest </w:t>
      </w:r>
      <w:r w:rsidRPr="009626AC">
        <w:t xml:space="preserve">not only to data analysts, mathematicians, and statisticians </w:t>
      </w:r>
      <w:r w:rsidRPr="00500012">
        <w:t>but also to scientists from many areas and disciplines concerned with complex data: medicine, biology, space science, geoscience, environmental science, info</w:t>
      </w:r>
      <w:r>
        <w:t>rm</w:t>
      </w:r>
      <w:r w:rsidRPr="00500012">
        <w:t>ation science, image and pattern analysis, economics, statistics, social sciences, psychology, cognitive science, behavioral science, marketing and survey research, data mining, and knowledge organization</w:t>
      </w:r>
      <w:r>
        <w:t xml:space="preserve"> </w:t>
      </w:r>
      <w:r>
        <w:fldChar w:fldCharType="begin"/>
      </w:r>
      <w:r>
        <w:instrText xml:space="preserve"> ADDIN ZOTERO_ITEM CSL_CITATION {"citationID":"AYSSqCNS","properties":{"formattedCitation":"(Hayashi 1998a)","plainCitation":"(Hayashi 1998a)","dontUpdate":true,"noteIndex":0},"citationItems":[{"id":3418,"uris":["http://zotero.org/users/10812/items/PJQT26A3"],"uri":["http://zotero.org/users/10812/items/PJQT26A3"],"itemData":{"id":3418,"type":"book","abstract":"This is the proceedings of the Fifth Conference of the International Federation of Classification Societies held in Kobe, Japan, on March 27-30, 1996: The astounding increase in computer usage over the past decade and the ever-increasing scope of global communication networks have ushered in the information age; however, human intelligence is required to make sense of this sea of data and to use it effectively. Consequently, the rapidly developing cross-disciplinary field of data science has come of age. This volume contains selected papers from the Fifth Conference of the International Federation of Classification Societies (IFCS-96), held in Kobe, Japan, in March 1996. A wide range of topics is covered, including theoretical and methodological advances relating to data gathering, classification and clustering, exploratory and multivariate data analysis, and knowledge seeking and discovery. A broad view of the state of the art is presented, making this an essential work not only for data analysts, mathematicians, and statisticians but also for researchers involved in data processing at all stages from data gathering to decision making.","event-place":"Kobe, Japan","ISBN":"978-4-431-70208-5","language":"en","note":"00008","number-of-pages":"808","publisher":"Springer","publisher-place":"Kobe, Japan","source":"Google Books","title":"Data science, classification, and related methods: proceedings of the fifth Conference of the International Federation of Classification Societies (IFCS-96), Kobe, Japan, March 27-30, 1996","title-short":"Data science, classification, and related methods","author":[{"family":"Hayashi","given":"Chikio"}],"issued":{"date-parts":[["1998"]]}}}],"schema":"https://github.com/citation-style-language/schema/raw/master/csl-citation.json"} </w:instrText>
      </w:r>
      <w:r>
        <w:fldChar w:fldCharType="separate"/>
      </w:r>
      <w:r>
        <w:rPr>
          <w:noProof/>
        </w:rPr>
        <w:t>(Hayashi 1998a: v; emphasis added)</w:t>
      </w:r>
      <w:r>
        <w:fldChar w:fldCharType="end"/>
      </w:r>
      <w:r w:rsidRPr="00500012">
        <w:t>.</w:t>
      </w:r>
    </w:p>
    <w:p w14:paraId="700F2311" w14:textId="77777777" w:rsidR="00791999" w:rsidRDefault="00791999" w:rsidP="00791999">
      <w:pPr>
        <w:pStyle w:val="BodyText"/>
        <w:ind w:firstLine="0"/>
        <w:rPr>
          <w:rStyle w:val="Subtitle2"/>
        </w:rPr>
      </w:pPr>
      <w:r>
        <w:t xml:space="preserve">Of interest here is use of “data science” as a big tent, an inclusive rubric under which to include a series of domains (which match roughly to a process) as well as a broad range of disciplines and levels, from tool builders to scientists and practice to theory. </w:t>
      </w:r>
    </w:p>
    <w:p w14:paraId="0FC146D4" w14:textId="120D02DA" w:rsidR="00791999" w:rsidRDefault="00791999" w:rsidP="00791999">
      <w:pPr>
        <w:pStyle w:val="BodyText"/>
        <w:rPr>
          <w:rStyle w:val="Subtitle2"/>
        </w:rPr>
      </w:pPr>
      <w:r>
        <w:rPr>
          <w:rStyle w:val="Subtitle2"/>
        </w:rPr>
        <w:t>Hayashi assigns a revolutionary and almost messianic role to data science here. In his vision, the statistical sciences had lost their way. Mathematical statisticians had come to overvalue abstract inference and precision, and by choosing to work with the artificial data required to pursue these goals were “prone to be removed from reality” (40). Data analysts, although working with real data, had “come to manipulate or handle only existing data without taking into consideration both the quality o</w:t>
      </w:r>
      <w:r w:rsidR="00797372">
        <w:rPr>
          <w:rStyle w:val="Subtitle2"/>
        </w:rPr>
        <w:t>f</w:t>
      </w:r>
      <w:r>
        <w:rPr>
          <w:rStyle w:val="Subtitle2"/>
        </w:rPr>
        <w:t xml:space="preserve"> data and the meaning of data … to make efforts only for the refinement of convenient and serviceable computer software and to imitate popular ideas of mathematical statistics without considering the essential meaning” (40). As a result of these divergent attitudes toward data, and </w:t>
      </w:r>
      <w:r>
        <w:rPr>
          <w:rStyle w:val="Subtitle2"/>
        </w:rPr>
        <w:lastRenderedPageBreak/>
        <w:t>the disregard of both for the scientist’s engagement with the primary, existential relationship between data and phenomena, the field had become stagnant and lacking in innovation. Data science emerges as a savior, unifying a divided people, showing their way out of the wilderness, and restoring prosperity and prestige to their community.</w:t>
      </w:r>
    </w:p>
    <w:p w14:paraId="0C31B89D" w14:textId="2E9001E3" w:rsidR="00F13A1E" w:rsidRDefault="00F13A1E" w:rsidP="00F13A1E">
      <w:pPr>
        <w:pStyle w:val="Heading3"/>
        <w:rPr>
          <w:rStyle w:val="Subtitle2"/>
        </w:rPr>
      </w:pPr>
      <w:bookmarkStart w:id="33" w:name="_Toc48290843"/>
      <w:r>
        <w:rPr>
          <w:rStyle w:val="Subtitle2"/>
        </w:rPr>
        <w:t xml:space="preserve">The </w:t>
      </w:r>
      <w:r w:rsidR="001946A0">
        <w:rPr>
          <w:rStyle w:val="Subtitle2"/>
        </w:rPr>
        <w:t>“w</w:t>
      </w:r>
      <w:r>
        <w:rPr>
          <w:rStyle w:val="Subtitle2"/>
        </w:rPr>
        <w:t xml:space="preserve">hole </w:t>
      </w:r>
      <w:r w:rsidR="001946A0">
        <w:rPr>
          <w:rStyle w:val="Subtitle2"/>
        </w:rPr>
        <w:t>s</w:t>
      </w:r>
      <w:r>
        <w:rPr>
          <w:rStyle w:val="Subtitle2"/>
        </w:rPr>
        <w:t>tatistician</w:t>
      </w:r>
      <w:r w:rsidR="001946A0">
        <w:rPr>
          <w:rStyle w:val="Subtitle2"/>
        </w:rPr>
        <w:t>”</w:t>
      </w:r>
      <w:bookmarkEnd w:id="33"/>
    </w:p>
    <w:p w14:paraId="04C6EC0A" w14:textId="0CE68350" w:rsidR="00791999" w:rsidRDefault="00791999" w:rsidP="00791999">
      <w:pPr>
        <w:pStyle w:val="BodyText"/>
        <w:rPr>
          <w:rStyle w:val="Subtitle2"/>
        </w:rPr>
      </w:pPr>
      <w:r>
        <w:rPr>
          <w:rStyle w:val="Subtitle2"/>
        </w:rPr>
        <w:t>If Hayashi’s criticisms of data analysis sound familiar to those leveled today against data scientists, it is because the issues data science was meant to resolve are recurring</w:t>
      </w:r>
      <w:r w:rsidR="00456F94">
        <w:rPr>
          <w:rStyle w:val="Subtitle2"/>
        </w:rPr>
        <w:t xml:space="preserve"> and systemic</w:t>
      </w:r>
      <w:r>
        <w:rPr>
          <w:rStyle w:val="Subtitle2"/>
        </w:rPr>
        <w:t xml:space="preserve">. So too is the separation between data analysis and mathematical statistics, which was recognized by Box, and later Tukey, in the 1970s. In his response to </w:t>
      </w:r>
      <w:proofErr w:type="spellStart"/>
      <w:r>
        <w:rPr>
          <w:rStyle w:val="Subtitle2"/>
        </w:rPr>
        <w:t>Parzen</w:t>
      </w:r>
      <w:proofErr w:type="spellEnd"/>
      <w:r>
        <w:rPr>
          <w:rStyle w:val="Subtitle2"/>
        </w:rPr>
        <w:t xml:space="preserve">—who, we noted, sought to overcome a methodological split between the two subfields—Tukey wrote: </w:t>
      </w:r>
    </w:p>
    <w:p w14:paraId="5E59F7E0" w14:textId="77777777" w:rsidR="00791999" w:rsidRDefault="00791999" w:rsidP="00791999">
      <w:pPr>
        <w:pStyle w:val="Extract"/>
      </w:pPr>
      <w:r w:rsidRPr="002F58A6">
        <w:t>I concur with the general sentiments expressed by George Box in his Presidential Address</w:t>
      </w:r>
      <w:r>
        <w:t xml:space="preserve"> … </w:t>
      </w:r>
      <w:r w:rsidRPr="002F58A6">
        <w:t>that we have great need for the whole statistician in one body</w:t>
      </w:r>
      <w:r>
        <w:t>—</w:t>
      </w:r>
      <w:r w:rsidRPr="002F58A6">
        <w:t>for the analyst of data as well as for the probability model maker</w:t>
      </w:r>
      <w:r>
        <w:t>—</w:t>
      </w:r>
      <w:r w:rsidRPr="002F58A6">
        <w:t>and the inferential theorist/practitioner. One cannot, however, make a whole man by claiming that one can subsume one important class of mental activity under another class whose style and purposes are not only different but incompatible. To be</w:t>
      </w:r>
      <w:r>
        <w:t xml:space="preserve"> “</w:t>
      </w:r>
      <w:r w:rsidRPr="002F58A6">
        <w:t>whole statisticians</w:t>
      </w:r>
      <w:r>
        <w:t>”</w:t>
      </w:r>
      <w:r w:rsidRPr="002F58A6">
        <w:t xml:space="preserve"> as Box might put it, or to be </w:t>
      </w:r>
      <w:r>
        <w:t>“</w:t>
      </w:r>
      <w:r w:rsidRPr="002F58A6">
        <w:t>whole statistician-data analysts</w:t>
      </w:r>
      <w:r>
        <w:t xml:space="preserve">” </w:t>
      </w:r>
      <w:r w:rsidRPr="002F58A6">
        <w:t xml:space="preserve">as I might, means to be single persons who can take quite different views and adopt quite different styles as the needs change. As the title of my paper of yesterday put it, </w:t>
      </w:r>
      <w:r>
        <w:t>“</w:t>
      </w:r>
      <w:r w:rsidRPr="002F58A6">
        <w:t>we need both exploratory and confirmatory</w:t>
      </w:r>
      <w:r>
        <w:t>”</w:t>
      </w:r>
      <w:r w:rsidRPr="002F58A6">
        <w:t>! The twain can</w:t>
      </w:r>
      <w:r>
        <w:t>—</w:t>
      </w:r>
      <w:r w:rsidRPr="002F58A6">
        <w:t>and should</w:t>
      </w:r>
      <w:r>
        <w:t>—</w:t>
      </w:r>
      <w:r w:rsidRPr="002F58A6">
        <w:t xml:space="preserve">meet, but they need to remain a pair (or two distinct parts of a larger team) if they are to do what they should and can </w:t>
      </w:r>
      <w:r>
        <w:fldChar w:fldCharType="begin"/>
      </w:r>
      <w:r>
        <w:instrText xml:space="preserve"> ADDIN ZOTERO_ITEM CSL_CITATION {"citationID":"fZvII8r4","properties":{"formattedCitation":"(Tukey 1979)","plainCitation":"(Tukey 1979)","dontUpdate":true,"noteIndex":0},"citationItems":[{"id":17983,"uris":["http://zotero.org/users/10812/items/WPK4BL8W"],"uri":["http://zotero.org/users/10812/items/WPK4BL8W"],"itemData":{"id":17983,"type":"article-journal","archive":"JSTOR","container-title":"Journal of the American Statistical Association","DOI":"10.2307/2286735","ISSN":"0162-1459","issue":"365","note":"publisher: [American Statistical Association, Taylor &amp; Francis, Ltd.]","page":"121-122","source":"JSTOR","title":"Nonparametric Statistical Data Modeling: Comment","title-short":"Nonparametric Statistical Data Modeling","volume":"74","author":[{"family":"Tukey","given":"John W."}],"issued":{"date-parts":[["1979"]]}}}],"schema":"https://github.com/citation-style-language/schema/raw/master/csl-citation.json"} </w:instrText>
      </w:r>
      <w:r>
        <w:fldChar w:fldCharType="separate"/>
      </w:r>
      <w:r>
        <w:rPr>
          <w:noProof/>
        </w:rPr>
        <w:t>(Tukey 1979: 122)</w:t>
      </w:r>
      <w:r>
        <w:fldChar w:fldCharType="end"/>
      </w:r>
      <w:r>
        <w:t>.</w:t>
      </w:r>
    </w:p>
    <w:p w14:paraId="3C8727B7" w14:textId="773CEF4F" w:rsidR="00791999" w:rsidRDefault="00791999" w:rsidP="00791999">
      <w:pPr>
        <w:pStyle w:val="BodyText"/>
        <w:ind w:firstLine="0"/>
        <w:rPr>
          <w:rStyle w:val="Subtitle2"/>
        </w:rPr>
      </w:pPr>
      <w:r>
        <w:rPr>
          <w:rStyle w:val="Subtitle2"/>
        </w:rPr>
        <w:t>Tukey implies a solution to the schism</w:t>
      </w:r>
      <w:r w:rsidR="00D062F9">
        <w:rPr>
          <w:rStyle w:val="Subtitle2"/>
        </w:rPr>
        <w:t>,</w:t>
      </w:r>
      <w:r>
        <w:rPr>
          <w:rStyle w:val="Subtitle2"/>
        </w:rPr>
        <w:t xml:space="preserve"> later observed by Hayashi</w:t>
      </w:r>
      <w:r w:rsidR="00D062F9">
        <w:rPr>
          <w:rStyle w:val="Subtitle2"/>
        </w:rPr>
        <w:t>,</w:t>
      </w:r>
      <w:r>
        <w:rPr>
          <w:rStyle w:val="Subtitle2"/>
        </w:rPr>
        <w:t xml:space="preserve"> in better organization, not in a utopian “new man” or in a synthetic science </w:t>
      </w:r>
      <w:r w:rsidRPr="008D0C30">
        <w:rPr>
          <w:rStyle w:val="Subtitle2"/>
          <w:i/>
          <w:iCs/>
        </w:rPr>
        <w:t>per se</w:t>
      </w:r>
      <w:r>
        <w:rPr>
          <w:rStyle w:val="Subtitle2"/>
        </w:rPr>
        <w:t xml:space="preserve">, recalling the division of labor proposed by </w:t>
      </w:r>
      <w:proofErr w:type="spellStart"/>
      <w:r>
        <w:rPr>
          <w:rStyle w:val="Subtitle2"/>
        </w:rPr>
        <w:t>Naur</w:t>
      </w:r>
      <w:proofErr w:type="spellEnd"/>
      <w:r>
        <w:rPr>
          <w:rStyle w:val="Subtitle2"/>
        </w:rPr>
        <w:t xml:space="preserve">, but here focusing on different roles within that division. </w:t>
      </w:r>
      <w:r w:rsidR="00E5072A">
        <w:rPr>
          <w:rStyle w:val="Subtitle2"/>
        </w:rPr>
        <w:t>Implicit in this approach is the view that t</w:t>
      </w:r>
      <w:r>
        <w:rPr>
          <w:rStyle w:val="Subtitle2"/>
        </w:rPr>
        <w:t xml:space="preserve">he problem with statistics was not epistemic but organizational. </w:t>
      </w:r>
    </w:p>
    <w:p w14:paraId="280B5B11" w14:textId="255EF18A" w:rsidR="00791999" w:rsidRDefault="00791999" w:rsidP="00791999">
      <w:pPr>
        <w:pStyle w:val="Bourdieu"/>
        <w:rPr>
          <w:rStyle w:val="Subtitle2"/>
        </w:rPr>
      </w:pPr>
      <w:r>
        <w:rPr>
          <w:rStyle w:val="Subtitle2"/>
        </w:rPr>
        <w:t>Here it is helpful to recall a property of Kuhn’s concept of paradigm—an obvious lens through which to observe our topic—which is often overlooked by those who use the term: it refers no</w:t>
      </w:r>
      <w:r w:rsidR="00E5072A">
        <w:rPr>
          <w:rStyle w:val="Subtitle2"/>
        </w:rPr>
        <w:t xml:space="preserve"> </w:t>
      </w:r>
      <w:r>
        <w:rPr>
          <w:rStyle w:val="Subtitle2"/>
        </w:rPr>
        <w:t>to an abstract body of ideas that succeed on the basis of their intrinsic rationality or truth value, but to the successful practical application of ideas by means of novel methods and tools in a way that they may be imitated. The concept has both epistemic and social dimensions. Viewed in this light, the question of whether data science is in fact a science—our main question—becomes a matter of determining whether it solves important problems in new ways, by means of an assemblage of ideas, methods, and tools that may be grasped and imitated by others. Hence, although Tukey and Hayashi may appear to be divergent in their approaches to overcoming the problems, they represent the two aspects of a scientific paradigm, the one conceptual, the other practical. This should not be viewed as contradictory.</w:t>
      </w:r>
    </w:p>
    <w:p w14:paraId="2C4EA02A" w14:textId="61889660" w:rsidR="00F13A1E" w:rsidRDefault="00F13A1E" w:rsidP="00F13A1E">
      <w:pPr>
        <w:pStyle w:val="Heading3"/>
        <w:rPr>
          <w:rStyle w:val="Subtitle2"/>
        </w:rPr>
      </w:pPr>
      <w:bookmarkStart w:id="34" w:name="_Toc48290844"/>
      <w:r>
        <w:rPr>
          <w:rStyle w:val="Subtitle2"/>
        </w:rPr>
        <w:t>The Tokyo School</w:t>
      </w:r>
      <w:bookmarkEnd w:id="34"/>
    </w:p>
    <w:p w14:paraId="56B16EDF" w14:textId="4C85318E" w:rsidR="00791999" w:rsidRDefault="00791999" w:rsidP="00791999">
      <w:pPr>
        <w:pStyle w:val="BodyText"/>
      </w:pPr>
      <w:r>
        <w:rPr>
          <w:rStyle w:val="Subtitle2"/>
        </w:rPr>
        <w:t xml:space="preserve">Following the </w:t>
      </w:r>
      <w:r w:rsidRPr="008D72F9">
        <w:rPr>
          <w:rStyle w:val="Subtitle2"/>
          <w:sz w:val="22"/>
          <w:szCs w:val="22"/>
        </w:rPr>
        <w:t>IFCS</w:t>
      </w:r>
      <w:r>
        <w:rPr>
          <w:rStyle w:val="Subtitle2"/>
        </w:rPr>
        <w:t xml:space="preserve"> meetings, as well as two meetings of the Japan Statistical Society that held “special sessions on data science,’’ Ohsumi developed Hayashi’s definition as well as its rationale </w:t>
      </w:r>
      <w:r>
        <w:fldChar w:fldCharType="begin"/>
      </w:r>
      <w:r>
        <w:instrText xml:space="preserve"> ADDIN ZOTERO_ITEM CSL_CITATION {"citationID":"2mWh0zrM","properties":{"formattedCitation":"(Ohsumi 2000)","plainCitation":"(Ohsumi 2000)","dontUpdate":true,"noteIndex":0},"citationItems":[{"id":17943,"uris":["http://zotero.org/users/10812/items/TQKTKT6I"],"uri":["http://zotero.org/users/10812/items/TQKTKT6I"],"itemData":{"id":17943,"type":"chapter","container-title":"Data analysis, classification, and related methods","page":"329–334","publisher":"Springer","source":"Google Scholar","title":"From Data Analysis to Data Science","author":[{"family":"Ohsumi","given":"Noboru"}],"issued":{"date-parts":[["2000"]]}}}],"schema":"https://github.com/citation-style-language/schema/raw/master/csl-citation.json"} </w:instrText>
      </w:r>
      <w:r>
        <w:fldChar w:fldCharType="separate"/>
      </w:r>
      <w:r>
        <w:rPr>
          <w:noProof/>
        </w:rPr>
        <w:t>(Ohsumi 2000: 331)</w:t>
      </w:r>
      <w:r>
        <w:fldChar w:fldCharType="end"/>
      </w:r>
      <w:r>
        <w:rPr>
          <w:rStyle w:val="Subtitle2"/>
        </w:rPr>
        <w:t xml:space="preserve">. At this point, we shall call </w:t>
      </w:r>
      <w:r>
        <w:rPr>
          <w:rStyle w:val="Subtitle2"/>
        </w:rPr>
        <w:lastRenderedPageBreak/>
        <w:t>this the Tokyo school of data science, given the association of both Hayashi and Ohsumi with t</w:t>
      </w:r>
      <w:r w:rsidRPr="00FE084A">
        <w:rPr>
          <w:rStyle w:val="Subtitle2"/>
        </w:rPr>
        <w:t>he Institute of Statistical Mathematics</w:t>
      </w:r>
      <w:r>
        <w:rPr>
          <w:rStyle w:val="Subtitle2"/>
        </w:rPr>
        <w:t xml:space="preserve"> in </w:t>
      </w:r>
      <w:r w:rsidRPr="00FE084A">
        <w:rPr>
          <w:rStyle w:val="Subtitle2"/>
        </w:rPr>
        <w:t>Tokyo</w:t>
      </w:r>
      <w:r>
        <w:rPr>
          <w:rStyle w:val="Subtitle2"/>
        </w:rPr>
        <w:t xml:space="preserve">, </w:t>
      </w:r>
      <w:r w:rsidRPr="00FE084A">
        <w:rPr>
          <w:rStyle w:val="Subtitle2"/>
        </w:rPr>
        <w:t>Japan</w:t>
      </w:r>
      <w:r>
        <w:rPr>
          <w:rStyle w:val="Subtitle2"/>
        </w:rPr>
        <w:t xml:space="preserve">. In a paper that explicitly addressed the relationship between data analysis and data science, and which is perhaps the first of several to claim the flag of data science for statistics, Ohsumi declared that </w:t>
      </w:r>
      <w:r>
        <w:t>because of its privileging of “mathematical methodologies” over an engagement with data acquisition, data analysis had become “a canary that has forgotten to sing,” referring to a Japanese children’s song that contemplates a silent bird’s fate (332).</w:t>
      </w:r>
      <w:r w:rsidRPr="0027759D">
        <w:rPr>
          <w:rStyle w:val="FootnoteReference"/>
        </w:rPr>
        <w:footnoteReference w:id="8"/>
      </w:r>
      <w:r>
        <w:t xml:space="preserve"> Amplifying Hayashi, he asserted that “[h]ow data are gathered is the key to defining the relevant information and making it easy to understand and analyze” (331). In making this point, Ohsumi </w:t>
      </w:r>
      <w:r w:rsidR="00F13A1E">
        <w:t>referred to</w:t>
      </w:r>
      <w:r>
        <w:t xml:space="preserve"> a new figure </w:t>
      </w:r>
      <w:r w:rsidR="00F856BC">
        <w:t>on</w:t>
      </w:r>
      <w:r>
        <w:t xml:space="preserve"> the scene, one that contradicted the principles he proposed:</w:t>
      </w:r>
    </w:p>
    <w:p w14:paraId="6FF736BA" w14:textId="77777777" w:rsidR="00791999" w:rsidRDefault="00791999" w:rsidP="00791999">
      <w:pPr>
        <w:pStyle w:val="Extract"/>
      </w:pPr>
      <w:r>
        <w:t>In my opinion, this viewpoint on the meaning of data science is fundamentally different from data mining (DM) and knowledge discovery (KD). These concepts are not of practical use because they neglect the problems of ‘data acquisition’ and its practice (332).</w:t>
      </w:r>
    </w:p>
    <w:p w14:paraId="34C59619" w14:textId="0AFE1A3C" w:rsidR="007268ED" w:rsidRPr="00495BB6" w:rsidRDefault="007268ED" w:rsidP="007268ED">
      <w:pPr>
        <w:pStyle w:val="Heading3"/>
      </w:pPr>
      <w:bookmarkStart w:id="35" w:name="_Toc48290845"/>
      <w:r w:rsidRPr="00495BB6">
        <w:t>DM, KD, and KDD</w:t>
      </w:r>
      <w:bookmarkEnd w:id="35"/>
    </w:p>
    <w:p w14:paraId="79FB75FA" w14:textId="38770E65" w:rsidR="00791999" w:rsidRDefault="00791999" w:rsidP="007268ED">
      <w:pPr>
        <w:pStyle w:val="BodyText"/>
      </w:pPr>
      <w:r>
        <w:t xml:space="preserve">It is significant that Ohsumi excludes these new fields—or field, since the two so frequently co-occur, along with the variant </w:t>
      </w:r>
      <w:r w:rsidRPr="00C25DE5">
        <w:rPr>
          <w:sz w:val="22"/>
          <w:szCs w:val="22"/>
        </w:rPr>
        <w:t>KDD</w:t>
      </w:r>
      <w:r>
        <w:t xml:space="preserve">, “knowledge discovery in databases”—from his definition of data science, since many today would consider the two synonymous. The paradox is instructive: the name “data mining,” as used here, makes its appearance in the early 1990s as a rubric that included a set of practices motivated by precisely the same conditions that led the Tokyo school to propose the field of data science in the first place. Among these conditions was the relatively sudden appearance of vast amounts of data stored in databases—one of the fruits of classical data science—owing to the success of relational databases and personal computing in the </w:t>
      </w:r>
      <w:r w:rsidR="00792A1F">
        <w:t>1</w:t>
      </w:r>
      <w:r>
        <w:t xml:space="preserve">980s, and a suite of tools to work with data, from spreadsheets to programming languages to statistical software packages. Whereas many statisticians viewed these developments with alarm, being acutely aware of the epistemic disruptions they produced for the received workflow of data analysis, the data mining community embraced them as an opportunity to convert data into value. Coming mainly from the field of computer science, data miners developed a set of </w:t>
      </w:r>
      <w:r w:rsidR="007268ED">
        <w:t>methods</w:t>
      </w:r>
      <w:r>
        <w:t xml:space="preserve"> that included the application of machine learning </w:t>
      </w:r>
      <w:r w:rsidR="007268ED">
        <w:t xml:space="preserve">algorithms </w:t>
      </w:r>
      <w:r>
        <w:t xml:space="preserve">to the data found in databases in various contexts, from science to industry (such as point-of-sale records generated as by-product of computerized cash registers and credit card use). The relationship between machine learning and data mining was also mutually beneficial—data miners supplied machine learning with the large sets of data required for this class of algorithms to perform well. This relationship was greatly reinforced with the rise and development of the </w:t>
      </w:r>
      <w:r>
        <w:lastRenderedPageBreak/>
        <w:t>Web and social media platforms, which generated enormous amounts of behavioral data.</w:t>
      </w:r>
    </w:p>
    <w:p w14:paraId="010423CF" w14:textId="3C56E822" w:rsidR="007268ED" w:rsidRPr="00495BB6" w:rsidRDefault="007268ED" w:rsidP="007268ED">
      <w:pPr>
        <w:pStyle w:val="Heading3"/>
      </w:pPr>
      <w:bookmarkStart w:id="36" w:name="_Toc48290846"/>
      <w:r w:rsidRPr="00495BB6">
        <w:t>DA and DM opposed philosophically</w:t>
      </w:r>
      <w:bookmarkEnd w:id="36"/>
    </w:p>
    <w:p w14:paraId="3EE9F420" w14:textId="4B2371B8" w:rsidR="00791999" w:rsidRDefault="00791999" w:rsidP="00791999">
      <w:pPr>
        <w:pStyle w:val="BodyText"/>
      </w:pPr>
      <w:r>
        <w:t xml:space="preserve">Although the two fields—for simplicity, let’s call them data analysis and data mining—were responding to the same conditions of data surplus and impedance, their philosophical orientations could not have been more opposed. This difference is clearest in their respective evaluations of data </w:t>
      </w:r>
      <w:r w:rsidRPr="00542939">
        <w:rPr>
          <w:i/>
          <w:iCs/>
        </w:rPr>
        <w:t>provenance</w:t>
      </w:r>
      <w:r>
        <w:t xml:space="preserve">, the source and conditions under which data are produced. For the data miner, data provenance is largely irrelevant to the possibility of converting data into value. Data </w:t>
      </w:r>
      <w:r w:rsidR="00792A1F">
        <w:t>are</w:t>
      </w:r>
      <w:r>
        <w:t xml:space="preserve"> data, regardless of how </w:t>
      </w:r>
      <w:r w:rsidR="00792A1F">
        <w:t>they are</w:t>
      </w:r>
      <w:r>
        <w:t xml:space="preserve"> generated, and the same methods may be applied to </w:t>
      </w:r>
      <w:r w:rsidR="00495BB6">
        <w:t>them</w:t>
      </w:r>
      <w:r>
        <w:t xml:space="preserve"> regardless of source, so long as </w:t>
      </w:r>
      <w:r w:rsidR="00495BB6">
        <w:t>their</w:t>
      </w:r>
      <w:r>
        <w:t xml:space="preserve"> structure is understood (e.g. time series). (Indeed, for the data miner data exists much as natural resources do, as a given part of the environment, which helps explain the success of the metaphor of mining over competing variants, such as harvesting, which implies intentional creation.) For the data analyst, as Hayashi and Ohsumi took such pains to emphasize, provenance is</w:t>
      </w:r>
      <w:r w:rsidR="00495BB6">
        <w:t>, or should be,</w:t>
      </w:r>
      <w:r>
        <w:t xml:space="preserve"> everything, echoing the statistician’s orthodox preference for experimental over observational data.</w:t>
      </w:r>
    </w:p>
    <w:p w14:paraId="0DAD3AC6" w14:textId="4366D9EB" w:rsidR="00F13A1E" w:rsidRDefault="00F13A1E" w:rsidP="00F13A1E">
      <w:pPr>
        <w:pStyle w:val="Heading3"/>
      </w:pPr>
      <w:bookmarkStart w:id="37" w:name="_Toc48290847"/>
      <w:r>
        <w:t>Ohsumi’s complaint</w:t>
      </w:r>
      <w:r w:rsidR="001946A0">
        <w:t xml:space="preserve"> (DS vs DM)</w:t>
      </w:r>
      <w:bookmarkEnd w:id="37"/>
    </w:p>
    <w:p w14:paraId="304756A7" w14:textId="77777777" w:rsidR="00791999" w:rsidRDefault="00791999" w:rsidP="00791999">
      <w:pPr>
        <w:pStyle w:val="BodyText"/>
      </w:pPr>
      <w:r>
        <w:t>In defining data science in opposition to data mining, Ohsumi explains:</w:t>
      </w:r>
    </w:p>
    <w:p w14:paraId="3BD41524" w14:textId="77777777" w:rsidR="00791999" w:rsidRDefault="00791999" w:rsidP="00791999">
      <w:pPr>
        <w:pStyle w:val="Extract"/>
        <w:ind w:firstLine="360"/>
      </w:pPr>
      <w:r>
        <w:t xml:space="preserve">Owing to the qualitative and quantitative changes in data [produced by the conditions described above], it is, indeed, becoming increasingly difficulty to grasp all aspects of a dataset in explaining various phenomena. Therefore, new techniques, such as </w:t>
      </w:r>
      <w:r w:rsidRPr="00495BB6">
        <w:rPr>
          <w:sz w:val="19"/>
          <w:szCs w:val="22"/>
        </w:rPr>
        <w:t>DM</w:t>
      </w:r>
      <w:r>
        <w:t xml:space="preserve">, </w:t>
      </w:r>
      <w:r w:rsidRPr="00495BB6">
        <w:rPr>
          <w:sz w:val="19"/>
          <w:szCs w:val="22"/>
        </w:rPr>
        <w:t>KD</w:t>
      </w:r>
      <w:r>
        <w:t>, complexity, and neural networks, are being proposed. However, the potential of these methods to solve any of these problems is questionable (332).</w:t>
      </w:r>
    </w:p>
    <w:p w14:paraId="523BE310" w14:textId="77777777" w:rsidR="00791999" w:rsidRDefault="00791999" w:rsidP="00791999">
      <w:pPr>
        <w:pStyle w:val="BodyText"/>
        <w:ind w:firstLine="0"/>
      </w:pPr>
      <w:r>
        <w:t>Ohsumi goes on to characterize the way data has changed by listing the new kinds of data with which the statistician is confronted. These include prominently data sets found in databases as by-products of various processes, such as passive accumulation (e.g. from point-of-sale devices), unstructured data (included in text fields), and aggregated data generated “</w:t>
      </w:r>
      <w:r w:rsidRPr="00565EF5">
        <w:t>spontaneously</w:t>
      </w:r>
      <w:r>
        <w:t xml:space="preserve"> </w:t>
      </w:r>
      <w:r w:rsidRPr="00565EF5">
        <w:t>and</w:t>
      </w:r>
      <w:r>
        <w:t xml:space="preserve"> accumulating automatically </w:t>
      </w:r>
      <w:r w:rsidRPr="00565EF5">
        <w:t>in</w:t>
      </w:r>
      <w:r>
        <w:t xml:space="preserve"> </w:t>
      </w:r>
      <w:r w:rsidRPr="00565EF5">
        <w:t>the</w:t>
      </w:r>
      <w:r>
        <w:t xml:space="preserve"> </w:t>
      </w:r>
      <w:r w:rsidRPr="00565EF5">
        <w:t>electronic</w:t>
      </w:r>
      <w:r>
        <w:t xml:space="preserve"> </w:t>
      </w:r>
      <w:r w:rsidRPr="00565EF5">
        <w:t>data</w:t>
      </w:r>
      <w:r>
        <w:t xml:space="preserve"> </w:t>
      </w:r>
      <w:r w:rsidRPr="00565EF5">
        <w:t>col</w:t>
      </w:r>
      <w:r>
        <w:t>l</w:t>
      </w:r>
      <w:r w:rsidRPr="00565EF5">
        <w:t>ection</w:t>
      </w:r>
      <w:r>
        <w:t xml:space="preserve"> </w:t>
      </w:r>
      <w:r w:rsidRPr="00565EF5">
        <w:t>environment</w:t>
      </w:r>
      <w:r>
        <w:t>” (332-333). He explained his concern with data mining:</w:t>
      </w:r>
    </w:p>
    <w:p w14:paraId="5E82C69C" w14:textId="29CE75B7" w:rsidR="00791999" w:rsidRDefault="00791999" w:rsidP="00791999">
      <w:pPr>
        <w:pStyle w:val="Extract"/>
        <w:ind w:firstLine="360"/>
      </w:pPr>
      <w:r>
        <w:t xml:space="preserve">When it comes to analyzing these datasets, people discuss </w:t>
      </w:r>
      <w:r w:rsidRPr="00495BB6">
        <w:rPr>
          <w:sz w:val="19"/>
          <w:szCs w:val="22"/>
        </w:rPr>
        <w:t xml:space="preserve">DM </w:t>
      </w:r>
      <w:r>
        <w:t xml:space="preserve">and related techniques. However, the important questions to answer are: what dataset is necessary to explicate a certain phenomenon, why is it necessary, how to design its acquisition, and how difficult the whole process is. </w:t>
      </w:r>
      <w:r w:rsidRPr="005679FF">
        <w:rPr>
          <w:i/>
          <w:iCs/>
        </w:rPr>
        <w:t>This is more important than the dataset itself</w:t>
      </w:r>
      <w:r>
        <w:t xml:space="preserve">. Books on </w:t>
      </w:r>
      <w:r w:rsidRPr="00495BB6">
        <w:rPr>
          <w:sz w:val="19"/>
          <w:szCs w:val="22"/>
        </w:rPr>
        <w:t xml:space="preserve">DM </w:t>
      </w:r>
      <w:r>
        <w:t>do contain term</w:t>
      </w:r>
      <w:r w:rsidR="00DB27A9">
        <w:t>s</w:t>
      </w:r>
      <w:r>
        <w:t xml:space="preserve"> such as “data preparation”, “getting the data”, “sampling procedures”</w:t>
      </w:r>
      <w:r w:rsidR="00495BB6">
        <w:t>,</w:t>
      </w:r>
      <w:r>
        <w:t xml:space="preserve"> and “data auditing”, but there is an assumption that the dataset is given and the procedure may start with analysis. Fiddling with a dataset once it is collected is merely a self-contained play of data handling </w:t>
      </w:r>
      <w:r>
        <w:fldChar w:fldCharType="begin"/>
      </w:r>
      <w:r>
        <w:instrText xml:space="preserve"> ADDIN ZOTERO_ITEM CSL_CITATION {"citationID":"kYpjqmKx","properties":{"formattedCitation":"(Ohsumi 2000)","plainCitation":"(Ohsumi 2000)","dontUpdate":true,"noteIndex":0},"citationItems":[{"id":17943,"uris":["http://zotero.org/users/10812/items/TQKTKT6I"],"uri":["http://zotero.org/users/10812/items/TQKTKT6I"],"itemData":{"id":17943,"type":"chapter","container-title":"Data analysis, classification, and related methods","page":"329–334","publisher":"Springer","source":"Google Scholar","title":"From Data Analysis to Data Science","author":[{"family":"Ohsumi","given":"Noboru"}],"issued":{"date-parts":[["2000"]]}}}],"schema":"https://github.com/citation-style-language/schema/raw/master/csl-citation.json"} </w:instrText>
      </w:r>
      <w:r>
        <w:fldChar w:fldCharType="separate"/>
      </w:r>
      <w:r>
        <w:rPr>
          <w:noProof/>
        </w:rPr>
        <w:t>(Ohsumi 2000: 333: emphasis added)</w:t>
      </w:r>
      <w:r>
        <w:fldChar w:fldCharType="end"/>
      </w:r>
      <w:r>
        <w:t>.</w:t>
      </w:r>
    </w:p>
    <w:p w14:paraId="5A0A3ACB" w14:textId="55E8A71D" w:rsidR="00791999" w:rsidRDefault="00791999" w:rsidP="00791999">
      <w:pPr>
        <w:pStyle w:val="BodyText"/>
        <w:ind w:firstLine="0"/>
      </w:pPr>
      <w:r>
        <w:t xml:space="preserve">Although his evaluation of data mining seems to be woefully off base—a great deal of Google’s success, to take one example, was founded on their embrace of data mining at the time of Ohsumi’s essay—in fact his concern is not with the success of predictive analytics </w:t>
      </w:r>
      <w:r w:rsidRPr="00756C3C">
        <w:rPr>
          <w:i/>
          <w:iCs/>
        </w:rPr>
        <w:t>per se</w:t>
      </w:r>
      <w:r>
        <w:t xml:space="preserve">, but with solving what he considered to be the </w:t>
      </w:r>
      <w:r>
        <w:lastRenderedPageBreak/>
        <w:t xml:space="preserve">central problem of data science, that of </w:t>
      </w:r>
      <w:commentRangeStart w:id="38"/>
      <w:r>
        <w:t>understanding how data are generated in the first place</w:t>
      </w:r>
      <w:commentRangeEnd w:id="38"/>
      <w:r w:rsidR="00495BB6">
        <w:rPr>
          <w:rStyle w:val="CommentReference"/>
        </w:rPr>
        <w:commentReference w:id="38"/>
      </w:r>
      <w:r>
        <w:t>. Given some of the issues that classifiers have encountered with respect to racial bias, for example, he cannot be said to have been wrong.</w:t>
      </w:r>
    </w:p>
    <w:p w14:paraId="1CE5A942" w14:textId="05343B9A" w:rsidR="00FE42CE" w:rsidRDefault="00FE42CE" w:rsidP="00FE42CE">
      <w:pPr>
        <w:pStyle w:val="Heading3"/>
      </w:pPr>
      <w:bookmarkStart w:id="39" w:name="_Toc48290848"/>
      <w:proofErr w:type="spellStart"/>
      <w:r>
        <w:t>Breiman</w:t>
      </w:r>
      <w:r w:rsidR="007268ED">
        <w:t>’s</w:t>
      </w:r>
      <w:proofErr w:type="spellEnd"/>
      <w:r w:rsidR="007268ED">
        <w:t xml:space="preserve"> two cultures</w:t>
      </w:r>
      <w:bookmarkEnd w:id="39"/>
    </w:p>
    <w:p w14:paraId="3C93A56B" w14:textId="763DE410" w:rsidR="00EE4D93" w:rsidRDefault="00EE4D93" w:rsidP="00EE4D93">
      <w:pPr>
        <w:pStyle w:val="BodyText"/>
      </w:pPr>
      <w:r>
        <w:t xml:space="preserve">Perhaps the most eloquent and authoritative account of the difference between data analysis and data mining is found in Leo </w:t>
      </w:r>
      <w:proofErr w:type="spellStart"/>
      <w:r>
        <w:t>Breiman’s</w:t>
      </w:r>
      <w:proofErr w:type="spellEnd"/>
      <w:r>
        <w:t xml:space="preserve"> contemporary essay on </w:t>
      </w:r>
      <w:r w:rsidR="009801F8">
        <w:t xml:space="preserve">an analogous pairing, </w:t>
      </w:r>
      <w:r>
        <w:t xml:space="preserve">what he called, echoing C. P. Snow, the “two cultures” of statistical modeling </w:t>
      </w:r>
      <w:r>
        <w:fldChar w:fldCharType="begin"/>
      </w:r>
      <w:r w:rsidRPr="00EE4D93">
        <w:instrText xml:space="preserve"> ADDIN ZOTERO_ITEM CSL_CITATION {"citationID":"c9NWd7WL","properties":{"formattedCitation":"(Breiman 2001)","plainCitation":"(Breiman 2001)","noteIndex":0},"citationItems":[{"id":8800,"uris":["http://zotero.org/users/10812/items/G7EIBG83"],"uri":["http://zotero.org/users/10812/items/G7EIBG83"],"itemData":{"id":8800,"type":"article-journal","abstract":"There are two cultures in the use of statistical modeling to reach conclusions from data. One assumes that the data are generated by a given stochastic data model. The other uses algorithmic models and treats the data mechanism as unknown. The statistical community has been committed to the almost exclusive use of data models. This commitment has led to irrelevant theory, questionable conclusions, and has kept statisticians from working on a large range of interesting current problems. Algorithmic modeling, both in theory and practice, has developed rapidly in fields outside statistics. It can be used both on large complex data sets and as a more accurate and informative alternative to data modeling on smaller data sets. If our goal as a field is to use data to solve problems, then we need to move away from exclusive dependence on data models and adopt a more diverse set of tools.\n\nIncludes comments and a rejoinder by the author.","container-title":"Statistical Science","DOI":"10.1214/ss/1009213726","ISSN":"0883-4237, 2168-8745","issue":"3","journalAbbreviation":"Statist. Sci.","language":"en","note":"MR: MR1874152\nZbl: 1059.62505","page":"199-231","source":"Project Euclid","title":"Statistical Modeling: The Two Cultures","title-short":"Statistical Modeling","volume":"16","author":[{"family":"Breiman","given":"Leo"}],"issued":{"date-parts":[["2001",8]]}}}],"schema":"https://github.com/citation-style-language/schema/raw/master/csl-citation.json"} </w:instrText>
      </w:r>
      <w:r>
        <w:fldChar w:fldCharType="separate"/>
      </w:r>
      <w:r>
        <w:rPr>
          <w:noProof/>
        </w:rPr>
        <w:t>(Breiman 2001)</w:t>
      </w:r>
      <w:r>
        <w:fldChar w:fldCharType="end"/>
      </w:r>
      <w:r>
        <w:t xml:space="preserve">. In brief, one culture seeks to represent causality—the black box of nature that generates the empirical data with which statistics begins—by means of probabilistic or stochastic data models. The parameters, random variables, and relationships that compose these models are imagined to correspond to things in the world, at least in principle. </w:t>
      </w:r>
      <w:r w:rsidR="00495BB6">
        <w:t xml:space="preserve">Data are used to estimate the parameters of these models. </w:t>
      </w:r>
      <w:r>
        <w:t xml:space="preserve">This is the “data modeling culture,” associated with traditional statistics and data analysis. </w:t>
      </w:r>
      <w:proofErr w:type="spellStart"/>
      <w:r>
        <w:t>Breiman</w:t>
      </w:r>
      <w:proofErr w:type="spellEnd"/>
      <w:r>
        <w:t xml:space="preserve"> </w:t>
      </w:r>
      <w:r w:rsidR="00495BB6">
        <w:t>guessed</w:t>
      </w:r>
      <w:r>
        <w:t xml:space="preserve"> this culture comprised 98% of all statisticians, broadly conceived. The other culture bypasses attempts to directly model the contents of the black box and instead focuses on accounting for the data by means of </w:t>
      </w:r>
      <w:r w:rsidR="00495BB6">
        <w:t xml:space="preserve">goal-oriented </w:t>
      </w:r>
      <w:r>
        <w:t xml:space="preserve">algorithms, regardless of the correspondence of these to the world. This is the “algorithmic modeling culture,” associated with computer science, machine learning, and, we might add, data mining. </w:t>
      </w:r>
      <w:proofErr w:type="spellStart"/>
      <w:r>
        <w:t>Breiman</w:t>
      </w:r>
      <w:proofErr w:type="spellEnd"/>
      <w:r>
        <w:t xml:space="preserve"> described the growth of this culture as “rapid” (beginning circa 1985) and characterized its results as “startling” </w:t>
      </w:r>
      <w:r>
        <w:fldChar w:fldCharType="begin"/>
      </w:r>
      <w:r>
        <w:instrText xml:space="preserve"> ADDIN ZOTERO_ITEM CSL_CITATION {"citationID":"kXFAxuXa","properties":{"formattedCitation":"(Breiman 2001)","plainCitation":"(Breiman 2001)","dontUpdate":true,"noteIndex":0},"citationItems":[{"id":8800,"uris":["http://zotero.org/users/10812/items/G7EIBG83"],"uri":["http://zotero.org/users/10812/items/G7EIBG83"],"itemData":{"id":8800,"type":"article-journal","abstract":"There are two cultures in the use of statistical modeling to reach conclusions from data. One assumes that the data are generated by a given stochastic data model. The other uses algorithmic models and treats the data mechanism as unknown. The statistical community has been committed to the almost exclusive use of data models. This commitment has led to irrelevant theory, questionable conclusions, and has kept statisticians from working on a large range of interesting current problems. Algorithmic modeling, both in theory and practice, has developed rapidly in fields outside statistics. It can be used both on large complex data sets and as a more accurate and informative alternative to data modeling on smaller data sets. If our goal as a field is to use data to solve problems, then we need to move away from exclusive dependence on data models and adopt a more diverse set of tools.\n\nIncludes comments and a rejoinder by the author.","container-title":"Statistical Science","DOI":"10.1214/ss/1009213726","ISSN":"0883-4237, 2168-8745","issue":"3","journalAbbreviation":"Statist. Sci.","language":"en","note":"MR: MR1874152\nZbl: 1059.62505","page":"199-231","source":"Project Euclid","title":"Statistical Modeling: The Two Cultures","title-short":"Statistical Modeling","volume":"16","author":[{"family":"Breiman","given":"Leo"}],"issued":{"date-parts":[["2001",8]]}}}],"schema":"https://github.com/citation-style-language/schema/raw/master/csl-citation.json"} </w:instrText>
      </w:r>
      <w:r>
        <w:fldChar w:fldCharType="separate"/>
      </w:r>
      <w:r>
        <w:rPr>
          <w:noProof/>
        </w:rPr>
        <w:t>(Breiman 2001: 200)</w:t>
      </w:r>
      <w:r>
        <w:fldChar w:fldCharType="end"/>
      </w:r>
      <w:r>
        <w:t xml:space="preserve">. </w:t>
      </w:r>
    </w:p>
    <w:p w14:paraId="65C47573" w14:textId="4B56FA04" w:rsidR="00F13A1E" w:rsidRDefault="00F13A1E" w:rsidP="00F13A1E">
      <w:pPr>
        <w:pStyle w:val="Heading3"/>
      </w:pPr>
      <w:bookmarkStart w:id="40" w:name="_Toc48290849"/>
      <w:r>
        <w:t>Institutional differences</w:t>
      </w:r>
      <w:bookmarkEnd w:id="40"/>
    </w:p>
    <w:p w14:paraId="7CB9B9B5" w14:textId="70763D38" w:rsidR="007268ED" w:rsidRDefault="00EE4D93" w:rsidP="00495BB6">
      <w:pPr>
        <w:pStyle w:val="Bourdieu"/>
      </w:pPr>
      <w:r>
        <w:t xml:space="preserve">One way to account for the difference between the two cultures is to look at their institutional settings. The data modeling culture is closely aligned with the project of academic science and the search for intelligible models of nature, whereas the latter are more associated with business needs, the pragmatic decision-making requirements of those clients who own the databases in the first place. </w:t>
      </w:r>
      <w:proofErr w:type="spellStart"/>
      <w:r>
        <w:t>Parzen</w:t>
      </w:r>
      <w:proofErr w:type="spellEnd"/>
      <w:r>
        <w:t xml:space="preserve">, in his comment to </w:t>
      </w:r>
      <w:proofErr w:type="spellStart"/>
      <w:r>
        <w:t>Breiman’s</w:t>
      </w:r>
      <w:proofErr w:type="spellEnd"/>
      <w:r>
        <w:t xml:space="preserve"> essay, characterizes this as the difference between “science” and “management” (224). This difference is reflected in </w:t>
      </w:r>
      <w:proofErr w:type="spellStart"/>
      <w:r>
        <w:t>Breiman’s</w:t>
      </w:r>
      <w:proofErr w:type="spellEnd"/>
      <w:r>
        <w:t xml:space="preserve"> own biography, which is that of a liminal figure in this binary. He spent significant amounts of time as both an “academic </w:t>
      </w:r>
      <w:proofErr w:type="spellStart"/>
      <w:r>
        <w:t>probabilist</w:t>
      </w:r>
      <w:proofErr w:type="spellEnd"/>
      <w:r>
        <w:t>” and as a free-lance consultant to industry and government, where he “</w:t>
      </w:r>
      <w:r w:rsidRPr="00DC6D17">
        <w:t>became</w:t>
      </w:r>
      <w:r>
        <w:t xml:space="preserve"> </w:t>
      </w:r>
      <w:r w:rsidRPr="00DC6D17">
        <w:t>a member of the small second culture</w:t>
      </w:r>
      <w:r>
        <w:t>.” These different value orientations—</w:t>
      </w:r>
      <w:r w:rsidR="004F69F2">
        <w:t xml:space="preserve">deriving from </w:t>
      </w:r>
      <w:r>
        <w:t xml:space="preserve">the purpose for which one works with data in the first place—are reflected in their attitudes toward data and models. For one group, models are the capital on which one builds a career and a name. </w:t>
      </w:r>
      <w:r w:rsidR="00495BB6">
        <w:t>O</w:t>
      </w:r>
      <w:r>
        <w:t xml:space="preserve">ne </w:t>
      </w:r>
      <w:r w:rsidR="00495BB6">
        <w:t>wins</w:t>
      </w:r>
      <w:r>
        <w:t xml:space="preserve"> a Nobel Prize for a successful model of the world, not for collecting the data upon which it was built, which are often forgotten and poorly documented. In business, however, models come and go, but the data constitute an irreplaceable form of capital, often taking years to accumulate. Thus, for one group, models precede data; for the other, data precedes models. We might characterize the former as </w:t>
      </w:r>
      <w:r w:rsidRPr="002B5F03">
        <w:rPr>
          <w:i/>
          <w:iCs/>
        </w:rPr>
        <w:t>essentialist</w:t>
      </w:r>
      <w:r>
        <w:t xml:space="preserve"> and the latter as </w:t>
      </w:r>
      <w:r w:rsidRPr="002B5F03">
        <w:rPr>
          <w:i/>
          <w:iCs/>
        </w:rPr>
        <w:t>existentialist</w:t>
      </w:r>
      <w:r>
        <w:t xml:space="preserve">, given the analogy that data : models :: existence : essence. </w:t>
      </w:r>
    </w:p>
    <w:p w14:paraId="073DC10F" w14:textId="3B0CFFAF" w:rsidR="00EE4D93" w:rsidRDefault="00EE4D93" w:rsidP="00F13A1E">
      <w:pPr>
        <w:pStyle w:val="BodyText"/>
      </w:pPr>
      <w:r>
        <w:t xml:space="preserve">As Ohsumi wrote, for one culture the data models are more important than the data, and not all data are suitable to supporting the development of good data models. Hence the emphasis on design for data—the most important phases of data science is in the careful acquisition of data. For the other, data are both </w:t>
      </w:r>
      <w:r>
        <w:lastRenderedPageBreak/>
        <w:t xml:space="preserve">abundant and intrinsically valuable, and to a great extent have the power to account for themselves. Whereas the former is highly selective about the data it employs, and views with great suspicion—as we have seen—new forms of data coming from databases in a variety of formats, the latter embrace these data, and are not daunted by their size and complexity. On the contrary, these qualities are essential to the methods applied. </w:t>
      </w:r>
    </w:p>
    <w:p w14:paraId="520E7E3C" w14:textId="730AD094" w:rsidR="00F13A1E" w:rsidRDefault="00F13A1E" w:rsidP="00F13A1E">
      <w:pPr>
        <w:pStyle w:val="Heading3"/>
      </w:pPr>
      <w:bookmarkStart w:id="41" w:name="_Toc48290850"/>
      <w:r>
        <w:t xml:space="preserve">Point of </w:t>
      </w:r>
      <w:proofErr w:type="spellStart"/>
      <w:r>
        <w:t>Breiman’s</w:t>
      </w:r>
      <w:proofErr w:type="spellEnd"/>
      <w:r>
        <w:t xml:space="preserve"> essay</w:t>
      </w:r>
      <w:bookmarkEnd w:id="41"/>
    </w:p>
    <w:p w14:paraId="6723FEFD" w14:textId="0A5E5F22" w:rsidR="00EE4D93" w:rsidRDefault="00EE4D93" w:rsidP="00EE4D93">
      <w:pPr>
        <w:pStyle w:val="BodyText"/>
      </w:pPr>
      <w:r>
        <w:t xml:space="preserve">The point of </w:t>
      </w:r>
      <w:proofErr w:type="spellStart"/>
      <w:r>
        <w:t>Breiman’s</w:t>
      </w:r>
      <w:proofErr w:type="spellEnd"/>
      <w:r>
        <w:t xml:space="preserve"> essay was to convince the 98% that their commitment to correspondence models had led to “irrelevant theory and questionable scientific conclusions” about underlying mechanisms</w:t>
      </w:r>
      <w:r w:rsidR="007268ED">
        <w:t>. P</w:t>
      </w:r>
      <w:r>
        <w:t xml:space="preserve">erhaps more important, </w:t>
      </w:r>
      <w:r w:rsidR="007268ED">
        <w:t xml:space="preserve">he argued </w:t>
      </w:r>
      <w:r w:rsidR="009801F8">
        <w:t xml:space="preserve">that </w:t>
      </w:r>
      <w:r>
        <w:t>their priestly avoidance of impure algorithmic methods and data “not suitable for analysis by data models” (i.e. the accidental data found in databases, as opposed to data created by design) had prevented “statisticians from working on exciting new problems</w:t>
      </w:r>
      <w:r w:rsidR="00013496">
        <w:t>”</w:t>
      </w:r>
      <w:r>
        <w:t xml:space="preserve"> (199–200). The canary had forgotten to sing, but for reasons precisely opposite to that claimed by the Tokyo school, whom </w:t>
      </w:r>
      <w:proofErr w:type="spellStart"/>
      <w:r>
        <w:t>Breiman</w:t>
      </w:r>
      <w:proofErr w:type="spellEnd"/>
      <w:r>
        <w:t xml:space="preserve"> may have admonished for an excessive concern for the conditions of acquisition. </w:t>
      </w:r>
    </w:p>
    <w:p w14:paraId="2D001AA6" w14:textId="42D90890" w:rsidR="007268ED" w:rsidRDefault="00F13A1E" w:rsidP="007268ED">
      <w:pPr>
        <w:pStyle w:val="Heading3"/>
      </w:pPr>
      <w:bookmarkStart w:id="42" w:name="_Toc48290851"/>
      <w:r>
        <w:t>DM’s reversal</w:t>
      </w:r>
      <w:bookmarkEnd w:id="42"/>
    </w:p>
    <w:p w14:paraId="557E5BB5" w14:textId="0F7F737C" w:rsidR="00791999" w:rsidRDefault="00EE4D93" w:rsidP="00EE4D93">
      <w:pPr>
        <w:pStyle w:val="BodyText"/>
      </w:pPr>
      <w:proofErr w:type="spellStart"/>
      <w:r>
        <w:t>Breiman’s</w:t>
      </w:r>
      <w:proofErr w:type="spellEnd"/>
      <w:r>
        <w:t xml:space="preserve"> essay marks a significant shift in the history of data science, a reversal in how </w:t>
      </w:r>
      <w:r w:rsidR="00C25DE5">
        <w:t>data are</w:t>
      </w:r>
      <w:r>
        <w:t xml:space="preserve"> regarded in relation to models. C</w:t>
      </w:r>
      <w:r w:rsidR="00791999">
        <w:t xml:space="preserve">onsider that the phrase “data mining” </w:t>
      </w:r>
      <w:r w:rsidR="009C21BE">
        <w:t xml:space="preserve">itself, which </w:t>
      </w:r>
      <w:r w:rsidR="00791999">
        <w:t xml:space="preserve">was actually used by econometric statisticians to refer to the frowned upon practice of fishing for models in the data, of letting data specify models, </w:t>
      </w:r>
      <w:r w:rsidR="00B50C04">
        <w:t xml:space="preserve">a </w:t>
      </w:r>
      <w:r w:rsidR="00F45F8A">
        <w:t>usage</w:t>
      </w:r>
      <w:r w:rsidR="00B50C04">
        <w:t xml:space="preserve"> </w:t>
      </w:r>
      <w:r w:rsidR="00791999">
        <w:t xml:space="preserve">dating back to 1966 and at least up to 1995 </w:t>
      </w:r>
      <w:r w:rsidR="00791999">
        <w:fldChar w:fldCharType="begin"/>
      </w:r>
      <w:r w:rsidR="00791999">
        <w:instrText xml:space="preserve"> ADDIN ZOTERO_ITEM CSL_CITATION {"citationID":"lff9H8yP","properties":{"formattedCitation":"(Lovell 1983; Ando and Kaufman 1966; Hendry 1995)","plainCitation":"(Lovell 1983; Ando and Kaufman 1966; Hendry 1995)","dontUpdate":true,"noteIndex":0},"citationItems":[{"id":18048,"uris":["http://zotero.org/users/10812/items/IQ75QKSU"],"uri":["http://zotero.org/users/10812/items/IQ75QKSU"],"itemData":{"id":18048,"type":"article-journal","archive":"JSTOR","container-title":"The Review of Economics and Statistics","DOI":"10.2307/1924403","ISSN":"0034-6535","issue":"1","note":"publisher: The MIT Press","page":"1-12","source":"JSTOR","title":"Data Mining","volume":"65","author":[{"family":"Lovell","given":"Michael C."}],"issued":{"date-parts":[["1983"]]}}},{"id":18044,"uris":["http://zotero.org/users/10812/items/LY8W8NMY"],"uri":["http://zotero.org/users/10812/items/LY8W8NMY"],"itemData":{"id":18044,"type":"article-journal","archive":"JSTOR","container-title":"The Review of Economics and Statistics","DOI":"10.2307/1927089","ISSN":"0034-6535","issue":"3","note":"publisher: The MIT Press","page":"334-340","source":"JSTOR","title":"Evaluation of an Ad Hoc Procedure for Estimating Parameters of Some Linear Models","volume":"48","author":[{"family":"Ando","given":"A."},{"family":"Kaufman","given":"G. M."}],"issued":{"date-parts":[["1966"]]}}},{"id":18058,"uris":["http://zotero.org/users/10812/items/ISA5IYXM"],"uri":["http://zotero.org/users/10812/items/ISA5IYXM"],"itemData":{"id":18058,"type":"book","collection-title":"Advanced Texts in Econometrics","event-place":"New York","ISBN":"978-0-19-828316-4","number-of-pages":"869","publisher":"Oxford Univ Press","publisher-place":"New York","title":"Dynamic Econometrics","URL":"https://www.google.com/books/edition/Dynamic_Econometrics/XcWVN2-2ZqIC?hl=en&amp;gbpv=1&amp;dq=%22data+mining%22&amp;pg=PA544&amp;printsec=frontcover","author":[{"family":"Hendry","given":"David F."}],"accessed":{"date-parts":[["2020",7,12]]},"issued":{"date-parts":[["1995"]]}}}],"schema":"https://github.com/citation-style-language/schema/raw/master/csl-citation.json"} </w:instrText>
      </w:r>
      <w:r w:rsidR="00791999">
        <w:fldChar w:fldCharType="separate"/>
      </w:r>
      <w:r w:rsidR="00791999">
        <w:rPr>
          <w:noProof/>
        </w:rPr>
        <w:t>(Lovell 1983; Ando and Kaufman 1966; Hendry 1995: 544)</w:t>
      </w:r>
      <w:r w:rsidR="00791999">
        <w:fldChar w:fldCharType="end"/>
      </w:r>
      <w:r w:rsidR="00791999">
        <w:t xml:space="preserve">. In his review of the concept in 1983, Lovell </w:t>
      </w:r>
      <w:r w:rsidR="00B50C04">
        <w:t>remarks make</w:t>
      </w:r>
      <w:r w:rsidR="00791999">
        <w:t xml:space="preserve"> it clear that the two usages are not entirely unrelated:</w:t>
      </w:r>
    </w:p>
    <w:p w14:paraId="6B91000C" w14:textId="77777777" w:rsidR="00791999" w:rsidRDefault="00791999" w:rsidP="00791999">
      <w:pPr>
        <w:pStyle w:val="Extract"/>
      </w:pPr>
      <w:r>
        <w:t>The development of data banks ... has increased tremendously the efficiency with which the investigator marshals evidence. The art of fishing over alternative models has been partially automated with stepwise regression programs. While such advances have made it easier to find high</w:t>
      </w:r>
      <w:r w:rsidRPr="00E43884">
        <w:rPr>
          <w:i/>
          <w:iCs/>
          <w:sz w:val="17"/>
          <w:szCs w:val="20"/>
        </w:rPr>
        <w:t xml:space="preserve"> </w:t>
      </w:r>
      <m:oMath>
        <m:bar>
          <m:barPr>
            <m:pos m:val="top"/>
            <m:ctrlPr>
              <w:rPr>
                <w:rFonts w:ascii="Cambria Math" w:hAnsi="Cambria Math"/>
                <w:i/>
                <w:iCs/>
                <w:sz w:val="17"/>
                <w:szCs w:val="20"/>
              </w:rPr>
            </m:ctrlPr>
          </m:barPr>
          <m:e>
            <m:r>
              <w:rPr>
                <w:rFonts w:ascii="Cambria Math" w:hAnsi="Cambria Math"/>
                <w:sz w:val="17"/>
                <w:szCs w:val="20"/>
              </w:rPr>
              <m:t>R</m:t>
            </m:r>
          </m:e>
        </m:bar>
      </m:oMath>
      <w:r w:rsidRPr="00E43884">
        <w:rPr>
          <w:i/>
          <w:iCs/>
          <w:sz w:val="17"/>
          <w:szCs w:val="20"/>
          <w:vertAlign w:val="superscript"/>
        </w:rPr>
        <w:t>2</w:t>
      </w:r>
      <w:r>
        <w:t xml:space="preserve">s and “significant” </w:t>
      </w:r>
      <w:r w:rsidRPr="00E43884">
        <w:rPr>
          <w:i/>
          <w:iCs/>
        </w:rPr>
        <w:t>t</w:t>
      </w:r>
      <w:r>
        <w:t>-coefficients, it is by no means obvious that reductions in the costs of data mining have been matched by a proportional increase in our knowledge of how the economy actually works (Lovel 1983: 1).</w:t>
      </w:r>
    </w:p>
    <w:p w14:paraId="34BBCFA2" w14:textId="77777777" w:rsidR="00791999" w:rsidRDefault="00791999" w:rsidP="00791999">
      <w:pPr>
        <w:pStyle w:val="Extract"/>
      </w:pPr>
      <w:r w:rsidRPr="00B80BB5">
        <w:t xml:space="preserve">When a data miner uncovers </w:t>
      </w:r>
      <w:r w:rsidRPr="00E43884">
        <w:rPr>
          <w:i/>
          <w:iCs/>
        </w:rPr>
        <w:t>t</w:t>
      </w:r>
      <w:r w:rsidRPr="00B80BB5">
        <w:t>-statistics that appear significant at the 0.05 level by running a large number of alternative regressions on the same body of data, the probability of a Type I error of rejecting the null hypothesis when it is true is much greater than the claimed 5%</w:t>
      </w:r>
      <w:r>
        <w:t xml:space="preserve"> (Lovel 1983: 1)</w:t>
      </w:r>
      <w:r w:rsidRPr="00B80BB5">
        <w:t xml:space="preserve">. </w:t>
      </w:r>
    </w:p>
    <w:p w14:paraId="24195CAF" w14:textId="77777777" w:rsidR="00791999" w:rsidRPr="00224BE2" w:rsidRDefault="00791999" w:rsidP="00791999">
      <w:pPr>
        <w:pStyle w:val="Extract"/>
      </w:pPr>
      <w:r w:rsidRPr="00B80BB5">
        <w:t>It is ironic that the data mining procedure that is most likely to produce regression results that appear impressive in terms of the customary criteria is also likely to be the most misleading in terms of what it asserts about the underlying process generating the data under study</w:t>
      </w:r>
      <w:r>
        <w:t xml:space="preserve"> (Lovel 1983: 10)</w:t>
      </w:r>
      <w:r w:rsidRPr="00B80BB5">
        <w:t xml:space="preserve">. </w:t>
      </w:r>
    </w:p>
    <w:p w14:paraId="779192B9" w14:textId="163C5899" w:rsidR="00791999" w:rsidRDefault="00791999" w:rsidP="00791999">
      <w:pPr>
        <w:pStyle w:val="BodyText"/>
        <w:ind w:firstLine="0"/>
      </w:pPr>
      <w:r>
        <w:t xml:space="preserve">The fact that the same phrase, with a </w:t>
      </w:r>
      <w:r w:rsidR="00312EC0">
        <w:t>common</w:t>
      </w:r>
      <w:r>
        <w:t xml:space="preserve"> referent but opposite sentiments, would be used </w:t>
      </w:r>
      <w:r w:rsidR="00312EC0">
        <w:t>contemporaneously</w:t>
      </w:r>
      <w:r>
        <w:t xml:space="preserve"> is an indication of the </w:t>
      </w:r>
      <w:r w:rsidR="00A80AC1">
        <w:t>social distance</w:t>
      </w:r>
      <w:r>
        <w:t xml:space="preserve"> </w:t>
      </w:r>
      <w:r w:rsidR="00A80AC1">
        <w:t xml:space="preserve">between the </w:t>
      </w:r>
      <w:r>
        <w:t xml:space="preserve">two </w:t>
      </w:r>
      <w:r w:rsidR="00A80AC1">
        <w:t>cultures</w:t>
      </w:r>
      <w:r>
        <w:t>.</w:t>
      </w:r>
      <w:r w:rsidR="00B50C04">
        <w:t xml:space="preserve"> But also, we can see that the approach </w:t>
      </w:r>
      <w:proofErr w:type="spellStart"/>
      <w:r w:rsidR="00B50C04">
        <w:t>Breiman</w:t>
      </w:r>
      <w:proofErr w:type="spellEnd"/>
      <w:r w:rsidR="00B50C04">
        <w:t xml:space="preserve"> proposed was exactly what was criticized by these statisticians: among the perceptions, or principles, he acquired as </w:t>
      </w:r>
      <w:r w:rsidR="00312EC0">
        <w:t xml:space="preserve">a </w:t>
      </w:r>
      <w:r w:rsidR="00B50C04">
        <w:t xml:space="preserve">consultant to work successfully with data, he specified </w:t>
      </w:r>
      <w:r w:rsidR="00312EC0">
        <w:lastRenderedPageBreak/>
        <w:t xml:space="preserve">the </w:t>
      </w:r>
      <w:r w:rsidR="00B50C04">
        <w:t>“[s]</w:t>
      </w:r>
      <w:proofErr w:type="spellStart"/>
      <w:r w:rsidR="00B50C04">
        <w:t>earch</w:t>
      </w:r>
      <w:proofErr w:type="spellEnd"/>
      <w:r w:rsidR="00B50C04">
        <w:t xml:space="preserve"> for a model that gives a good solution, either algorithmic or data” (201), a</w:t>
      </w:r>
      <w:r w:rsidR="00936D0B">
        <w:t xml:space="preserve"> definition of data mining that would fit among t</w:t>
      </w:r>
      <w:r w:rsidR="00312EC0">
        <w:t>hose quoted</w:t>
      </w:r>
      <w:r w:rsidR="00626515">
        <w:t>, with some humor,</w:t>
      </w:r>
      <w:r w:rsidR="00312EC0">
        <w:t xml:space="preserve"> </w:t>
      </w:r>
      <w:r w:rsidR="00936D0B">
        <w:t>by Lovel.</w:t>
      </w:r>
      <w:r w:rsidR="00B50C04">
        <w:t xml:space="preserve"> </w:t>
      </w:r>
      <w:r w:rsidR="00A80AC1">
        <w:t xml:space="preserve">In fact, the meaning of data mining, even among statisticians, changes during this period, going from a bad habit to </w:t>
      </w:r>
      <w:r w:rsidR="00626515">
        <w:t xml:space="preserve">a </w:t>
      </w:r>
      <w:r w:rsidR="00A80AC1">
        <w:t xml:space="preserve">hot new area of research. Its negative evaluation by some, however, </w:t>
      </w:r>
      <w:r w:rsidR="008475F6">
        <w:t xml:space="preserve">has </w:t>
      </w:r>
      <w:r w:rsidR="00A80AC1">
        <w:t>persist</w:t>
      </w:r>
      <w:r w:rsidR="008475F6">
        <w:t>ed</w:t>
      </w:r>
      <w:r w:rsidR="00A80AC1">
        <w:t>.</w:t>
      </w:r>
    </w:p>
    <w:p w14:paraId="4ACC54DB" w14:textId="22A9DD97" w:rsidR="001946A0" w:rsidRDefault="001946A0" w:rsidP="001946A0">
      <w:pPr>
        <w:pStyle w:val="Heading3"/>
      </w:pPr>
      <w:bookmarkStart w:id="43" w:name="_Toc48290852"/>
      <w:r>
        <w:t>In defense of DM</w:t>
      </w:r>
      <w:bookmarkEnd w:id="43"/>
    </w:p>
    <w:p w14:paraId="0184FB97" w14:textId="7C496312" w:rsidR="000A4A56" w:rsidRDefault="000A4A56" w:rsidP="00757A83">
      <w:pPr>
        <w:pStyle w:val="Bourdieu"/>
      </w:pPr>
      <w:r>
        <w:t xml:space="preserve">In defense of data miners against the criticisms of econometric statisticians and those of the Tokyo school, their focus on already collected data reflects </w:t>
      </w:r>
      <w:proofErr w:type="spellStart"/>
      <w:r>
        <w:t>Naur’s</w:t>
      </w:r>
      <w:proofErr w:type="spellEnd"/>
      <w:r>
        <w:t xml:space="preserve"> view that </w:t>
      </w:r>
      <w:r w:rsidR="008475F6">
        <w:t>data</w:t>
      </w:r>
      <w:r>
        <w:t xml:space="preserve"> science should focus on representation and transformation, and not on establishment and domain knowledge—precisely the areas on which the Tokyo school focused.  But more important, data miners had discovered something that data analysis had not, at least not as a shared perspective: data in fact do have a certain autonomy with respect to their provenance, and a variety of methods, including many from statistics, were revealing an entirely new and quite radical paradigm of science—one without need of “theory” </w:t>
      </w:r>
      <w:r>
        <w:fldChar w:fldCharType="begin"/>
      </w:r>
      <w:r w:rsidR="00013496">
        <w:instrText xml:space="preserve"> ADDIN ZOTERO_ITEM CSL_CITATION {"citationID":"0fzFZnbD","properties":{"formattedCitation":"(Anderson 2008a)","plainCitation":"(Anderson 2008a)","noteIndex":0},"citationItems":[{"id":8180,"uris":["http://zotero.org/groups/259421/items/ERZCVATN"],"uri":["http://zotero.org/groups/259421/items/ERZCVATN"],"itemData":{"id":8180,"type":"article-magazine","container-title":"Wired","issue":"7","title":"The End of Theory: The Data Deluge Makes the Scientific Method Obsolete","URL":"http://www.wired.com/science/discoveries/magazine/16-07/pb_theory","volume":"16","author":[{"family":"Anderson","given":"Chris"}],"accessed":{"date-parts":[["2010",11,4]]},"issued":{"date-parts":[["2008",6,23]]}}}],"schema":"https://github.com/citation-style-language/schema/raw/master/csl-citation.json"} </w:instrText>
      </w:r>
      <w:r>
        <w:fldChar w:fldCharType="separate"/>
      </w:r>
      <w:r w:rsidR="00013496">
        <w:rPr>
          <w:noProof/>
        </w:rPr>
        <w:t>(Anderson 2008a)</w:t>
      </w:r>
      <w:r>
        <w:fldChar w:fldCharType="end"/>
      </w:r>
      <w:r>
        <w:t>. “Self-contained play” actually pays off. In a certain sense, data miners were carrying out a principle asserted by Claude Shannon in his groundbreaking essay on information theory—that the “</w:t>
      </w:r>
      <w:r w:rsidRPr="000C73AB">
        <w:t>semantic aspects of communication are irrelevant to the engineering problem</w:t>
      </w:r>
      <w:r w:rsidR="008475F6">
        <w:t>”</w:t>
      </w:r>
      <w:r>
        <w:t xml:space="preserve"> </w:t>
      </w:r>
      <w:r>
        <w:fldChar w:fldCharType="begin"/>
      </w:r>
      <w:r>
        <w:instrText xml:space="preserve"> ADDIN ZOTERO_ITEM CSL_CITATION {"citationID":"xRDni6X2","properties":{"formattedCitation":"(Shannon 1948)","plainCitation":"(Shannon 1948)","dontUpdate":true,"noteIndex":0},"citationItems":[{"id":1738,"uris":["http://zotero.org/users/10812/items/4J4UVJRT"],"uri":["http://zotero.org/users/10812/items/4J4UVJRT"],"itemData":{"id":1738,"type":"article-journal","container-title":"Bell Systems Technical Journal","page":"379–423 and 623–656","title":"A Mathematical Theory of Communication","volume":"27","author":[{"family":"Shannon","given":"C. E"}],"issued":{"date-parts":[["1948"]]}}}],"schema":"https://github.com/citation-style-language/schema/raw/master/csl-citation.json"} </w:instrText>
      </w:r>
      <w:r>
        <w:fldChar w:fldCharType="separate"/>
      </w:r>
      <w:r>
        <w:rPr>
          <w:noProof/>
        </w:rPr>
        <w:t>(Shannon 1948: 5)</w:t>
      </w:r>
      <w:r>
        <w:fldChar w:fldCharType="end"/>
      </w:r>
      <w:r>
        <w:t>. The engineering problem in this case being the ability to discover significant patterns among features and to make predictions, and the semantics being the relationship between phenomena and data.</w:t>
      </w:r>
    </w:p>
    <w:p w14:paraId="3C8642A8" w14:textId="7B9228B0" w:rsidR="001946A0" w:rsidRDefault="001946A0" w:rsidP="001946A0">
      <w:pPr>
        <w:pStyle w:val="Heading3"/>
      </w:pPr>
      <w:bookmarkStart w:id="44" w:name="_Toc48290853"/>
      <w:r>
        <w:t>Data and questions</w:t>
      </w:r>
      <w:bookmarkEnd w:id="44"/>
      <w:r>
        <w:t xml:space="preserve"> </w:t>
      </w:r>
    </w:p>
    <w:p w14:paraId="7E60FF12" w14:textId="0EE999E3" w:rsidR="001946A0" w:rsidRDefault="009801F8" w:rsidP="003469EC">
      <w:pPr>
        <w:pStyle w:val="Bourdieu"/>
      </w:pPr>
      <w:r>
        <w:t xml:space="preserve">At the most general level, the </w:t>
      </w:r>
      <w:r w:rsidR="009450F6">
        <w:t>epistemological orientations</w:t>
      </w:r>
      <w:r>
        <w:t xml:space="preserve"> </w:t>
      </w:r>
      <w:r w:rsidR="009450F6">
        <w:t xml:space="preserve">of </w:t>
      </w:r>
      <w:r w:rsidR="00614859">
        <w:t xml:space="preserve">the </w:t>
      </w:r>
      <w:r>
        <w:t xml:space="preserve">two cultures can be described by reference to </w:t>
      </w:r>
      <w:r w:rsidR="009450F6">
        <w:t xml:space="preserve">how each understands </w:t>
      </w:r>
      <w:r>
        <w:t xml:space="preserve">the </w:t>
      </w:r>
      <w:r w:rsidR="009450F6">
        <w:t xml:space="preserve">proper </w:t>
      </w:r>
      <w:r>
        <w:t xml:space="preserve">relationship between data and models on the one </w:t>
      </w:r>
      <w:r w:rsidR="009450F6">
        <w:t>hand and</w:t>
      </w:r>
      <w:r>
        <w:t xml:space="preserve"> motivating questions on the other. For the traditional </w:t>
      </w:r>
      <w:r w:rsidR="009450F6">
        <w:t>data analyst</w:t>
      </w:r>
      <w:r>
        <w:t xml:space="preserve">, one </w:t>
      </w:r>
      <w:r w:rsidR="009450F6">
        <w:t xml:space="preserve">acquires data and </w:t>
      </w:r>
      <w:r>
        <w:t>develops models in order to answer scientific questions</w:t>
      </w:r>
      <w:r w:rsidR="009450F6">
        <w:t xml:space="preserve">. These derive from established fields ranging across the natural, life, and social sciences, from which there is no shortage of compelling problems to solve. For the data miner, the relationship is reversed: the presence of abundant data, found in databases, creates a need to find value in them, a vacuum to fill. Although, as we have seen, the field is sometimes called knowledge discovery, it might better have been called </w:t>
      </w:r>
      <w:r w:rsidR="009450F6" w:rsidRPr="009450F6">
        <w:rPr>
          <w:i/>
          <w:iCs/>
        </w:rPr>
        <w:t>question</w:t>
      </w:r>
      <w:r w:rsidR="009450F6">
        <w:t xml:space="preserve"> discovery. Consider this sentence, drawn from an </w:t>
      </w:r>
      <w:r w:rsidR="00614859">
        <w:t xml:space="preserve">early </w:t>
      </w:r>
      <w:r w:rsidR="009450F6">
        <w:t xml:space="preserve">essay </w:t>
      </w:r>
      <w:r w:rsidR="00614859">
        <w:t xml:space="preserve">on </w:t>
      </w:r>
      <w:r w:rsidR="009450F6" w:rsidRPr="008475F6">
        <w:rPr>
          <w:sz w:val="22"/>
          <w:szCs w:val="22"/>
        </w:rPr>
        <w:t>KDD</w:t>
      </w:r>
      <w:r w:rsidR="009450F6">
        <w:t xml:space="preserve">: </w:t>
      </w:r>
      <w:r w:rsidR="009450F6" w:rsidRPr="009450F6">
        <w:t xml:space="preserve">“American Airlines is looking for patterns in its frequent flyer databases” </w:t>
      </w:r>
      <w:r w:rsidR="009450F6" w:rsidRPr="009450F6">
        <w:fldChar w:fldCharType="begin"/>
      </w:r>
      <w:r w:rsidR="009450F6" w:rsidRPr="009450F6">
        <w:instrText xml:space="preserve"> ADDIN ZOTERO_ITEM CSL_CITATION {"citationID":"yGjdixFR","properties":{"formattedCitation":"(Piatetsky-Shapiro 1991)","plainCitation":"(Piatetsky-Shapiro 1991)","noteIndex":0},"citationItems":[{"id":17547,"uris":["http://zotero.org/users/10812/items/JCPCMUQV"],"uri":["http://zotero.org/users/10812/items/JCPCMUQV"],"itemData":{"id":17547,"type":"article-magazine","container-title":"AI Magazine","issue":"5","note":"https://doi.org/10.1609/aimag.v11i4.873","page":"68-70","title":"Knowledge Disovery in Real Databases: A Report on the IJCAI-89 Workshop","volume":"11","author":[{"family":"Piatetsky-Shapiro","given":"Gregory"}],"issued":{"date-parts":[["1991",1]]}}}],"schema":"https://github.com/citation-style-language/schema/raw/master/csl-citation.json"} </w:instrText>
      </w:r>
      <w:r w:rsidR="009450F6" w:rsidRPr="009450F6">
        <w:fldChar w:fldCharType="separate"/>
      </w:r>
      <w:r w:rsidR="009450F6" w:rsidRPr="009450F6">
        <w:t>(Piatetsky-Shapiro 1991)</w:t>
      </w:r>
      <w:r w:rsidR="009450F6" w:rsidRPr="009450F6">
        <w:fldChar w:fldCharType="end"/>
      </w:r>
      <w:r w:rsidR="009450F6" w:rsidRPr="009450F6">
        <w:t>.</w:t>
      </w:r>
      <w:r w:rsidR="00614859">
        <w:t xml:space="preserve"> This is not </w:t>
      </w:r>
      <w:r w:rsidR="00D838ED">
        <w:t>something</w:t>
      </w:r>
      <w:r w:rsidR="00614859">
        <w:t xml:space="preserve"> a data analyst would utter</w:t>
      </w:r>
      <w:r w:rsidR="0036558A">
        <w:t xml:space="preserve"> publicly</w:t>
      </w:r>
      <w:r w:rsidR="00614859">
        <w:t>.</w:t>
      </w:r>
    </w:p>
    <w:p w14:paraId="5A751A0D" w14:textId="4C4F93F4" w:rsidR="001946A0" w:rsidRDefault="001946A0" w:rsidP="001946A0">
      <w:pPr>
        <w:pStyle w:val="Heading3"/>
      </w:pPr>
      <w:bookmarkStart w:id="45" w:name="_Toc48290854"/>
      <w:r>
        <w:t>The arrow of information</w:t>
      </w:r>
      <w:bookmarkEnd w:id="45"/>
    </w:p>
    <w:p w14:paraId="4269F4DB" w14:textId="48960EF1" w:rsidR="00E02960" w:rsidRDefault="00A80AC1" w:rsidP="00614859">
      <w:pPr>
        <w:pStyle w:val="BodyText"/>
      </w:pPr>
      <w:r>
        <w:t xml:space="preserve">It is hard to overestimate the width of the gap between these two fields. To this day, statisticians, who view themselves as the inheritors and guardians of the scientific method, regard the unidirectional relationship between understanding why and how one collects data, and the collected data themselves, </w:t>
      </w:r>
      <w:r w:rsidR="00144C07">
        <w:t xml:space="preserve">nearly </w:t>
      </w:r>
      <w:r>
        <w:t>as strongly as geneticists regard the relationship between genotype and phenotype—the arrow of information moves in one direction.</w:t>
      </w:r>
      <w:r w:rsidR="0080755E">
        <w:t xml:space="preserve"> </w:t>
      </w:r>
      <w:r>
        <w:t>Epigenetics notwithstanding, violation of this dogma is tantamount to heresy.</w:t>
      </w:r>
      <w:r w:rsidR="00614859">
        <w:t xml:space="preserve"> The data miner has no such concern; data are data and data have value. The trick is to discover th</w:t>
      </w:r>
      <w:r w:rsidR="0036558A">
        <w:t>at</w:t>
      </w:r>
      <w:r w:rsidR="00614859">
        <w:t xml:space="preserve"> value before anyone else does. This is not to say that data miners do not have questions in hand before working with data. Often clients have very specific questions, and </w:t>
      </w:r>
      <w:r w:rsidR="00614859">
        <w:lastRenderedPageBreak/>
        <w:t xml:space="preserve">existing databases are found that more or less match the requirements of the </w:t>
      </w:r>
      <w:r w:rsidR="00B7016B">
        <w:t>question</w:t>
      </w:r>
      <w:r w:rsidR="00614859">
        <w:t xml:space="preserve">. </w:t>
      </w:r>
      <w:r w:rsidR="00E02960">
        <w:t xml:space="preserve">Indeed, in defending himself against </w:t>
      </w:r>
      <w:r w:rsidR="00102F19">
        <w:t xml:space="preserve">Cox’s </w:t>
      </w:r>
      <w:r w:rsidR="00E02960">
        <w:t xml:space="preserve">charge </w:t>
      </w:r>
      <w:r w:rsidR="00102F19">
        <w:t>of</w:t>
      </w:r>
      <w:r w:rsidR="00E02960">
        <w:t xml:space="preserve"> </w:t>
      </w:r>
      <w:r w:rsidR="00102F19">
        <w:t xml:space="preserve">putting data before questions, </w:t>
      </w:r>
      <w:proofErr w:type="spellStart"/>
      <w:r w:rsidR="00102F19">
        <w:t>Breiman</w:t>
      </w:r>
      <w:proofErr w:type="spellEnd"/>
      <w:r w:rsidR="00102F19">
        <w:t xml:space="preserve"> wrote:</w:t>
      </w:r>
    </w:p>
    <w:p w14:paraId="7DD70E0D" w14:textId="7C2F759F" w:rsidR="00102F19" w:rsidRDefault="00102F19" w:rsidP="00102F19">
      <w:pPr>
        <w:pStyle w:val="Extract"/>
      </w:pPr>
      <w:r>
        <w:t xml:space="preserve">I have never worked on </w:t>
      </w:r>
      <w:ins w:id="46" w:author="Alvarado, Rafael C (rca2t)" w:date="2020-12-07T08:57:00Z">
        <w:r w:rsidR="0057246B">
          <w:t xml:space="preserve">a </w:t>
        </w:r>
      </w:ins>
      <w:r>
        <w:t>project that has started with “Here is a lot of data; let’s look at it and see if we can get some ideas on how we can use it.” The data has been put together and analyzed starting with an objective (226).</w:t>
      </w:r>
    </w:p>
    <w:p w14:paraId="1A4350BE" w14:textId="70CA6C36" w:rsidR="00614859" w:rsidRDefault="00614859" w:rsidP="00102F19">
      <w:pPr>
        <w:pStyle w:val="BodyText"/>
        <w:ind w:firstLine="0"/>
      </w:pPr>
      <w:r>
        <w:t xml:space="preserve">But in these cases, the data miner is much more likely to work happily with these data and not wait for experimental data to be produced. If she does not succeed, she is as likely to blame her methods </w:t>
      </w:r>
      <w:r w:rsidR="00757A83">
        <w:t xml:space="preserve">more </w:t>
      </w:r>
      <w:r>
        <w:t xml:space="preserve">than the data themselves. It is telling that in recounting his failure to come up with a predictive model of smog </w:t>
      </w:r>
      <w:r w:rsidR="000A4A56">
        <w:t xml:space="preserve">formation </w:t>
      </w:r>
      <w:r>
        <w:t xml:space="preserve">in Los Angeles, </w:t>
      </w:r>
      <w:proofErr w:type="spellStart"/>
      <w:r>
        <w:t>Breiman</w:t>
      </w:r>
      <w:proofErr w:type="spellEnd"/>
      <w:r>
        <w:t xml:space="preserve"> wished he</w:t>
      </w:r>
      <w:r w:rsidR="000A4A56">
        <w:t xml:space="preserve"> had</w:t>
      </w:r>
      <w:r>
        <w:t xml:space="preserve"> had “the tools available today,” not better data</w:t>
      </w:r>
      <w:r w:rsidR="0036558A">
        <w:t xml:space="preserve"> (201)</w:t>
      </w:r>
      <w:r>
        <w:t>.</w:t>
      </w:r>
    </w:p>
    <w:p w14:paraId="4C8B786C" w14:textId="64E66533" w:rsidR="001946A0" w:rsidRPr="001946A0" w:rsidRDefault="001946A0" w:rsidP="001946A0">
      <w:pPr>
        <w:pStyle w:val="Heading2"/>
      </w:pPr>
      <w:bookmarkStart w:id="47" w:name="_Toc48290855"/>
      <w:r>
        <w:t>Milestone 3a: 1997</w:t>
      </w:r>
      <w:r w:rsidR="008D3B5E">
        <w:t xml:space="preserve"> — Statistical Data Science 2</w:t>
      </w:r>
      <w:bookmarkEnd w:id="47"/>
    </w:p>
    <w:p w14:paraId="0577C0A1" w14:textId="0790B557" w:rsidR="00626515" w:rsidRDefault="00723C08" w:rsidP="00626515">
      <w:pPr>
        <w:pStyle w:val="Heading3"/>
      </w:pPr>
      <w:bookmarkStart w:id="48" w:name="_Toc48290856"/>
      <w:r>
        <w:t>Segue</w:t>
      </w:r>
      <w:bookmarkEnd w:id="48"/>
      <w:r w:rsidR="00177950">
        <w:tab/>
      </w:r>
    </w:p>
    <w:p w14:paraId="1D3091DB" w14:textId="4C0887C6" w:rsidR="0045446A" w:rsidRDefault="00102F19" w:rsidP="00E412E8">
      <w:pPr>
        <w:pStyle w:val="BodyText"/>
      </w:pPr>
      <w:r>
        <w:t xml:space="preserve">In his remarks to the commenters on his essay, who included Cox and </w:t>
      </w:r>
      <w:proofErr w:type="spellStart"/>
      <w:r>
        <w:t>Parzen</w:t>
      </w:r>
      <w:proofErr w:type="spellEnd"/>
      <w:r>
        <w:t xml:space="preserve">, </w:t>
      </w:r>
      <w:proofErr w:type="spellStart"/>
      <w:r w:rsidR="00626515">
        <w:t>Breiman</w:t>
      </w:r>
      <w:proofErr w:type="spellEnd"/>
      <w:r w:rsidR="00626515">
        <w:t xml:space="preserve"> </w:t>
      </w:r>
      <w:r>
        <w:t>lamented</w:t>
      </w:r>
      <w:r w:rsidR="007C5D8B">
        <w:t>:</w:t>
      </w:r>
      <w:r>
        <w:t xml:space="preserve"> “</w:t>
      </w:r>
      <w:r w:rsidR="007C5D8B">
        <w:t>M</w:t>
      </w:r>
      <w:r>
        <w:t xml:space="preserve">any of the best statisticians I have talked to over the past years have serious concerns about the viability of statistics as a field” (231). </w:t>
      </w:r>
      <w:r w:rsidR="007C5D8B">
        <w:t xml:space="preserve">In addition to the </w:t>
      </w:r>
      <w:r w:rsidR="00A84FF4">
        <w:t>evidence</w:t>
      </w:r>
      <w:r w:rsidR="0045446A">
        <w:t xml:space="preserve"> of the </w:t>
      </w:r>
      <w:r w:rsidR="007C5D8B">
        <w:t xml:space="preserve">Tokyo school, this observation </w:t>
      </w:r>
      <w:r w:rsidR="00455F0A">
        <w:t>is corroborated</w:t>
      </w:r>
      <w:r w:rsidR="007C5D8B">
        <w:t xml:space="preserve"> by a series of papers and presentations produced by academic statisticians in the U.S. beginning in the mid-1990s, all of </w:t>
      </w:r>
      <w:r w:rsidR="00BE1553">
        <w:t>whom</w:t>
      </w:r>
      <w:r w:rsidR="007C5D8B">
        <w:t xml:space="preserve"> </w:t>
      </w:r>
      <w:r w:rsidR="00BE1553">
        <w:t>expressed</w:t>
      </w:r>
      <w:r w:rsidR="007C5D8B">
        <w:t xml:space="preserve"> a similar theme: the field of statistics was suffering from an image problem and needed to redefine itself in order to meet the challenges of a variety of existential threats. These threats included the rise of computational methods and large amounts of data, the emergence of </w:t>
      </w:r>
      <w:r w:rsidR="0045446A">
        <w:t xml:space="preserve">non-traditional </w:t>
      </w:r>
      <w:r w:rsidR="00882EA7">
        <w:t>predictive</w:t>
      </w:r>
      <w:r w:rsidR="0045446A">
        <w:t xml:space="preserve"> methods and areas of research </w:t>
      </w:r>
      <w:r w:rsidR="00455F0A">
        <w:t xml:space="preserve">that were taking the limelight from statistics </w:t>
      </w:r>
      <w:r w:rsidR="0045446A">
        <w:t xml:space="preserve">(i.e. </w:t>
      </w:r>
      <w:proofErr w:type="spellStart"/>
      <w:r w:rsidR="0045446A">
        <w:t>Breiman’s</w:t>
      </w:r>
      <w:proofErr w:type="spellEnd"/>
      <w:r w:rsidR="0045446A">
        <w:t xml:space="preserve"> algorithmic models and data mining), and an unflattering public image. Interestingly, given the lack of reference to </w:t>
      </w:r>
      <w:r w:rsidR="00455F0A">
        <w:t xml:space="preserve">the </w:t>
      </w:r>
      <w:r w:rsidR="0045446A">
        <w:t>Tokyo school, many of the proposed responses included expanding the scope of statistics to encompass these new methods and to rebrand the field as “data science.” Frequently associated with this suggestion was a concern for updating university curricula for teaching statistics and, apparently for the first time, the creation of a new kind of statistician, the “data scientist”</w:t>
      </w:r>
      <w:r w:rsidR="001558D5">
        <w:t>—</w:t>
      </w:r>
      <w:r w:rsidR="00882EA7">
        <w:t>recalling</w:t>
      </w:r>
      <w:r w:rsidR="001558D5">
        <w:t xml:space="preserve"> the </w:t>
      </w:r>
      <w:r w:rsidR="00882EA7">
        <w:t xml:space="preserve">mythical </w:t>
      </w:r>
      <w:r w:rsidR="001558D5">
        <w:t xml:space="preserve">figure of the “whole statistician” </w:t>
      </w:r>
      <w:r w:rsidR="001276AF">
        <w:t>discussed by Tukey in the 1970s</w:t>
      </w:r>
      <w:r w:rsidR="001558D5">
        <w:t>. In these exhortations to the community of statisticians, the data scientist emerge</w:t>
      </w:r>
      <w:r w:rsidR="0080755E">
        <w:t>d</w:t>
      </w:r>
      <w:r w:rsidR="001558D5">
        <w:t xml:space="preserve"> as the “new man” of </w:t>
      </w:r>
      <w:r w:rsidR="00882EA7">
        <w:t xml:space="preserve">a reborn </w:t>
      </w:r>
      <w:r w:rsidR="001558D5">
        <w:t>statistic</w:t>
      </w:r>
      <w:r w:rsidR="00882EA7">
        <w:t>al science</w:t>
      </w:r>
      <w:r w:rsidR="001558D5">
        <w:t>, one that who would overcome the field’s cris</w:t>
      </w:r>
      <w:r w:rsidR="00882EA7">
        <w:t xml:space="preserve">is of </w:t>
      </w:r>
      <w:r w:rsidR="001276AF">
        <w:t>recognition</w:t>
      </w:r>
      <w:r w:rsidR="001558D5">
        <w:t>.</w:t>
      </w:r>
    </w:p>
    <w:p w14:paraId="5A6798DB" w14:textId="5EA3D698" w:rsidR="00E412E8" w:rsidRDefault="007D6448" w:rsidP="007D6448">
      <w:pPr>
        <w:pStyle w:val="Heading3"/>
      </w:pPr>
      <w:bookmarkStart w:id="49" w:name="_Toc48290857"/>
      <w:r>
        <w:t>Wu 1997</w:t>
      </w:r>
      <w:bookmarkEnd w:id="49"/>
    </w:p>
    <w:p w14:paraId="1C66B478" w14:textId="7CF9E5F1" w:rsidR="00062113" w:rsidRDefault="00723C08" w:rsidP="00723C08">
      <w:pPr>
        <w:pStyle w:val="BodyText"/>
      </w:pPr>
      <w:r>
        <w:t xml:space="preserve">The first of these </w:t>
      </w:r>
      <w:r w:rsidR="001558D5">
        <w:t>exhortations</w:t>
      </w:r>
      <w:r>
        <w:t xml:space="preserve"> </w:t>
      </w:r>
      <w:r w:rsidR="00882EA7">
        <w:t xml:space="preserve">appears to have </w:t>
      </w:r>
      <w:r>
        <w:t>c</w:t>
      </w:r>
      <w:r w:rsidR="00882EA7">
        <w:t>o</w:t>
      </w:r>
      <w:r>
        <w:t>me from</w:t>
      </w:r>
      <w:r w:rsidR="004147C8">
        <w:t xml:space="preserve"> the academic statistician</w:t>
      </w:r>
      <w:r>
        <w:t xml:space="preserve"> C. F. Jeff Wu in a lecture delivered at University of Michigan in 1997 entitled “Statistics = Data Science?” </w:t>
      </w:r>
      <w:r>
        <w:fldChar w:fldCharType="begin"/>
      </w:r>
      <w:r>
        <w:instrText xml:space="preserve"> ADDIN ZOTERO_ITEM CSL_CITATION {"citationID":"AqaKVZrF","properties":{"formattedCitation":"(Wu 1997)","plainCitation":"(Wu 1997)","noteIndex":0},"citationItems":[{"id":17537,"uris":["http://zotero.org/users/10812/items/KPX447DD"],"uri":["http://zotero.org/users/10812/items/KPX447DD"],"itemData":{"id":17537,"type":"speech","note":"Slides to Wu's inaugural lecture for his appointment to the H. C. Carver Professorship at the University of Michigan.","title":"Statistics = Data Science?","author":[{"family":"Wu","given":"C. F. Jeff"}],"issued":{"date-parts":[["1997"]]}}}],"schema":"https://github.com/citation-style-language/schema/raw/master/csl-citation.json"} </w:instrText>
      </w:r>
      <w:r>
        <w:fldChar w:fldCharType="separate"/>
      </w:r>
      <w:r>
        <w:rPr>
          <w:noProof/>
        </w:rPr>
        <w:t>(Wu 1997)</w:t>
      </w:r>
      <w:r>
        <w:fldChar w:fldCharType="end"/>
      </w:r>
      <w:r>
        <w:t xml:space="preserve">. Although, as we have seen, Wu is not the first to </w:t>
      </w:r>
      <w:r w:rsidR="00BE1553">
        <w:t xml:space="preserve">suggest that statistics be </w:t>
      </w:r>
      <w:r w:rsidR="00882EA7">
        <w:t>renamed</w:t>
      </w:r>
      <w:r w:rsidR="00BE1553">
        <w:t xml:space="preserve"> to</w:t>
      </w:r>
      <w:r w:rsidR="00882EA7">
        <w:t>, and redefined as,</w:t>
      </w:r>
      <w:r w:rsidR="00BE1553">
        <w:t xml:space="preserve"> data science</w:t>
      </w:r>
      <w:r>
        <w:t xml:space="preserve">, he </w:t>
      </w:r>
      <w:r w:rsidR="00914BF7">
        <w:t>is often regarded</w:t>
      </w:r>
      <w:r>
        <w:t xml:space="preserve"> </w:t>
      </w:r>
      <w:r w:rsidR="00914BF7">
        <w:t xml:space="preserve">as </w:t>
      </w:r>
      <w:r>
        <w:t>the first in the U.S. to do so</w:t>
      </w:r>
      <w:r w:rsidR="00914BF7">
        <w:t xml:space="preserve"> </w:t>
      </w:r>
      <w:r w:rsidR="00914BF7">
        <w:fldChar w:fldCharType="begin"/>
      </w:r>
      <w:r w:rsidR="00914BF7">
        <w:instrText xml:space="preserve"> ADDIN ZOTERO_ITEM CSL_CITATION {"citationID":"9NrNjqyV","properties":{"formattedCitation":"(Donoho 2017)","plainCitation":"(Donoho 2017)","noteIndex":0},"citationItems":[{"id":8812,"uris":["http://zotero.org/users/10812/items/S4GJXB63"],"uri":["http://zotero.org/users/10812/items/S4GJXB63"],"itemData":{"id":8812,"type":"article-journal","abstract":"More than 50 years ago, John Tukey called for a reformation of academic statistics. In “The Future of Data Analysis,” he pointed to the existence of an as-yet unrecognized science, whose subject of interest was learning from data, or “data analysis.” Ten to 20 years ago, John Chambers, Jeff Wu, Bill Cleveland, and Leo Breiman independently once again urged academic statistics to expand its boundaries beyond the classical domain of theoretical statistics; Chambers called for more emphasis on data preparation and presentation rather than statistical modeling; and Breiman called for emphasis on prediction rather than inference. Cleveland and Wu even suggested the catchy name “data science” for this envisioned field. A recent and growing phenomenon has been the emergence of “data science” programs at major universities, including UC Berkeley, NYU, MIT, and most prominently, the University of Michigan, which in September 2015 announced a $100M “Data Science Initiative” that aims to hire 35 new faculty. Teaching in these new programs has significant overlap in curricular subject matter with traditional statistics courses; yet many academic statisticians perceive the new programs as “cultural appropriation.” This article reviews some ingredients of the current “data science moment,” including recent commentary about data science in the popular media, and about how/whether data science is really different from statistics. The now-contemplated field of data science amounts to a superset of the fields of statistics and machine learning, which adds some technology for “scaling up” to “big data.” This chosen superset is motivated by commercial rather than intellectual developments. Choosing in this way is likely to miss out on the really important intellectual event of the next 50 years. Because all of science itself will soon become data that can be mined, the imminent revolution in data science is not about mere “scaling up,” but instead the emergence of scientific studies of data analysis science-wide. In the future, we will be able to predict how a proposal to change data analysis workflows would impact the validity of data analysis across all of science, even predicting the impacts field-by-field. Drawing on work by Tukey, Cleveland, Chambers, and Breiman, I present a vision of data science based on the activities of people who are “learning from data,” and I describe an academic field dedicated to improving that activity in an evidence-based manner. This new field is a better academic enlargement of statistics and machine learning than today’s data science initiatives, while being able to accommodate the same short-term goals. Based on a presentation at the Tukey Centennial Workshop, Princeton, NJ, September 18, 2015.","container-title":"Journal of Computational and Graphical Statistics","DOI":"10.1080/10618600.2017.1384734","ISSN":"1061-8600","issue":"4","page":"745-766","source":"Taylor and Francis+NEJM","title":"50 Years of Data Science","volume":"26","author":[{"family":"Donoho","given":"David"}],"issued":{"date-parts":[["2017",10,2]]}}}],"schema":"https://github.com/citation-style-language/schema/raw/master/csl-citation.json"} </w:instrText>
      </w:r>
      <w:r w:rsidR="00914BF7">
        <w:fldChar w:fldCharType="separate"/>
      </w:r>
      <w:r w:rsidR="00914BF7">
        <w:rPr>
          <w:noProof/>
        </w:rPr>
        <w:t>(Donoho 2017)</w:t>
      </w:r>
      <w:r w:rsidR="00914BF7">
        <w:fldChar w:fldCharType="end"/>
      </w:r>
      <w:r>
        <w:t xml:space="preserve">. </w:t>
      </w:r>
      <w:r w:rsidR="00062113">
        <w:t>Regarding image</w:t>
      </w:r>
      <w:r w:rsidR="00914BF7">
        <w:t>,</w:t>
      </w:r>
      <w:r w:rsidR="00062113">
        <w:t xml:space="preserve"> h</w:t>
      </w:r>
      <w:r w:rsidR="00BE1553">
        <w:t xml:space="preserve">e </w:t>
      </w:r>
      <w:r w:rsidR="00062113">
        <w:t xml:space="preserve">pointed out that </w:t>
      </w:r>
      <w:r w:rsidR="00BE1553">
        <w:t xml:space="preserve">statisticians were </w:t>
      </w:r>
      <w:r w:rsidR="001276AF">
        <w:t>perceived</w:t>
      </w:r>
      <w:r w:rsidR="00BE1553">
        <w:t xml:space="preserve"> as </w:t>
      </w:r>
      <w:r w:rsidR="00062113">
        <w:t xml:space="preserve">either </w:t>
      </w:r>
      <w:r w:rsidR="00BE1553">
        <w:t>accountants</w:t>
      </w:r>
      <w:r w:rsidR="00062113">
        <w:t xml:space="preserve"> or involved with simple descriptive statistics</w:t>
      </w:r>
      <w:r w:rsidR="00FF1F7D">
        <w:t>—</w:t>
      </w:r>
      <w:r w:rsidR="001276AF">
        <w:t xml:space="preserve">and </w:t>
      </w:r>
      <w:r w:rsidR="00062113">
        <w:t xml:space="preserve">prone to lying with </w:t>
      </w:r>
      <w:r w:rsidR="001276AF">
        <w:t xml:space="preserve">these </w:t>
      </w:r>
      <w:r w:rsidR="00062113">
        <w:t xml:space="preserve">statistics, </w:t>
      </w:r>
      <w:r w:rsidR="00062113">
        <w:lastRenderedPageBreak/>
        <w:t>as the saying goes</w:t>
      </w:r>
      <w:r w:rsidR="00FF1F7D">
        <w:t>—</w:t>
      </w:r>
      <w:r w:rsidR="00BE1553">
        <w:t xml:space="preserve">when in fact </w:t>
      </w:r>
      <w:r w:rsidR="00062113">
        <w:t xml:space="preserve">their work comprised everything from data collection to modeling and analysis to solving problems and making decisions. As a remedy, he implored his colleagues to </w:t>
      </w:r>
      <w:r w:rsidR="00FF1F7D">
        <w:t>“</w:t>
      </w:r>
      <w:r w:rsidR="00062113">
        <w:t>think big</w:t>
      </w:r>
      <w:r w:rsidR="00FF1F7D">
        <w:t>”</w:t>
      </w:r>
      <w:r w:rsidR="00062113">
        <w:t xml:space="preserve"> and embrace the changes </w:t>
      </w:r>
      <w:r w:rsidR="00F61E4A">
        <w:t xml:space="preserve">and challenges </w:t>
      </w:r>
      <w:r w:rsidR="00062113">
        <w:t xml:space="preserve">that we have seen already—the rise of large and complex data sets, the use of neural networks and data mining methods, </w:t>
      </w:r>
      <w:r w:rsidR="00F61E4A">
        <w:t xml:space="preserve">and the emergence of new fields such as </w:t>
      </w:r>
      <w:r w:rsidR="00062113">
        <w:t>computer vision</w:t>
      </w:r>
      <w:r w:rsidR="00F61E4A">
        <w:t xml:space="preserve">. In addition to suggesting a name change for the field, he appears to have been the first to suggest a name change of the </w:t>
      </w:r>
      <w:r w:rsidR="00F61E4A" w:rsidRPr="001558D5">
        <w:t>role</w:t>
      </w:r>
      <w:r w:rsidR="001276AF">
        <w:t xml:space="preserve"> of</w:t>
      </w:r>
      <w:r w:rsidR="00F61E4A">
        <w:t xml:space="preserve"> statistician to data scientist</w:t>
      </w:r>
      <w:r w:rsidR="00FF1F7D">
        <w:t xml:space="preserve">, </w:t>
      </w:r>
      <w:r w:rsidR="00F61E4A">
        <w:t>along with</w:t>
      </w:r>
      <w:r w:rsidR="00FF1F7D">
        <w:t xml:space="preserve"> a</w:t>
      </w:r>
      <w:r w:rsidR="00F61E4A">
        <w:t xml:space="preserve"> college curriculum </w:t>
      </w:r>
      <w:r w:rsidR="00882EA7">
        <w:t xml:space="preserve">to </w:t>
      </w:r>
      <w:r w:rsidR="00F61E4A">
        <w:t xml:space="preserve">that would embrace all phases of data science and be </w:t>
      </w:r>
      <w:r w:rsidR="00FF1F7D">
        <w:t xml:space="preserve">profoundly </w:t>
      </w:r>
      <w:r w:rsidR="00F61E4A">
        <w:t>interdisciplinary.</w:t>
      </w:r>
    </w:p>
    <w:p w14:paraId="316E6121" w14:textId="14198EFC" w:rsidR="00F706AF" w:rsidRDefault="00F706AF" w:rsidP="00F706AF">
      <w:pPr>
        <w:pStyle w:val="Heading3"/>
      </w:pPr>
      <w:bookmarkStart w:id="50" w:name="_Toc48290858"/>
      <w:proofErr w:type="spellStart"/>
      <w:r>
        <w:t>Ketten</w:t>
      </w:r>
      <w:r w:rsidR="00811444">
        <w:t>r</w:t>
      </w:r>
      <w:r>
        <w:t>ing</w:t>
      </w:r>
      <w:proofErr w:type="spellEnd"/>
      <w:r>
        <w:t xml:space="preserve"> 1997</w:t>
      </w:r>
      <w:bookmarkEnd w:id="50"/>
    </w:p>
    <w:p w14:paraId="0E802310" w14:textId="11C852CB" w:rsidR="00F706AF" w:rsidRPr="00F706AF" w:rsidRDefault="00F706AF" w:rsidP="00F706AF">
      <w:pPr>
        <w:pStyle w:val="BodyText"/>
      </w:pPr>
      <w:r>
        <w:t>Th</w:t>
      </w:r>
      <w:r w:rsidR="00FF1F7D">
        <w:t>is</w:t>
      </w:r>
      <w:r>
        <w:t xml:space="preserve"> concern for image and </w:t>
      </w:r>
      <w:r w:rsidR="00814C42">
        <w:t xml:space="preserve">a </w:t>
      </w:r>
      <w:r>
        <w:t>solution in an expanded role of statistics under the name “data science” appears else</w:t>
      </w:r>
      <w:r w:rsidR="00814C42">
        <w:t>where</w:t>
      </w:r>
      <w:r>
        <w:t xml:space="preserve"> at this time. Jon R. </w:t>
      </w:r>
      <w:proofErr w:type="spellStart"/>
      <w:r>
        <w:t>Ketten</w:t>
      </w:r>
      <w:r w:rsidR="00811444">
        <w:t>r</w:t>
      </w:r>
      <w:r>
        <w:t>ing</w:t>
      </w:r>
      <w:proofErr w:type="spellEnd"/>
      <w:r>
        <w:t xml:space="preserve">, in his </w:t>
      </w:r>
      <w:r w:rsidRPr="00F706AF">
        <w:t>Presidential Address to the American Statistical Association in 1997</w:t>
      </w:r>
      <w:r w:rsidR="00814C42">
        <w:t xml:space="preserve">—three months before Wu gave his lecture—said </w:t>
      </w:r>
      <w:r w:rsidR="00FF1F7D">
        <w:t>this</w:t>
      </w:r>
      <w:r w:rsidR="00814C42">
        <w:t>:</w:t>
      </w:r>
      <w:r w:rsidRPr="00F706AF">
        <w:t xml:space="preserve"> </w:t>
      </w:r>
    </w:p>
    <w:p w14:paraId="4F73BC87" w14:textId="63B5212B" w:rsidR="00914BF7" w:rsidRDefault="00C77CC9" w:rsidP="00881446">
      <w:pPr>
        <w:pStyle w:val="Extract"/>
      </w:pPr>
      <w:r>
        <w:t xml:space="preserve">Looking ahead, image reconstruction must be one of our top priorities. It must be understood that </w:t>
      </w:r>
      <w:r w:rsidRPr="003D0747">
        <w:rPr>
          <w:i/>
          <w:iCs/>
        </w:rPr>
        <w:t>statistics is the data science of the 21st century</w:t>
      </w:r>
      <w:r>
        <w:t>—essential for the proper running of government, central to decision making in industry, and a core component of modern curricula at all levels of education. I would like to see</w:t>
      </w:r>
      <w:r w:rsidR="004212D7">
        <w:t xml:space="preserve"> </w:t>
      </w:r>
      <w:r w:rsidRPr="004212D7">
        <w:rPr>
          <w:sz w:val="19"/>
          <w:szCs w:val="22"/>
        </w:rPr>
        <w:t>ASA</w:t>
      </w:r>
      <w:r>
        <w:t xml:space="preserve"> make image reconstruction a part of its strategic plan. And I suspect we may need some professional help if we are to succeed </w:t>
      </w:r>
      <w:r>
        <w:fldChar w:fldCharType="begin"/>
      </w:r>
      <w:r>
        <w:instrText xml:space="preserve"> ADDIN ZOTERO_ITEM CSL_CITATION {"citationID":"2KFm9Meq","properties":{"formattedCitation":"(Kettenring 1997)","plainCitation":"(Kettenring 1997)","dontUpdate":true,"noteIndex":0},"citationItems":[{"id":17882,"uris":["http://zotero.org/users/10812/items/T4QLBVJS"],"uri":["http://zotero.org/users/10812/items/T4QLBVJS"],"itemData":{"id":17882,"type":"article-journal","container-title":"Journal of the American Statistical Association","DOI":"10.1080/01621459.1997.10473641","ISSN":"0162-1459","issue":"440","note":"publisher: Taylor &amp; Francis\n_eprint: https://doi.org/10.1080/01621459.1997.10473641","page":"1229-1234","source":"Taylor and Francis+NEJM","title":"Shaping Statistics for Success in the 21st Century","volume":"92","author":[{"family":"Kettenring","given":"Jon R."}],"issued":{"date-parts":[["1997",12,1]]}}}],"schema":"https://github.com/citation-style-language/schema/raw/master/csl-citation.json"} </w:instrText>
      </w:r>
      <w:r>
        <w:fldChar w:fldCharType="separate"/>
      </w:r>
      <w:r>
        <w:rPr>
          <w:noProof/>
        </w:rPr>
        <w:t>(Kettenring 1997: 1230</w:t>
      </w:r>
      <w:r w:rsidR="00814C42">
        <w:rPr>
          <w:noProof/>
        </w:rPr>
        <w:t>; emphasis added</w:t>
      </w:r>
      <w:r>
        <w:rPr>
          <w:noProof/>
        </w:rPr>
        <w:t>)</w:t>
      </w:r>
      <w:r>
        <w:fldChar w:fldCharType="end"/>
      </w:r>
      <w:r w:rsidR="00814C42">
        <w:t>.</w:t>
      </w:r>
    </w:p>
    <w:p w14:paraId="24255627" w14:textId="676F5B1B" w:rsidR="00914786" w:rsidRDefault="00645A0F" w:rsidP="00914786">
      <w:pPr>
        <w:pStyle w:val="BodyText"/>
        <w:ind w:firstLine="0"/>
      </w:pPr>
      <w:r>
        <w:t xml:space="preserve">In this talk, </w:t>
      </w:r>
      <w:proofErr w:type="spellStart"/>
      <w:r w:rsidR="00FF1F7D">
        <w:t>Ketten</w:t>
      </w:r>
      <w:r w:rsidR="00882EA7">
        <w:t>r</w:t>
      </w:r>
      <w:r w:rsidR="00FF1F7D">
        <w:t>ing</w:t>
      </w:r>
      <w:proofErr w:type="spellEnd"/>
      <w:r w:rsidR="00FF1F7D">
        <w:t xml:space="preserve"> argued </w:t>
      </w:r>
      <w:r w:rsidR="00914BF7" w:rsidRPr="00FF1F7D">
        <w:t>that statistics</w:t>
      </w:r>
      <w:r w:rsidR="00FF1F7D" w:rsidRPr="00FF1F7D">
        <w:t xml:space="preserve">, in </w:t>
      </w:r>
      <w:r w:rsidR="001276AF">
        <w:t xml:space="preserve">professional </w:t>
      </w:r>
      <w:r w:rsidR="00FF1F7D" w:rsidRPr="00FF1F7D">
        <w:t xml:space="preserve">practice and </w:t>
      </w:r>
      <w:r w:rsidR="004212D7">
        <w:t xml:space="preserve">in </w:t>
      </w:r>
      <w:r w:rsidR="00FF1F7D" w:rsidRPr="00FF1F7D">
        <w:t>education,</w:t>
      </w:r>
      <w:r w:rsidR="00914BF7" w:rsidRPr="00FF1F7D">
        <w:t xml:space="preserve"> need</w:t>
      </w:r>
      <w:r w:rsidR="00FF1F7D">
        <w:t>ed</w:t>
      </w:r>
      <w:r w:rsidR="00914BF7" w:rsidRPr="00FF1F7D">
        <w:t xml:space="preserve"> to embrace </w:t>
      </w:r>
      <w:r w:rsidR="00FF1F7D" w:rsidRPr="00FF1F7D">
        <w:t>topics in computer science, including “</w:t>
      </w:r>
      <w:r w:rsidR="00CF78F5" w:rsidRPr="00FF1F7D">
        <w:t>databases and database management, algorithm design, computational statistics, artificial intelligence and machine learning</w:t>
      </w:r>
      <w:r w:rsidR="00FF1F7D" w:rsidRPr="00FF1F7D">
        <w:t>”</w:t>
      </w:r>
      <w:r w:rsidR="00914BF7" w:rsidRPr="00FF1F7D">
        <w:t xml:space="preserve"> </w:t>
      </w:r>
      <w:r w:rsidR="00814C42" w:rsidRPr="00FF1F7D">
        <w:t>(1230).</w:t>
      </w:r>
      <w:r w:rsidR="00FF1F7D" w:rsidRPr="00FF1F7D">
        <w:t xml:space="preserve"> Of interest here is </w:t>
      </w:r>
      <w:r>
        <w:t>the</w:t>
      </w:r>
      <w:r w:rsidR="00FF1F7D" w:rsidRPr="00FF1F7D">
        <w:t xml:space="preserve"> curious reversal of precedence between </w:t>
      </w:r>
      <w:r w:rsidR="00FF1F7D">
        <w:t>the two fields</w:t>
      </w:r>
      <w:r w:rsidR="00FF1F7D" w:rsidRPr="00FF1F7D">
        <w:t xml:space="preserve">; whereas Wu asserted that </w:t>
      </w:r>
      <w:r w:rsidR="00FF1F7D">
        <w:t>statistics</w:t>
      </w:r>
      <w:r w:rsidR="00FF1F7D" w:rsidRPr="00FF1F7D">
        <w:t xml:space="preserve"> should </w:t>
      </w:r>
      <w:r>
        <w:t>expand its scope and</w:t>
      </w:r>
      <w:r w:rsidR="00FF1F7D">
        <w:t xml:space="preserve"> </w:t>
      </w:r>
      <w:r>
        <w:t>name itself “</w:t>
      </w:r>
      <w:r w:rsidR="00FF1F7D">
        <w:t>data science</w:t>
      </w:r>
      <w:r>
        <w:t>,” because it “</w:t>
      </w:r>
      <w:r w:rsidRPr="00F61E4A">
        <w:t>is likely the remaining good name reserved for us”</w:t>
      </w:r>
      <w:r>
        <w:t xml:space="preserve"> </w:t>
      </w:r>
      <w:r>
        <w:fldChar w:fldCharType="begin"/>
      </w:r>
      <w:r w:rsidR="00E9391F">
        <w:instrText xml:space="preserve"> ADDIN ZOTERO_ITEM CSL_CITATION {"citationID":"lSB7a05U","properties":{"formattedCitation":"(Wu 1997)","plainCitation":"(Wu 1997)","dontUpdate":true,"noteIndex":0},"citationItems":[{"id":17537,"uris":["http://zotero.org/users/10812/items/KPX447DD"],"uri":["http://zotero.org/users/10812/items/KPX447DD"],"itemData":{"id":17537,"type":"speech","note":"Slides to Wu's inaugural lecture for his appointment to the H. C. Carver Professorship at the University of Michigan.","title":"Statistics = Data Science?","author":[{"family":"Wu","given":"C. F. Jeff"}],"issued":{"date-parts":[["1997"]]}}}],"schema":"https://github.com/citation-style-language/schema/raw/master/csl-citation.json"} </w:instrText>
      </w:r>
      <w:r>
        <w:fldChar w:fldCharType="separate"/>
      </w:r>
      <w:r>
        <w:rPr>
          <w:noProof/>
        </w:rPr>
        <w:t>(Wu 1997: slide 12)</w:t>
      </w:r>
      <w:r>
        <w:fldChar w:fldCharType="end"/>
      </w:r>
      <w:r w:rsidR="00FF1F7D" w:rsidRPr="00FF1F7D">
        <w:t xml:space="preserve">, </w:t>
      </w:r>
      <w:proofErr w:type="spellStart"/>
      <w:r w:rsidR="00FF1F7D" w:rsidRPr="00FF1F7D">
        <w:t>Ketten</w:t>
      </w:r>
      <w:r w:rsidR="00882EA7">
        <w:t>r</w:t>
      </w:r>
      <w:r w:rsidR="00FF1F7D" w:rsidRPr="00FF1F7D">
        <w:t>ing</w:t>
      </w:r>
      <w:r>
        <w:t>’s</w:t>
      </w:r>
      <w:proofErr w:type="spellEnd"/>
      <w:r>
        <w:t xml:space="preserve"> language</w:t>
      </w:r>
      <w:r w:rsidR="00FF1F7D" w:rsidRPr="00FF1F7D">
        <w:t xml:space="preserve"> </w:t>
      </w:r>
      <w:r>
        <w:t xml:space="preserve">implies </w:t>
      </w:r>
      <w:r w:rsidR="001558D5">
        <w:t>the</w:t>
      </w:r>
      <w:r>
        <w:t xml:space="preserve"> prior existence of data science </w:t>
      </w:r>
      <w:r w:rsidR="001558D5">
        <w:t>as something that</w:t>
      </w:r>
      <w:r>
        <w:t xml:space="preserve"> statistics should </w:t>
      </w:r>
      <w:r w:rsidR="001558D5">
        <w:t>appropriate and</w:t>
      </w:r>
      <w:r>
        <w:t xml:space="preserve"> encompass, as the rightful heir to its associated practices</w:t>
      </w:r>
      <w:r w:rsidR="00FF1F7D">
        <w:t xml:space="preserve">. </w:t>
      </w:r>
      <w:r w:rsidR="00E9391F">
        <w:t>Given the changes he suggested</w:t>
      </w:r>
      <w:r>
        <w:t xml:space="preserve">, in </w:t>
      </w:r>
      <w:proofErr w:type="spellStart"/>
      <w:r>
        <w:t>Ketten</w:t>
      </w:r>
      <w:r w:rsidR="00882EA7">
        <w:t>r</w:t>
      </w:r>
      <w:r>
        <w:t>ing’s</w:t>
      </w:r>
      <w:proofErr w:type="spellEnd"/>
      <w:r>
        <w:t xml:space="preserve"> usage </w:t>
      </w:r>
      <w:r w:rsidR="00882EA7">
        <w:t xml:space="preserve">of </w:t>
      </w:r>
      <w:r>
        <w:t xml:space="preserve">data science included much of computer science, which is consistent with the definition that developed </w:t>
      </w:r>
      <w:r w:rsidR="00914786">
        <w:t xml:space="preserve">in the 1960s and </w:t>
      </w:r>
      <w:r w:rsidR="001276AF">
        <w:t>’</w:t>
      </w:r>
      <w:r w:rsidR="00914786">
        <w:t>70s.</w:t>
      </w:r>
      <w:r w:rsidR="001558D5">
        <w:t xml:space="preserve"> </w:t>
      </w:r>
    </w:p>
    <w:p w14:paraId="452AC544" w14:textId="2D3FBE58" w:rsidR="00E9391F" w:rsidRDefault="00E9391F" w:rsidP="00E9391F">
      <w:pPr>
        <w:pStyle w:val="Heading3"/>
      </w:pPr>
      <w:bookmarkStart w:id="51" w:name="_Toc48290859"/>
      <w:r>
        <w:t>Cleveland</w:t>
      </w:r>
      <w:r w:rsidR="00ED1873">
        <w:t xml:space="preserve"> 2001</w:t>
      </w:r>
      <w:bookmarkEnd w:id="51"/>
    </w:p>
    <w:p w14:paraId="3A81AB2A" w14:textId="45B36991" w:rsidR="00AD0DB0" w:rsidRDefault="008A22E5" w:rsidP="00AD0DB0">
      <w:pPr>
        <w:pStyle w:val="BodyText"/>
      </w:pPr>
      <w:r>
        <w:t>Practical p</w:t>
      </w:r>
      <w:r w:rsidR="00914786">
        <w:t xml:space="preserve">lans </w:t>
      </w:r>
      <w:r w:rsidR="00CB09C5">
        <w:t>for</w:t>
      </w:r>
      <w:r w:rsidR="00914786">
        <w:t xml:space="preserve"> </w:t>
      </w:r>
      <w:r w:rsidR="00AD0DB0">
        <w:t xml:space="preserve">revamped </w:t>
      </w:r>
      <w:r w:rsidR="00914786">
        <w:t xml:space="preserve">curricula to train </w:t>
      </w:r>
      <w:r w:rsidR="001558D5">
        <w:t xml:space="preserve">this new kind of statistician—the </w:t>
      </w:r>
      <w:r w:rsidR="00914786">
        <w:t>data scientist</w:t>
      </w:r>
      <w:r w:rsidR="001558D5">
        <w:t xml:space="preserve">—appear after these appeals. The most well-known is </w:t>
      </w:r>
      <w:r w:rsidR="005B736E">
        <w:t xml:space="preserve">found in </w:t>
      </w:r>
      <w:r w:rsidR="001558D5">
        <w:t>Cleveland</w:t>
      </w:r>
      <w:r w:rsidR="00E9391F">
        <w:t xml:space="preserve">’s essay, “Data Science: An Action Plan for Expanding the Technical Areas of the Field of Statistics” </w:t>
      </w:r>
      <w:r w:rsidR="00E9391F">
        <w:fldChar w:fldCharType="begin"/>
      </w:r>
      <w:r w:rsidR="00E9391F">
        <w:instrText xml:space="preserve"> ADDIN ZOTERO_ITEM CSL_CITATION {"citationID":"ad9zXXdJ","properties":{"formattedCitation":"(Cleveland 2001)","plainCitation":"(Cleveland 2001)","noteIndex":0},"citationItems":[{"id":3854,"uris":["http://zotero.org/users/10812/items/48U3PU5S"],"uri":["http://zotero.org/users/10812/items/48U3PU5S"],"itemData":{"id":3854,"type":"article-journal","abstract":"An action plan to enlarge the technical areas of statistics focuses on the data analyst. The plan sets out six technical areas of work for a university department, and advocates a specific allocation of resources devoted to research in each area and to courses in each area. The value of technical work is judged by the extent to which it benefits the data analyst, either directly or indirectly. The plan is also applicable to government research labs and corporate research organizations. /// Cet article propose un plan d'action pour élargir les domaines techniques de la statistique, centré sur l'analyste de données. Le plan présente six domaines techniques de travail pour un département d'université, et recommandre une répartition spécifique des ressources consacrées à la recherche et à l'enseignement dans chaque domaine. La valeur du travail technique est évaluée par l'intérêt qu'en retire l'analyste de données, soit directement soit indirectement. Le plan est aussi applicable aux laboratoires publics de recherche et aux sociétés de recherche privées.","container-title":"International Statistical Review / Revue Internationale de Statistique","DOI":"10.2307/1403527","ISSN":"0306-7734","issue":"1","journalAbbreviation":"International Statistical Review / Revue Internationale de Statistique","page":"21-26","source":"JSTOR","title":"Data Science: An Action Plan for Expanding the Technical Areas of the Field of Statistics","title-short":"Data Science","volume":"69","author":[{"family":"Cleveland","given":"William S."}],"issued":{"date-parts":[["2001"]]}}}],"schema":"https://github.com/citation-style-language/schema/raw/master/csl-citation.json"} </w:instrText>
      </w:r>
      <w:r w:rsidR="00E9391F">
        <w:fldChar w:fldCharType="separate"/>
      </w:r>
      <w:r w:rsidR="00E9391F">
        <w:rPr>
          <w:noProof/>
        </w:rPr>
        <w:t>(Cleveland 2001)</w:t>
      </w:r>
      <w:r w:rsidR="00E9391F">
        <w:fldChar w:fldCharType="end"/>
      </w:r>
      <w:r w:rsidR="003A18F0">
        <w:t>, even though he use</w:t>
      </w:r>
      <w:r w:rsidR="00C23ACD">
        <w:t>d</w:t>
      </w:r>
      <w:r w:rsidR="003A18F0">
        <w:t xml:space="preserve"> the term “data analyst” as his target student</w:t>
      </w:r>
      <w:r w:rsidR="00E9391F">
        <w:t xml:space="preserve">. </w:t>
      </w:r>
      <w:r>
        <w:t>Consistent with previous definitions of data science as statistics augmented by computational methods</w:t>
      </w:r>
      <w:r w:rsidR="00740C00">
        <w:t xml:space="preserve"> and tools</w:t>
      </w:r>
      <w:r>
        <w:t xml:space="preserve">, he proposed a curriculum </w:t>
      </w:r>
      <w:r w:rsidR="00CB09C5">
        <w:t>comprising</w:t>
      </w:r>
      <w:r>
        <w:t xml:space="preserve"> six areas</w:t>
      </w:r>
      <w:r w:rsidR="00CB09C5">
        <w:t>, along with percentages denoting the amount of time and resources that should be devoted t</w:t>
      </w:r>
      <w:r w:rsidR="00740C00">
        <w:t xml:space="preserve">o </w:t>
      </w:r>
      <w:r w:rsidR="00AD0DB0">
        <w:t>each</w:t>
      </w:r>
      <w:r w:rsidR="00CB09C5">
        <w:t>:</w:t>
      </w:r>
      <w:r w:rsidR="00AD0DB0">
        <w:t xml:space="preserve"> </w:t>
      </w:r>
      <w:r w:rsidR="00CB09C5">
        <w:t>Multidisciplinary Investigations (25%)</w:t>
      </w:r>
      <w:r w:rsidR="00AD0DB0">
        <w:t xml:space="preserve">, </w:t>
      </w:r>
      <w:r w:rsidR="00CB09C5">
        <w:t>Models and Method for Data (20%)</w:t>
      </w:r>
      <w:r w:rsidR="00AD0DB0">
        <w:t xml:space="preserve">, </w:t>
      </w:r>
      <w:r w:rsidR="00CB09C5">
        <w:t>Computing with Data (15%)</w:t>
      </w:r>
      <w:r w:rsidR="00AD0DB0">
        <w:t xml:space="preserve">, </w:t>
      </w:r>
      <w:r w:rsidR="00CB09C5">
        <w:t>Pedagogy (15%)</w:t>
      </w:r>
      <w:r w:rsidR="00AD0DB0">
        <w:t xml:space="preserve">, </w:t>
      </w:r>
      <w:r w:rsidR="00CB09C5">
        <w:t>Tool Evaluation (5%)</w:t>
      </w:r>
      <w:r w:rsidR="00AD0DB0">
        <w:t xml:space="preserve">, and </w:t>
      </w:r>
      <w:r w:rsidR="00CB09C5">
        <w:t>Theory (20%)</w:t>
      </w:r>
      <w:r w:rsidR="00AD0DB0">
        <w:t xml:space="preserve">. This distribution is more or less consistent with the definitions we have seen proposed </w:t>
      </w:r>
      <w:r w:rsidR="00AD0DB0">
        <w:lastRenderedPageBreak/>
        <w:t>by other statisticians, including the Tokyo school. As a measure of how radical this suggestion was, consider Donoho’s remarks, ma</w:t>
      </w:r>
      <w:r w:rsidR="003A18F0">
        <w:t>d</w:t>
      </w:r>
      <w:r w:rsidR="00AD0DB0">
        <w:t xml:space="preserve">e </w:t>
      </w:r>
      <w:r w:rsidR="003A18F0">
        <w:t xml:space="preserve">over </w:t>
      </w:r>
      <w:r w:rsidR="00AD0DB0">
        <w:t>a decade and a half later:</w:t>
      </w:r>
    </w:p>
    <w:p w14:paraId="11FDBAFA" w14:textId="2BEF4A16" w:rsidR="00AD0DB0" w:rsidRPr="00AD0DB0" w:rsidRDefault="00AD0DB0" w:rsidP="00AD0DB0">
      <w:pPr>
        <w:pStyle w:val="Extract"/>
        <w:rPr>
          <w:rFonts w:ascii="Times New Roman" w:hAnsi="Times New Roman"/>
        </w:rPr>
      </w:pPr>
      <w:r w:rsidRPr="00AD0DB0">
        <w:t>Several academic statistics departments that I know well could, at the time of Cleveland’s publication, fit 100% of their activity into the 20% Cleveland allowed for theory. Cleveland’s article was republished in 2014. I cannot think of an academic department that devotes today 15% of its effort on pedagogy, or 15% on computing with data. I can think of several academic statistics departments that continue to fit essentially all their activity into the last category, theory</w:t>
      </w:r>
      <w:r>
        <w:t xml:space="preserve"> </w:t>
      </w:r>
      <w:r>
        <w:fldChar w:fldCharType="begin"/>
      </w:r>
      <w:r w:rsidR="00E0253E">
        <w:instrText xml:space="preserve"> ADDIN ZOTERO_ITEM CSL_CITATION {"citationID":"0nmwnnyB","properties":{"formattedCitation":"(Donoho 2017)","plainCitation":"(Donoho 2017)","dontUpdate":true,"noteIndex":0},"citationItems":[{"id":8812,"uris":["http://zotero.org/users/10812/items/S4GJXB63"],"uri":["http://zotero.org/users/10812/items/S4GJXB63"],"itemData":{"id":8812,"type":"article-journal","abstract":"More than 50 years ago, John Tukey called for a reformation of academic statistics. In “The Future of Data Analysis,” he pointed to the existence of an as-yet unrecognized science, whose subject of interest was learning from data, or “data analysis.” Ten to 20 years ago, John Chambers, Jeff Wu, Bill Cleveland, and Leo Breiman independently once again urged academic statistics to expand its boundaries beyond the classical domain of theoretical statistics; Chambers called for more emphasis on data preparation and presentation rather than statistical modeling; and Breiman called for emphasis on prediction rather than inference. Cleveland and Wu even suggested the catchy name “data science” for this envisioned field. A recent and growing phenomenon has been the emergence of “data science” programs at major universities, including UC Berkeley, NYU, MIT, and most prominently, the University of Michigan, which in September 2015 announced a $100M “Data Science Initiative” that aims to hire 35 new faculty. Teaching in these new programs has significant overlap in curricular subject matter with traditional statistics courses; yet many academic statisticians perceive the new programs as “cultural appropriation.” This article reviews some ingredients of the current “data science moment,” including recent commentary about data science in the popular media, and about how/whether data science is really different from statistics. The now-contemplated field of data science amounts to a superset of the fields of statistics and machine learning, which adds some technology for “scaling up” to “big data.” This chosen superset is motivated by commercial rather than intellectual developments. Choosing in this way is likely to miss out on the really important intellectual event of the next 50 years. Because all of science itself will soon become data that can be mined, the imminent revolution in data science is not about mere “scaling up,” but instead the emergence of scientific studies of data analysis science-wide. In the future, we will be able to predict how a proposal to change data analysis workflows would impact the validity of data analysis across all of science, even predicting the impacts field-by-field. Drawing on work by Tukey, Cleveland, Chambers, and Breiman, I present a vision of data science based on the activities of people who are “learning from data,” and I describe an academic field dedicated to improving that activity in an evidence-based manner. This new field is a better academic enlargement of statistics and machine learning than today’s data science initiatives, while being able to accommodate the same short-term goals. Based on a presentation at the Tukey Centennial Workshop, Princeton, NJ, September 18, 2015.","container-title":"Journal of Computational and Graphical Statistics","DOI":"10.1080/10618600.2017.1384734","ISSN":"1061-8600","issue":"4","page":"745-766","source":"Taylor and Francis+NEJM","title":"50 Years of Data Science","volume":"26","author":[{"family":"Donoho","given":"David"}],"issued":{"date-parts":[["2017",10,2]]}}}],"schema":"https://github.com/citation-style-language/schema/raw/master/csl-citation.json"} </w:instrText>
      </w:r>
      <w:r>
        <w:fldChar w:fldCharType="separate"/>
      </w:r>
      <w:r>
        <w:rPr>
          <w:noProof/>
        </w:rPr>
        <w:t>(Donoho 2017: 750)</w:t>
      </w:r>
      <w:r>
        <w:fldChar w:fldCharType="end"/>
      </w:r>
      <w:r w:rsidRPr="00AD0DB0">
        <w:t xml:space="preserve">. </w:t>
      </w:r>
    </w:p>
    <w:p w14:paraId="77CF9FBE" w14:textId="32340360" w:rsidR="00263F58" w:rsidRDefault="004D4805" w:rsidP="005B736E">
      <w:pPr>
        <w:pStyle w:val="BodyText"/>
      </w:pPr>
      <w:r>
        <w:t xml:space="preserve">Radical as it was, from the perspective of </w:t>
      </w:r>
      <w:proofErr w:type="spellStart"/>
      <w:r w:rsidR="00AD0DB0">
        <w:t>Breiman’s</w:t>
      </w:r>
      <w:proofErr w:type="spellEnd"/>
      <w:r w:rsidR="00AD0DB0">
        <w:t xml:space="preserve"> essay </w:t>
      </w:r>
      <w:r>
        <w:t xml:space="preserve">the curriculum </w:t>
      </w:r>
      <w:r w:rsidR="00C23ACD">
        <w:t>was</w:t>
      </w:r>
      <w:r>
        <w:t xml:space="preserve"> fairly conservative. The area of </w:t>
      </w:r>
      <w:r w:rsidR="00263F58">
        <w:t>“</w:t>
      </w:r>
      <w:r>
        <w:t>models and methods</w:t>
      </w:r>
      <w:r w:rsidR="00263F58">
        <w:t>,” for example,</w:t>
      </w:r>
      <w:r>
        <w:t xml:space="preserve"> focuse</w:t>
      </w:r>
      <w:r w:rsidR="00C23ACD">
        <w:t>d</w:t>
      </w:r>
      <w:r>
        <w:t xml:space="preserve"> exclusively on data models, as opposed to algorithmic ones, while the </w:t>
      </w:r>
      <w:r w:rsidR="00263F58">
        <w:t>“</w:t>
      </w:r>
      <w:r>
        <w:t>computing with data</w:t>
      </w:r>
      <w:r w:rsidR="00263F58">
        <w:t>” area</w:t>
      </w:r>
      <w:r>
        <w:t xml:space="preserve"> focuse</w:t>
      </w:r>
      <w:r w:rsidR="00C23ACD">
        <w:t>d</w:t>
      </w:r>
      <w:r>
        <w:t xml:space="preserve"> </w:t>
      </w:r>
      <w:r w:rsidR="001276AF">
        <w:t xml:space="preserve">narrowly </w:t>
      </w:r>
      <w:r>
        <w:t>on</w:t>
      </w:r>
      <w:r w:rsidR="00263F58">
        <w:t xml:space="preserve"> the infrastructure to support these models. Cleveland’s bias toward traditional statistical modeling is made clear in his explanation of it:</w:t>
      </w:r>
    </w:p>
    <w:p w14:paraId="649DF671" w14:textId="4AB0341E" w:rsidR="00263F58" w:rsidRDefault="00263F58" w:rsidP="00263F58">
      <w:pPr>
        <w:pStyle w:val="Extract"/>
      </w:pPr>
      <w:r>
        <w:tab/>
        <w:t xml:space="preserve">The data analyst faces two critical tasks that employ statistical models and methods: (1) specification—the building of a model for the data; (2) estimation and distribution—formal, mathematical-probabilistic inferences, conditional on the model, in which quantities of a model are estimated, and uncertainty is characterized by probability distributions (22). </w:t>
      </w:r>
    </w:p>
    <w:p w14:paraId="0B5D20C8" w14:textId="3AF2233F" w:rsidR="004D4805" w:rsidRDefault="004D4805" w:rsidP="003A18F0">
      <w:pPr>
        <w:pStyle w:val="BodyText"/>
        <w:ind w:firstLine="0"/>
      </w:pPr>
      <w:r>
        <w:t xml:space="preserve">That the one is subordinate to the other is </w:t>
      </w:r>
      <w:r w:rsidR="00740C00">
        <w:t>evident</w:t>
      </w:r>
      <w:r>
        <w:t xml:space="preserve"> </w:t>
      </w:r>
      <w:r w:rsidR="00740C00">
        <w:t>in</w:t>
      </w:r>
      <w:r>
        <w:t xml:space="preserve"> Cleveland’s remark: “</w:t>
      </w:r>
      <w:r w:rsidRPr="004D4805">
        <w:t>A collection of models and methods for data analysis will be used only if the collection is implemented in a computing environment that makes the models and methods sufficiently efficient to us</w:t>
      </w:r>
      <w:r>
        <w:t>e”</w:t>
      </w:r>
      <w:r w:rsidR="00263F58">
        <w:t xml:space="preserve"> (23). </w:t>
      </w:r>
      <w:r w:rsidR="003A18F0">
        <w:t xml:space="preserve">He </w:t>
      </w:r>
      <w:r w:rsidR="0071373A">
        <w:t>did</w:t>
      </w:r>
      <w:r w:rsidR="003A18F0">
        <w:t xml:space="preserve"> make a passing reference to algorithmic models, but his example </w:t>
      </w:r>
      <w:r w:rsidR="00C23ACD">
        <w:t>came</w:t>
      </w:r>
      <w:r w:rsidR="003A18F0">
        <w:t xml:space="preserve"> from the</w:t>
      </w:r>
      <w:r w:rsidR="002F6383">
        <w:t>ir</w:t>
      </w:r>
      <w:r w:rsidR="003A18F0">
        <w:t xml:space="preserve"> use to support </w:t>
      </w:r>
      <w:del w:id="52" w:author="Alvarado, Rafael C (rca2t)" w:date="2020-12-07T09:08:00Z">
        <w:r w:rsidR="003A18F0" w:rsidDel="00C675BC">
          <w:delText xml:space="preserve">stochastic </w:delText>
        </w:r>
      </w:del>
      <w:ins w:id="53" w:author="Alvarado, Rafael C (rca2t)" w:date="2020-12-07T09:08:00Z">
        <w:r w:rsidR="00C675BC">
          <w:t xml:space="preserve">statistical </w:t>
        </w:r>
      </w:ins>
      <w:r w:rsidR="003A18F0">
        <w:t>modeling:</w:t>
      </w:r>
    </w:p>
    <w:p w14:paraId="4438AD99" w14:textId="3A3C8B64" w:rsidR="004D4805" w:rsidRPr="004D4805" w:rsidRDefault="004D4805" w:rsidP="004D4805">
      <w:pPr>
        <w:pStyle w:val="Extract"/>
        <w:rPr>
          <w:rFonts w:ascii="Times New Roman" w:hAnsi="Times New Roman"/>
        </w:rPr>
      </w:pPr>
      <w:r w:rsidRPr="004D4805">
        <w:t>Historically, the field of data science has concerned itself only with one corner of this large domain</w:t>
      </w:r>
      <w:r w:rsidR="003A18F0">
        <w:t xml:space="preserve"> [i.e. computing with data]—</w:t>
      </w:r>
      <w:r w:rsidRPr="004D4805">
        <w:t>computational algorithms. Here, even though effort has been small compared with that for other areas, the impact has been large. One example is Bayesian methods, where breakthroughs in computational methods took a promising intellectual current and turned it into a highly practical, widely used general approach to statistical inference</w:t>
      </w:r>
      <w:r w:rsidR="003A18F0">
        <w:t xml:space="preserve"> (23)</w:t>
      </w:r>
      <w:r w:rsidRPr="004D4805">
        <w:t xml:space="preserve">. </w:t>
      </w:r>
    </w:p>
    <w:p w14:paraId="044F976C" w14:textId="4BCFF644" w:rsidR="004D4805" w:rsidRDefault="003A18F0" w:rsidP="003A18F0">
      <w:pPr>
        <w:pStyle w:val="BodyText"/>
        <w:ind w:firstLine="0"/>
      </w:pPr>
      <w:r>
        <w:t xml:space="preserve">If it is not </w:t>
      </w:r>
      <w:r w:rsidR="00740C00">
        <w:t xml:space="preserve">made </w:t>
      </w:r>
      <w:r>
        <w:t xml:space="preserve">clear from this passage that he did not have the wider field of data mining and knowledge discovery in mind, the following passage does: </w:t>
      </w:r>
    </w:p>
    <w:p w14:paraId="49AAD1AA" w14:textId="200A779B" w:rsidR="003A18F0" w:rsidRPr="004D4805" w:rsidRDefault="003A18F0" w:rsidP="00740C00">
      <w:pPr>
        <w:pStyle w:val="Extract"/>
        <w:ind w:firstLine="360"/>
      </w:pPr>
      <w:r>
        <w:t>Computer scientists, waking up to the value of the information stored, process</w:t>
      </w:r>
      <w:r w:rsidR="005B736E">
        <w:t>ed</w:t>
      </w:r>
      <w:r>
        <w:t>, and transmitted by today’s computing environments, have attempted to fill the void. On</w:t>
      </w:r>
      <w:del w:id="54" w:author="Alvarado, Rafael C (rca2t)" w:date="2020-12-07T09:06:00Z">
        <w:r w:rsidDel="00CB086D">
          <w:delText>c</w:delText>
        </w:r>
      </w:del>
      <w:r>
        <w:t>e current of work is data mining.</w:t>
      </w:r>
      <w:r w:rsidR="00740C00">
        <w:t xml:space="preserve"> </w:t>
      </w:r>
      <w:r w:rsidR="00740C00" w:rsidRPr="00740C00">
        <w:rPr>
          <w:i/>
          <w:iCs/>
        </w:rPr>
        <w:t>But the benefit to the data analyst has been limited, because knowledge among computer scientists about how to think of and approach the analysis of data is limited</w:t>
      </w:r>
      <w:r w:rsidR="00740C00">
        <w:t>, just as the knowledge of computing environments by statisticians is limited (23; emphasis added).</w:t>
      </w:r>
    </w:p>
    <w:p w14:paraId="6B0D9D53" w14:textId="43DA9D01" w:rsidR="004D4805" w:rsidRDefault="0034090E" w:rsidP="004D4805">
      <w:pPr>
        <w:pStyle w:val="BodyText"/>
        <w:ind w:firstLine="0"/>
      </w:pPr>
      <w:r>
        <w:t>So</w:t>
      </w:r>
      <w:r w:rsidR="0071373A">
        <w:t>,</w:t>
      </w:r>
      <w:r w:rsidR="001276AF">
        <w:t xml:space="preserve"> </w:t>
      </w:r>
      <w:r w:rsidR="00740C00">
        <w:t>Cleveland continue</w:t>
      </w:r>
      <w:r>
        <w:t>d</w:t>
      </w:r>
      <w:r w:rsidR="00740C00">
        <w:t xml:space="preserve"> the practice of the</w:t>
      </w:r>
      <w:r w:rsidR="00ED1873">
        <w:t xml:space="preserve"> </w:t>
      </w:r>
      <w:r w:rsidR="00740C00">
        <w:t xml:space="preserve">Tokyo school, </w:t>
      </w:r>
      <w:r w:rsidR="00740C00" w:rsidRPr="00740C00">
        <w:rPr>
          <w:i/>
          <w:iCs/>
        </w:rPr>
        <w:t>contra</w:t>
      </w:r>
      <w:r w:rsidR="00740C00">
        <w:t xml:space="preserve"> </w:t>
      </w:r>
      <w:proofErr w:type="spellStart"/>
      <w:r w:rsidR="00740C00">
        <w:t>Breiman</w:t>
      </w:r>
      <w:proofErr w:type="spellEnd"/>
      <w:r w:rsidR="00740C00">
        <w:t>, to dismiss the contributions of data miners</w:t>
      </w:r>
      <w:r w:rsidR="00C63B63">
        <w:t xml:space="preserve">, </w:t>
      </w:r>
      <w:r w:rsidR="00740C00">
        <w:t>for their lack of training in traditional statistic</w:t>
      </w:r>
      <w:r w:rsidR="00C63B63">
        <w:t>s</w:t>
      </w:r>
      <w:r w:rsidR="002F6383">
        <w:t xml:space="preserve">, or lack of attention to data design, and </w:t>
      </w:r>
      <w:r w:rsidR="001276AF">
        <w:t xml:space="preserve">to </w:t>
      </w:r>
      <w:r w:rsidR="002F6383">
        <w:t>confin</w:t>
      </w:r>
      <w:r w:rsidR="001276AF">
        <w:t>e</w:t>
      </w:r>
      <w:r w:rsidR="002F6383">
        <w:t xml:space="preserve"> the role of computational expertise to knowledge of “environments</w:t>
      </w:r>
      <w:r w:rsidR="00740C00">
        <w:t>.</w:t>
      </w:r>
      <w:r w:rsidR="002F6383">
        <w:t>”</w:t>
      </w:r>
    </w:p>
    <w:p w14:paraId="3F8E3E7A" w14:textId="48610380" w:rsidR="0034090E" w:rsidRDefault="0034090E" w:rsidP="006B3F27">
      <w:pPr>
        <w:pStyle w:val="BodyText"/>
      </w:pPr>
      <w:r>
        <w:t xml:space="preserve">Regarding </w:t>
      </w:r>
      <w:r w:rsidR="007400FD">
        <w:t xml:space="preserve">the argument </w:t>
      </w:r>
      <w:r w:rsidR="00C63B63">
        <w:t xml:space="preserve">being made </w:t>
      </w:r>
      <w:r w:rsidR="001276AF">
        <w:t>here</w:t>
      </w:r>
      <w:r w:rsidR="007400FD">
        <w:t xml:space="preserve">, that the term </w:t>
      </w:r>
      <w:r>
        <w:t>“data science”</w:t>
      </w:r>
      <w:r w:rsidR="007400FD">
        <w:t xml:space="preserve"> was in continuous circulation since the 1960s, and not independently coined in various contexts,</w:t>
      </w:r>
      <w:r>
        <w:t xml:space="preserve"> </w:t>
      </w:r>
      <w:r w:rsidR="007400FD">
        <w:t xml:space="preserve">Cleveland’s remarks, similar to those of </w:t>
      </w:r>
      <w:proofErr w:type="spellStart"/>
      <w:r w:rsidR="007400FD">
        <w:t>Ketten</w:t>
      </w:r>
      <w:r w:rsidR="006B3F27">
        <w:t>r</w:t>
      </w:r>
      <w:r w:rsidR="007400FD">
        <w:t>ing</w:t>
      </w:r>
      <w:proofErr w:type="spellEnd"/>
      <w:r w:rsidR="007400FD">
        <w:t xml:space="preserve">, indicate that </w:t>
      </w:r>
      <w:r w:rsidR="005B736E">
        <w:t xml:space="preserve">the </w:t>
      </w:r>
      <w:r w:rsidR="005B736E">
        <w:lastRenderedPageBreak/>
        <w:t>term</w:t>
      </w:r>
      <w:r w:rsidR="007400FD">
        <w:t xml:space="preserve"> was known to statisticians, even as they sought to appropriate it for their own purposes. The sentence—“</w:t>
      </w:r>
      <w:r w:rsidR="007400FD" w:rsidRPr="004D4805">
        <w:t>Historically, the field of data science has concerned itself only with one corner of this large domain</w:t>
      </w:r>
      <w:r w:rsidR="007400FD">
        <w:t xml:space="preserve"> …”—strongly implies awareness of prior usage, as well as a definition that aligns with what we have called classical data science.</w:t>
      </w:r>
    </w:p>
    <w:p w14:paraId="57C5721F" w14:textId="77777777" w:rsidR="00C63B63" w:rsidRDefault="00C63B63" w:rsidP="00C63B63">
      <w:pPr>
        <w:pStyle w:val="Heading3"/>
      </w:pPr>
      <w:bookmarkStart w:id="55" w:name="_Toc48290860"/>
      <w:r>
        <w:t>Bryce, et al. 2001</w:t>
      </w:r>
      <w:bookmarkEnd w:id="55"/>
    </w:p>
    <w:p w14:paraId="61148AC0" w14:textId="53003DE1" w:rsidR="00D22706" w:rsidRDefault="006B3F27" w:rsidP="0071373A">
      <w:pPr>
        <w:pStyle w:val="BodyText"/>
      </w:pPr>
      <w:r>
        <w:t xml:space="preserve">The task of educating data scientists was also addressed </w:t>
      </w:r>
      <w:r w:rsidR="0071373A">
        <w:t>at this time</w:t>
      </w:r>
      <w:r w:rsidR="005B736E">
        <w:t xml:space="preserve"> </w:t>
      </w:r>
      <w:r w:rsidR="0071373A">
        <w:t>a</w:t>
      </w:r>
      <w:r w:rsidR="00F31C4A">
        <w:t>t a workshop sponsored by the American Statistical Association in 2000 on the topic of undergraduate education</w:t>
      </w:r>
      <w:r>
        <w:t xml:space="preserve"> in statistics</w:t>
      </w:r>
      <w:r w:rsidR="00095584">
        <w:t>.</w:t>
      </w:r>
      <w:r w:rsidR="00F31C4A">
        <w:t xml:space="preserve"> </w:t>
      </w:r>
      <w:r w:rsidR="00D22706">
        <w:t>In a report of the proceedings</w:t>
      </w:r>
      <w:r w:rsidR="0071373A">
        <w:t xml:space="preserve"> published in the </w:t>
      </w:r>
      <w:r w:rsidR="0071373A" w:rsidRPr="0071373A">
        <w:rPr>
          <w:i/>
          <w:iCs/>
        </w:rPr>
        <w:t>American Statistician</w:t>
      </w:r>
      <w:r w:rsidR="00D22706">
        <w:t>,</w:t>
      </w:r>
      <w:r w:rsidR="00533BAD">
        <w:t xml:space="preserve"> the following understanding of data science was expressed:</w:t>
      </w:r>
    </w:p>
    <w:p w14:paraId="6C5E2719" w14:textId="24C69373" w:rsidR="00C63B63" w:rsidRDefault="00D22706" w:rsidP="00D22706">
      <w:pPr>
        <w:pStyle w:val="Extract"/>
      </w:pPr>
      <w:r>
        <w:t xml:space="preserve">… what is needed is a broader conception of statistics, a conception that includes data management and computer skills that assist in managing, exploring, and describing data. The terms “data scientist” or “data specialist” were suggested as perhaps more accurate descriptions of what should be desired in an undergraduate statistics degree. Data specialists would be concerned with the “front end” of a data analysis project: designing and managing data collection, designing and managing databases, manipulating and transforming data, performing exploratory and “basic” analysis (Higgins 1999). Data scientists (or specialists) a might share some  course work with computer science majors, but where a computer scientist studies compilers and assembly language, a data scientist studies data analysis and statistics </w:t>
      </w:r>
      <w:r>
        <w:fldChar w:fldCharType="begin"/>
      </w:r>
      <w:r w:rsidR="00E0253E">
        <w:instrText xml:space="preserve"> ADDIN ZOTERO_ITEM CSL_CITATION {"citationID":"qw5LPj2J","properties":{"formattedCitation":"(Bryce et al. 2001)","plainCitation":"(Bryce et al. 2001)","dontUpdate":true,"noteIndex":0},"citationItems":[{"id":17836,"uris":["http://zotero.org/users/10812/items/3H9DBPLG"],"uri":["http://zotero.org/users/10812/items/3H9DBPLG"],"itemData":{"id":17836,"type":"article-journal","archive":"JSTOR","container-title":"The American Statistician","ISSN":"0003-1305","issue":"1","note":"publisher: [American Statistical Association, Taylor &amp; Francis, Ltd.]","page":"7-13","source":"JSTOR","title":"Curriculum Guidelines for Bachelor of Science Degrees in Statistical Science","volume":"55","author":[{"family":"Bryce","given":"G. Rex"},{"family":"Gould","given":"Robert"},{"family":"Notz","given":"William I."},{"family":"Peck","given":"Roxy L."}],"issued":{"date-parts":[["2001"]]}}}],"schema":"https://github.com/citation-style-language/schema/raw/master/csl-citation.json"} </w:instrText>
      </w:r>
      <w:r>
        <w:fldChar w:fldCharType="separate"/>
      </w:r>
      <w:r>
        <w:rPr>
          <w:noProof/>
        </w:rPr>
        <w:t>(Bryce et al. 2001: 12; citation in original)</w:t>
      </w:r>
      <w:r>
        <w:fldChar w:fldCharType="end"/>
      </w:r>
      <w:r>
        <w:t>.</w:t>
      </w:r>
    </w:p>
    <w:p w14:paraId="46CC4753" w14:textId="77777777" w:rsidR="00533BAD" w:rsidRDefault="00533BAD" w:rsidP="00533BAD">
      <w:pPr>
        <w:pStyle w:val="Heading3"/>
      </w:pPr>
      <w:bookmarkStart w:id="56" w:name="_Toc48290861"/>
      <w:r>
        <w:t>Higgins 1999</w:t>
      </w:r>
      <w:bookmarkEnd w:id="56"/>
      <w:r>
        <w:t xml:space="preserve"> </w:t>
      </w:r>
    </w:p>
    <w:p w14:paraId="60AE3DBF" w14:textId="6D441968" w:rsidR="00533BAD" w:rsidRPr="00933E0C" w:rsidRDefault="00533BAD" w:rsidP="005B736E">
      <w:pPr>
        <w:pStyle w:val="BodyText"/>
        <w:ind w:firstLine="0"/>
      </w:pPr>
      <w:r>
        <w:t xml:space="preserve">The reference to Higgins is from a paper </w:t>
      </w:r>
      <w:r w:rsidR="00176A9B">
        <w:t xml:space="preserve">where </w:t>
      </w:r>
      <w:r w:rsidR="00811444">
        <w:t xml:space="preserve">he </w:t>
      </w:r>
      <w:r w:rsidR="00095584">
        <w:t>asserted the need for statisticians to pay more attention</w:t>
      </w:r>
      <w:r>
        <w:t xml:space="preserve"> </w:t>
      </w:r>
      <w:r w:rsidR="00095584">
        <w:t xml:space="preserve">to </w:t>
      </w:r>
      <w:r>
        <w:t>“the non-mathematical part of statistics</w:t>
      </w:r>
      <w:r w:rsidR="00095584">
        <w:t>,</w:t>
      </w:r>
      <w:r>
        <w:t>” so that undergraduate programs may respond</w:t>
      </w:r>
      <w:r w:rsidR="00D56D1A">
        <w:t xml:space="preserve"> to</w:t>
      </w:r>
      <w:r>
        <w:t xml:space="preserve"> the “explosion in the amount of data available to society” </w:t>
      </w:r>
      <w:r>
        <w:fldChar w:fldCharType="begin"/>
      </w:r>
      <w:r w:rsidR="00E0253E">
        <w:instrText xml:space="preserve"> ADDIN ZOTERO_ITEM CSL_CITATION {"citationID":"tdbjhPVH","properties":{"formattedCitation":"(Higgins 1999)","plainCitation":"(Higgins 1999)","dontUpdate":true,"noteIndex":0},"citationItems":[{"id":17879,"uris":["http://zotero.org/users/10812/items/MULSLEM5"],"uri":["http://zotero.org/users/10812/items/MULSLEM5"],"itemData":{"id":17879,"type":"article-journal","abstract":"The explosion in the amount of data available to society today has not led to a corresponding growth in undergraduate statistics programs to produce statisticians to deal with such data. Instead, the profession is faced with the specter of “statistics departments under siege.” It is time to reexamine the undergraduate discipline in light of society's needs. The traditional emphasis on the mathematics of the discipline may have resulted in insufficient attention being paid to its nonmathematical aspects. These things are very much a part of what a practicing statistician does and what customers of statistics need. They include things like designing scientific studies in a team-oriented environment, ensuring protocol compliance, ensuring data quality, managing the storage/transmission/retrieval of data, and providing descriptive and graphical analyses of data. To bring greater purpose and practicality to programs for the undergraduate statistics major, it will be necessary to give greater prominence to nonmathematical statistics. Courses are suggested that would meet important needs of the undergraduate statistics major and set the discipline of statistics apart from mathematics.","container-title":"The American Statistician","DOI":"10.1080/00031305.1999.10474418","ISSN":"0003-1305","issue":"1","journalAbbreviation":"The American Statistician","note":"publisher: Taylor &amp; Francis","page":"1-6","source":"amstat.tandfonline.com (Atypon)","title":"Nonmathematical Statistics: A New Direction for the Undergraduate Discipline","title-short":"Nonmathematical Statistics","volume":"53","author":[{"family":"Higgins","given":"James J."}],"issued":{"date-parts":[["1999",2,1]]}}}],"schema":"https://github.com/citation-style-language/schema/raw/master/csl-citation.json"} </w:instrText>
      </w:r>
      <w:r>
        <w:fldChar w:fldCharType="separate"/>
      </w:r>
      <w:r>
        <w:rPr>
          <w:noProof/>
        </w:rPr>
        <w:t>(Higgins 1999: 1)</w:t>
      </w:r>
      <w:r>
        <w:fldChar w:fldCharType="end"/>
      </w:r>
      <w:r>
        <w:t xml:space="preserve">. </w:t>
      </w:r>
      <w:r w:rsidR="00095584">
        <w:t>In this area he i</w:t>
      </w:r>
      <w:r>
        <w:t xml:space="preserve">ncluded “designing scientific studies in a team-oriented environment, </w:t>
      </w:r>
      <w:r w:rsidR="00176A9B">
        <w:t xml:space="preserve">ensuring protocol compliance, ensuring data quality, managing the storage/transmission/retrieval of data, and providing descriptive and graphical analyses of data” (1). </w:t>
      </w:r>
      <w:r w:rsidR="002F6383">
        <w:t>Here, again, we see a definition of data science as an improved version of statistics</w:t>
      </w:r>
      <w:r w:rsidR="009234DB">
        <w:t>, in response to the persistent condition of data impedance,</w:t>
      </w:r>
      <w:r w:rsidR="002F6383">
        <w:t xml:space="preserve"> that would </w:t>
      </w:r>
      <w:r w:rsidR="00B83F49">
        <w:t>include</w:t>
      </w:r>
      <w:r w:rsidR="002F6383">
        <w:t xml:space="preserve"> data management and computing skills</w:t>
      </w:r>
      <w:r w:rsidR="00B83F49">
        <w:t xml:space="preserve"> (and data design)</w:t>
      </w:r>
      <w:r w:rsidR="005B736E">
        <w:t>—</w:t>
      </w:r>
      <w:r w:rsidR="00B83F49">
        <w:t xml:space="preserve">but </w:t>
      </w:r>
      <w:r w:rsidR="002F6383">
        <w:t xml:space="preserve">not </w:t>
      </w:r>
      <w:r w:rsidR="00B83F49">
        <w:t xml:space="preserve">the methods of </w:t>
      </w:r>
      <w:r w:rsidR="002F6383">
        <w:t>data mining</w:t>
      </w:r>
      <w:r w:rsidR="00B83F49">
        <w:t xml:space="preserve">. Consistent with the implied structural relationship between statistics and data science, </w:t>
      </w:r>
      <w:r w:rsidR="00095584">
        <w:t xml:space="preserve">data science </w:t>
      </w:r>
      <w:r w:rsidR="00D56D1A">
        <w:t>wa</w:t>
      </w:r>
      <w:r w:rsidR="00B83F49">
        <w:t xml:space="preserve">s sometimes described as </w:t>
      </w:r>
      <w:r w:rsidR="00095584">
        <w:t xml:space="preserve">a </w:t>
      </w:r>
      <w:r w:rsidR="00095584" w:rsidRPr="00B83F49">
        <w:t>part</w:t>
      </w:r>
      <w:r w:rsidR="00095584">
        <w:t xml:space="preserve"> of statistics.</w:t>
      </w:r>
      <w:r w:rsidR="002F6383">
        <w:t xml:space="preserve"> </w:t>
      </w:r>
      <w:r w:rsidR="005B736E">
        <w:t>Tellingly</w:t>
      </w:r>
      <w:r w:rsidR="008F0209">
        <w:t>, b</w:t>
      </w:r>
      <w:r w:rsidR="00095584">
        <w:t>oth Bryce, et al., and Higgins equivocate</w:t>
      </w:r>
      <w:r w:rsidR="00D56D1A">
        <w:t>d</w:t>
      </w:r>
      <w:r w:rsidR="00095584">
        <w:t xml:space="preserve"> on the use of data scientist, </w:t>
      </w:r>
      <w:r w:rsidR="00D56D1A">
        <w:t xml:space="preserve">and </w:t>
      </w:r>
      <w:r w:rsidR="00095584">
        <w:t>suggest</w:t>
      </w:r>
      <w:r w:rsidR="00D56D1A">
        <w:t>ed</w:t>
      </w:r>
      <w:r w:rsidR="00095584">
        <w:t xml:space="preserve"> </w:t>
      </w:r>
      <w:r w:rsidR="00811444">
        <w:t>“</w:t>
      </w:r>
      <w:r w:rsidR="00095584">
        <w:t>data specialist</w:t>
      </w:r>
      <w:r w:rsidR="00811444">
        <w:t>”</w:t>
      </w:r>
      <w:r w:rsidR="00095584">
        <w:t xml:space="preserve"> as an alternate</w:t>
      </w:r>
      <w:r w:rsidR="00811444">
        <w:t xml:space="preserve"> name</w:t>
      </w:r>
      <w:r w:rsidR="00095584">
        <w:t xml:space="preserve">, perhaps </w:t>
      </w:r>
      <w:r w:rsidR="00811444">
        <w:t xml:space="preserve">so as </w:t>
      </w:r>
      <w:r w:rsidR="00095584">
        <w:t xml:space="preserve">not to overshadow the </w:t>
      </w:r>
      <w:r w:rsidR="00B83F49">
        <w:t xml:space="preserve">role of the </w:t>
      </w:r>
      <w:r w:rsidR="00095584">
        <w:t>data analyst. In any case, the choice of term was motivated by marketing</w:t>
      </w:r>
      <w:r w:rsidR="00811444">
        <w:t>;</w:t>
      </w:r>
      <w:r w:rsidR="00095584">
        <w:t xml:space="preserve"> as Higgins wrote:</w:t>
      </w:r>
    </w:p>
    <w:p w14:paraId="3994006F" w14:textId="0095BA6B" w:rsidR="00D56D1A" w:rsidRDefault="00533BAD" w:rsidP="00D56D1A">
      <w:pPr>
        <w:pStyle w:val="Extract"/>
      </w:pPr>
      <w:r w:rsidRPr="0068237A">
        <w:t xml:space="preserve">Guttman expressed the opinion that the term statistics carries such a negative connotation that it might be wise to rename our departments something like </w:t>
      </w:r>
      <w:r w:rsidR="00811444">
        <w:lastRenderedPageBreak/>
        <w:t>“</w:t>
      </w:r>
      <w:r w:rsidRPr="0068237A">
        <w:t>Department of Data Science</w:t>
      </w:r>
      <w:r w:rsidR="00811444">
        <w:t>”</w:t>
      </w:r>
      <w:r w:rsidRPr="0068237A">
        <w:t xml:space="preserve"> or </w:t>
      </w:r>
      <w:r w:rsidR="00811444">
        <w:t>“</w:t>
      </w:r>
      <w:r w:rsidRPr="0068237A">
        <w:t>Department of Information and Data Science.</w:t>
      </w:r>
      <w:r w:rsidR="00811444">
        <w:t>”</w:t>
      </w:r>
      <w:r w:rsidRPr="0068237A">
        <w:t xml:space="preserve"> In this vein, I have suggested the term </w:t>
      </w:r>
      <w:r w:rsidR="00811444">
        <w:t>“</w:t>
      </w:r>
      <w:r w:rsidRPr="0068237A">
        <w:t>data specialist</w:t>
      </w:r>
      <w:r w:rsidR="00811444">
        <w:t>”</w:t>
      </w:r>
      <w:r>
        <w:t xml:space="preserve"> </w:t>
      </w:r>
      <w:r>
        <w:fldChar w:fldCharType="begin"/>
      </w:r>
      <w:r>
        <w:instrText xml:space="preserve"> ADDIN ZOTERO_ITEM CSL_CITATION {"citationID":"3ZTkYEmc","properties":{"formattedCitation":"(Higgins 1999)","plainCitation":"(Higgins 1999)","noteIndex":0},"citationItems":[{"id":17879,"uris":["http://zotero.org/users/10812/items/MULSLEM5"],"uri":["http://zotero.org/users/10812/items/MULSLEM5"],"itemData":{"id":17879,"type":"article-journal","abstract":"The explosion in the amount of data available to society today has not led to a corresponding growth in undergraduate statistics programs to produce statisticians to deal with such data. Instead, the profession is faced with the specter of “statistics departments under siege.” It is time to reexamine the undergraduate discipline in light of society's needs. The traditional emphasis on the mathematics of the discipline may have resulted in insufficient attention being paid to its nonmathematical aspects. These things are very much a part of what a practicing statistician does and what customers of statistics need. They include things like designing scientific studies in a team-oriented environment, ensuring protocol compliance, ensuring data quality, managing the storage/transmission/retrieval of data, and providing descriptive and graphical analyses of data. To bring greater purpose and practicality to programs for the undergraduate statistics major, it will be necessary to give greater prominence to nonmathematical statistics. Courses are suggested that would meet important needs of the undergraduate statistics major and set the discipline of statistics apart from mathematics.","container-title":"The American Statistician","DOI":"10.1080/00031305.1999.10474418","ISSN":"0003-1305","issue":"1","journalAbbreviation":"The American Statistician","note":"publisher: Taylor &amp; Francis","page":"1-6","source":"amstat.tandfonline.com (Atypon)","title":"Nonmathematical Statistics: A New Direction for the Undergraduate Discipline","title-short":"Nonmathematical Statistics","volume":"53","author":[{"family":"Higgins","given":"James J."}],"issued":{"date-parts":[["1999",2,1]]}}}],"schema":"https://github.com/citation-style-language/schema/raw/master/csl-citation.json"} </w:instrText>
      </w:r>
      <w:r>
        <w:fldChar w:fldCharType="separate"/>
      </w:r>
      <w:r>
        <w:rPr>
          <w:noProof/>
        </w:rPr>
        <w:t>(Higgins 1999)</w:t>
      </w:r>
      <w:r>
        <w:fldChar w:fldCharType="end"/>
      </w:r>
      <w:r>
        <w:t>.</w:t>
      </w:r>
      <w:r w:rsidR="00811444" w:rsidRPr="0027759D">
        <w:rPr>
          <w:rStyle w:val="FootnoteReference"/>
        </w:rPr>
        <w:footnoteReference w:id="9"/>
      </w:r>
    </w:p>
    <w:p w14:paraId="13D8C4FC" w14:textId="4FA9A10B" w:rsidR="008D3B5E" w:rsidRDefault="008D3B5E" w:rsidP="008D3B5E">
      <w:pPr>
        <w:pStyle w:val="Heading2"/>
      </w:pPr>
      <w:bookmarkStart w:id="57" w:name="_Toc48290862"/>
      <w:r>
        <w:t>Milestone 3b: 2005 — Data Science in the Sciences</w:t>
      </w:r>
      <w:bookmarkEnd w:id="57"/>
    </w:p>
    <w:p w14:paraId="299B211F" w14:textId="6A828034" w:rsidR="008D3B5E" w:rsidRDefault="008D3B5E" w:rsidP="0025202B">
      <w:pPr>
        <w:pStyle w:val="Heading3"/>
      </w:pPr>
      <w:bookmarkStart w:id="58" w:name="_Toc48290863"/>
      <w:proofErr w:type="spellStart"/>
      <w:r>
        <w:t>Simberloff</w:t>
      </w:r>
      <w:proofErr w:type="spellEnd"/>
      <w:r>
        <w:t xml:space="preserve"> 2005 </w:t>
      </w:r>
      <w:r w:rsidR="0023417D">
        <w:t>(</w:t>
      </w:r>
      <w:r>
        <w:t>NSF report</w:t>
      </w:r>
      <w:r w:rsidR="0023417D">
        <w:t>)</w:t>
      </w:r>
      <w:bookmarkEnd w:id="58"/>
    </w:p>
    <w:p w14:paraId="02FA73ED" w14:textId="782D36B9" w:rsidR="008D3B5E" w:rsidRDefault="00160AC2" w:rsidP="00160AC2">
      <w:pPr>
        <w:pStyle w:val="BodyText"/>
      </w:pPr>
      <w:r>
        <w:t xml:space="preserve">As </w:t>
      </w:r>
      <w:r w:rsidR="00013496">
        <w:t xml:space="preserve">some </w:t>
      </w:r>
      <w:r>
        <w:t xml:space="preserve">members of the statistics community </w:t>
      </w:r>
      <w:r w:rsidR="00013496">
        <w:t>presented</w:t>
      </w:r>
      <w:r>
        <w:t xml:space="preserve"> plans </w:t>
      </w:r>
      <w:r w:rsidR="00D56D1A">
        <w:t>to incorporate</w:t>
      </w:r>
      <w:r>
        <w:t xml:space="preserve"> data science</w:t>
      </w:r>
      <w:r w:rsidR="005B736E">
        <w:t xml:space="preserve"> into their field</w:t>
      </w:r>
      <w:r>
        <w:t>, the terms “data science” and “data scientist” nevertheless continued to be used in the classical sense of the science of data in the service of science. Indeed, b</w:t>
      </w:r>
      <w:r w:rsidR="00646732">
        <w:t>y 2005, the role of data scientist had become sufficiently developed within the scientific community that it appear</w:t>
      </w:r>
      <w:r w:rsidR="00505C37">
        <w:t>ed</w:t>
      </w:r>
      <w:r w:rsidR="00646732">
        <w:t xml:space="preserve"> as a central element in a report from the </w:t>
      </w:r>
      <w:r w:rsidR="00646732" w:rsidRPr="00160AC2">
        <w:rPr>
          <w:sz w:val="22"/>
          <w:szCs w:val="22"/>
        </w:rPr>
        <w:t>US</w:t>
      </w:r>
      <w:r w:rsidR="00646732">
        <w:t xml:space="preserve"> National Science Foundation (</w:t>
      </w:r>
      <w:r w:rsidR="00646732" w:rsidRPr="00646732">
        <w:rPr>
          <w:sz w:val="22"/>
          <w:szCs w:val="22"/>
        </w:rPr>
        <w:t>NSF</w:t>
      </w:r>
      <w:r w:rsidR="00646732">
        <w:t xml:space="preserve">), </w:t>
      </w:r>
      <w:r w:rsidR="008D3B5E" w:rsidRPr="008D3B5E">
        <w:t>“Long-Lived Digital Data Collections: Enabling Research and Education in the 21st Century”</w:t>
      </w:r>
      <w:r w:rsidR="00646732">
        <w:t xml:space="preserve"> </w:t>
      </w:r>
      <w:r w:rsidR="00646732">
        <w:fldChar w:fldCharType="begin"/>
      </w:r>
      <w:r w:rsidR="00646732">
        <w:instrText xml:space="preserve"> ADDIN ZOTERO_ITEM CSL_CITATION {"citationID":"T157U0mZ","properties":{"formattedCitation":"(Simberloff et al. 2005)","plainCitation":"(Simberloff et al. 2005)","noteIndex":0},"citationItems":[{"id":18352,"uris":["http://zotero.org/users/10812/items/IP5DFWY8"],"uri":["http://zotero.org/users/10812/items/IP5DFWY8"],"itemData":{"id":18352,"type":"article-journal","container-title":"National Science Foundation","source":"Google Scholar","title":"Long-lived digital data collections: enabling research and education in the 21st century","title-short":"Long-lived digital data collections","author":[{"family":"Simberloff","given":"Daniel"},{"family":"Barish","given":"B. C."},{"family":"Droegemeier","given":"K. K."},{"family":"Etter","given":"D."},{"family":"Fedoroff","given":"N."},{"family":"Ford","given":"K."},{"family":"Lanzerotti","given":"L."},{"family":"Leshner","given":"A."},{"family":"Lubchenco","given":"J."},{"family":"Rossmann","given":"M."}],"issued":{"date-parts":[["2005"]]}}}],"schema":"https://github.com/citation-style-language/schema/raw/master/csl-citation.json"} </w:instrText>
      </w:r>
      <w:r w:rsidR="00646732">
        <w:fldChar w:fldCharType="separate"/>
      </w:r>
      <w:r w:rsidR="00646732">
        <w:rPr>
          <w:noProof/>
        </w:rPr>
        <w:t>(Simberloff et al. 2005)</w:t>
      </w:r>
      <w:r w:rsidR="00646732">
        <w:fldChar w:fldCharType="end"/>
      </w:r>
      <w:r w:rsidR="008D3B5E" w:rsidRPr="008D3B5E">
        <w:t>.</w:t>
      </w:r>
      <w:r w:rsidR="00646732">
        <w:t xml:space="preserve"> </w:t>
      </w:r>
      <w:r w:rsidR="00505C37">
        <w:t>The report defines the role in specific terms:</w:t>
      </w:r>
    </w:p>
    <w:p w14:paraId="29FA3E61" w14:textId="747CE6FB" w:rsidR="008D3B5E" w:rsidRPr="008D3B5E" w:rsidRDefault="008D3B5E" w:rsidP="008D3B5E">
      <w:pPr>
        <w:pStyle w:val="Extract"/>
        <w:rPr>
          <w:rFonts w:ascii="Times New Roman" w:hAnsi="Times New Roman"/>
        </w:rPr>
      </w:pPr>
      <w:r w:rsidRPr="008D3B5E">
        <w:rPr>
          <w:sz w:val="19"/>
          <w:szCs w:val="22"/>
        </w:rPr>
        <w:t>DATA SCIENTISTS</w:t>
      </w:r>
      <w:r w:rsidRPr="008D3B5E">
        <w:t xml:space="preserve"> </w:t>
      </w:r>
    </w:p>
    <w:p w14:paraId="0037D59A" w14:textId="3A4CA2A1" w:rsidR="008D3B5E" w:rsidRPr="008D3B5E" w:rsidRDefault="008D3B5E" w:rsidP="008D3B5E">
      <w:pPr>
        <w:pStyle w:val="Extract"/>
        <w:rPr>
          <w:rFonts w:ascii="Times New Roman" w:hAnsi="Times New Roman"/>
        </w:rPr>
      </w:pPr>
      <w:r w:rsidRPr="008D3B5E">
        <w:t>The interests of data scientists</w:t>
      </w:r>
      <w:r>
        <w:t>—</w:t>
      </w:r>
      <w:r w:rsidRPr="008D3B5E">
        <w:t>the information and computer scientists, database and software engineers and programmers, disciplinary experts, curators and expert annotators, librarians, archivists, and others, who are crucial to the successful management of a digital data collection</w:t>
      </w:r>
      <w:r>
        <w:t>—</w:t>
      </w:r>
      <w:r w:rsidRPr="008D3B5E">
        <w:t xml:space="preserve">lie in having their creativity and intellectual contributions fully recognized. In pursuing these interests, they have the responsibility to: </w:t>
      </w:r>
    </w:p>
    <w:p w14:paraId="015BE3A1" w14:textId="77777777" w:rsidR="008D3B5E" w:rsidRDefault="008D3B5E" w:rsidP="008D3B5E">
      <w:pPr>
        <w:pStyle w:val="Extract"/>
        <w:numPr>
          <w:ilvl w:val="0"/>
          <w:numId w:val="32"/>
        </w:numPr>
      </w:pPr>
      <w:r w:rsidRPr="008D3B5E">
        <w:t xml:space="preserve">conduct creative inquiry and analysis; </w:t>
      </w:r>
    </w:p>
    <w:p w14:paraId="338320A4" w14:textId="77777777" w:rsidR="008D3B5E" w:rsidRDefault="008D3B5E" w:rsidP="008D3B5E">
      <w:pPr>
        <w:pStyle w:val="Extract"/>
        <w:numPr>
          <w:ilvl w:val="0"/>
          <w:numId w:val="32"/>
        </w:numPr>
      </w:pPr>
      <w:r w:rsidRPr="008D3B5E">
        <w:t xml:space="preserve">enhance through consultation, collaboration, and coordination the ability of others to conduct research and education using digital data collections; </w:t>
      </w:r>
    </w:p>
    <w:p w14:paraId="1144F1FE" w14:textId="77777777" w:rsidR="008D3B5E" w:rsidRDefault="008D3B5E" w:rsidP="008D3B5E">
      <w:pPr>
        <w:pStyle w:val="Extract"/>
        <w:numPr>
          <w:ilvl w:val="0"/>
          <w:numId w:val="32"/>
        </w:numPr>
      </w:pPr>
      <w:r w:rsidRPr="008D3B5E">
        <w:t xml:space="preserve">be at the forefront in developing innovative concepts in database technology and information sciences, </w:t>
      </w:r>
      <w:r w:rsidRPr="00F31FF1">
        <w:rPr>
          <w:i/>
          <w:iCs/>
        </w:rPr>
        <w:t>including methods for data visualization and information discovery</w:t>
      </w:r>
      <w:r w:rsidRPr="008D3B5E">
        <w:t>, and applying these in the fields of science and education relevant to the collection;</w:t>
      </w:r>
    </w:p>
    <w:p w14:paraId="3E701E21" w14:textId="77777777" w:rsidR="008D3B5E" w:rsidRDefault="008D3B5E" w:rsidP="008D3B5E">
      <w:pPr>
        <w:pStyle w:val="Extract"/>
        <w:numPr>
          <w:ilvl w:val="0"/>
          <w:numId w:val="32"/>
        </w:numPr>
      </w:pPr>
      <w:r w:rsidRPr="008D3B5E">
        <w:t xml:space="preserve">implement best practices and technology; </w:t>
      </w:r>
    </w:p>
    <w:p w14:paraId="7C5AD899" w14:textId="3F988BD9" w:rsidR="008D3B5E" w:rsidRPr="008D3B5E" w:rsidRDefault="008D3B5E" w:rsidP="008D3B5E">
      <w:pPr>
        <w:pStyle w:val="Extract"/>
        <w:numPr>
          <w:ilvl w:val="0"/>
          <w:numId w:val="32"/>
        </w:numPr>
      </w:pPr>
      <w:r w:rsidRPr="008D3B5E">
        <w:t xml:space="preserve">serve as a mentor to beginning or transitioning investigators, students and others interested in pursuing data science; and design and implement education and outreach programs that make the benefits of data collections and digital information science available to the broadest possible range of researchers, educators, students, and the general public. </w:t>
      </w:r>
    </w:p>
    <w:p w14:paraId="453065FE" w14:textId="69BD0E03" w:rsidR="00646732" w:rsidRDefault="008D3B5E" w:rsidP="00646732">
      <w:pPr>
        <w:pStyle w:val="Extract"/>
      </w:pPr>
      <w:r w:rsidRPr="008D3B5E">
        <w:t>Almost all long-lived digital data collections contain data that are materially different: text, electro-optical images, x-ray images, spatial coordinates, topographical maps, acoustic returns, and hyper-spectral images. In some cases, it has been the data scientist who has determined how to register one category of representation against another and how to cross-check and combine the metadata to ensure accurate feature registration. Likewise, there have</w:t>
      </w:r>
      <w:r>
        <w:t xml:space="preserve"> </w:t>
      </w:r>
      <w:r w:rsidRPr="008D3B5E">
        <w:t xml:space="preserve">been cases of data scientists developing a model that permits representation of behavior at very different levels to be integrated. </w:t>
      </w:r>
      <w:r w:rsidRPr="00F31FF1">
        <w:rPr>
          <w:i/>
          <w:iCs/>
        </w:rPr>
        <w:t>Research insights can arise from the deep understanding of the data scientist of the fundamental nature of the representation. Such insights complement the insights of the domain expert. As a result, data scientists sometimes are primary contributors to research progress.</w:t>
      </w:r>
      <w:r w:rsidRPr="008D3B5E">
        <w:t xml:space="preserve"> Their contribution should be </w:t>
      </w:r>
      <w:r w:rsidRPr="008D3B5E">
        <w:lastRenderedPageBreak/>
        <w:t>documented and recognized. One means for recognition is through publication, i.e., refereed papers in which they are among the leading authors</w:t>
      </w:r>
      <w:r>
        <w:t xml:space="preserve"> </w:t>
      </w:r>
      <w:r>
        <w:fldChar w:fldCharType="begin"/>
      </w:r>
      <w:r w:rsidR="00646732">
        <w:instrText xml:space="preserve"> ADDIN ZOTERO_ITEM CSL_CITATION {"citationID":"TCrOMDnK","properties":{"formattedCitation":"(Simberloff et al. 2005)","plainCitation":"(Simberloff et al. 2005)","dontUpdate":true,"noteIndex":0},"citationItems":[{"id":18352,"uris":["http://zotero.org/users/10812/items/IP5DFWY8"],"uri":["http://zotero.org/users/10812/items/IP5DFWY8"],"itemData":{"id":18352,"type":"article-journal","container-title":"National Science Foundation","source":"Google Scholar","title":"Long-lived digital data collections: enabling research and education in the 21st century","title-short":"Long-lived digital data collections","author":[{"family":"Simberloff","given":"Daniel"},{"family":"Barish","given":"B. C."},{"family":"Droegemeier","given":"K. K."},{"family":"Etter","given":"D."},{"family":"Fedoroff","given":"N."},{"family":"Ford","given":"K."},{"family":"Lanzerotti","given":"L."},{"family":"Leshner","given":"A."},{"family":"Lubchenco","given":"J."},{"family":"Rossmann","given":"M."}],"issued":{"date-parts":[["2005"]]}}}],"schema":"https://github.com/citation-style-language/schema/raw/master/csl-citation.json"} </w:instrText>
      </w:r>
      <w:r>
        <w:fldChar w:fldCharType="separate"/>
      </w:r>
      <w:r>
        <w:rPr>
          <w:noProof/>
        </w:rPr>
        <w:t>(Simberloff et al. 2005: 26</w:t>
      </w:r>
      <w:r w:rsidR="00F31FF1">
        <w:rPr>
          <w:noProof/>
        </w:rPr>
        <w:t>; emphases added</w:t>
      </w:r>
      <w:r>
        <w:rPr>
          <w:noProof/>
        </w:rPr>
        <w:t>)</w:t>
      </w:r>
      <w:r>
        <w:fldChar w:fldCharType="end"/>
      </w:r>
      <w:r w:rsidRPr="008D3B5E">
        <w:t xml:space="preserve">. </w:t>
      </w:r>
    </w:p>
    <w:p w14:paraId="113E95DD" w14:textId="57098C89" w:rsidR="00646732" w:rsidRDefault="00F31FF1" w:rsidP="00C56E1D">
      <w:pPr>
        <w:pStyle w:val="BodyText"/>
        <w:ind w:firstLine="0"/>
      </w:pPr>
      <w:r>
        <w:t xml:space="preserve">This account of the role of data scientist </w:t>
      </w:r>
      <w:r w:rsidR="00160AC2">
        <w:t xml:space="preserve">demonstrates both the currency of the term and its adherence to the classical definition. Again, this usage </w:t>
      </w:r>
      <w:r w:rsidR="00013496">
        <w:t>stood</w:t>
      </w:r>
      <w:r w:rsidR="00160AC2">
        <w:t xml:space="preserve"> in contrast to that developed in the statistics community for its emphasis on the creative role of data curation and representation</w:t>
      </w:r>
      <w:r w:rsidR="005B736E">
        <w:t xml:space="preserve"> and its </w:t>
      </w:r>
      <w:r w:rsidR="00A427EC">
        <w:t>sympathetic view toward knowledge discovery.</w:t>
      </w:r>
      <w:r w:rsidR="00160AC2">
        <w:t xml:space="preserve"> </w:t>
      </w:r>
      <w:r w:rsidR="00A427EC">
        <w:t>It is also worth noting the normative intent of the definition—the report</w:t>
      </w:r>
      <w:r w:rsidR="00C56E1D">
        <w:t xml:space="preserve"> </w:t>
      </w:r>
      <w:r w:rsidR="00A427EC">
        <w:t>described the role of data scientist as both heterogenous</w:t>
      </w:r>
      <w:r w:rsidR="00C56E1D">
        <w:t>—</w:t>
      </w:r>
      <w:r w:rsidR="00A427EC">
        <w:t xml:space="preserve">comprising a wide </w:t>
      </w:r>
      <w:r w:rsidR="00013496">
        <w:t>array</w:t>
      </w:r>
      <w:r w:rsidR="00A427EC">
        <w:t xml:space="preserve"> of knowledge workers</w:t>
      </w:r>
      <w:r w:rsidR="00C56E1D">
        <w:t xml:space="preserve"> from computer scientists to librarians—</w:t>
      </w:r>
      <w:r w:rsidR="00A427EC">
        <w:t xml:space="preserve">and undervalued. The report sought to correct this condition. As evidence for </w:t>
      </w:r>
      <w:r w:rsidR="00C56E1D">
        <w:t>its</w:t>
      </w:r>
      <w:r w:rsidR="00A427EC">
        <w:t xml:space="preserve"> influence, consider that Purdue University’s </w:t>
      </w:r>
      <w:r w:rsidR="00C56E1D" w:rsidRPr="00C56E1D">
        <w:t>Distributed Data Curation Center</w:t>
      </w:r>
      <w:r w:rsidR="00C56E1D">
        <w:t xml:space="preserve"> (</w:t>
      </w:r>
      <w:r w:rsidR="00C56E1D" w:rsidRPr="00C56E1D">
        <w:rPr>
          <w:sz w:val="22"/>
          <w:szCs w:val="22"/>
        </w:rPr>
        <w:t>D2C2</w:t>
      </w:r>
      <w:r w:rsidR="00C56E1D">
        <w:rPr>
          <w:sz w:val="22"/>
          <w:szCs w:val="22"/>
        </w:rPr>
        <w:t>)</w:t>
      </w:r>
      <w:r w:rsidR="00C56E1D">
        <w:t xml:space="preserve">, </w:t>
      </w:r>
      <w:r w:rsidR="0068429A">
        <w:t xml:space="preserve">founded in 2007 as </w:t>
      </w:r>
      <w:r w:rsidR="00C56E1D">
        <w:t>“</w:t>
      </w:r>
      <w:r w:rsidR="00C56E1D" w:rsidRPr="00C56E1D">
        <w:t>a research center that would connect domain scientists, librarians, archivists, computer scientists, and information technologists</w:t>
      </w:r>
      <w:r w:rsidR="00C56E1D">
        <w:t>” to address “</w:t>
      </w:r>
      <w:r w:rsidR="00C56E1D" w:rsidRPr="00C56E1D">
        <w:t>the need by researchers for help in discovering, managing, sharing, and archiving their research data</w:t>
      </w:r>
      <w:r w:rsidR="00C56E1D">
        <w:t>,” included “</w:t>
      </w:r>
      <w:r w:rsidR="00A427EC" w:rsidRPr="00646732">
        <w:t>a full-time Data Research Scientist, a position based on the data scientist role</w:t>
      </w:r>
      <w:r w:rsidR="00C56E1D">
        <w:t xml:space="preserve">” as described in the report </w:t>
      </w:r>
      <w:r w:rsidR="00A427EC">
        <w:fldChar w:fldCharType="begin"/>
      </w:r>
      <w:r w:rsidR="00B81B9A">
        <w:instrText xml:space="preserve"> ADDIN ZOTERO_ITEM CSL_CITATION {"citationID":"ImEuacai","properties":{"formattedCitation":"(Witt 2008)","plainCitation":"(Witt 2008)","dontUpdate":true,"noteIndex":0},"citationItems":[{"id":18368,"uris":["http://zotero.org/users/10812/items/2MLNS9QM"],"uri":["http://zotero.org/users/10812/items/2MLNS9QM"],"itemData":{"id":18368,"type":"article-journal","container-title":"Library Trends","issue":"2","note":"publisher: Johns Hopkins University Press","page":"191–201","source":"Google Scholar","title":"Institutional repositories and research data curation in a distributed environment","volume":"57","author":[{"family":"Witt","given":"Michael"}],"issued":{"date-parts":[["2008"]]}}}],"schema":"https://github.com/citation-style-language/schema/raw/master/csl-citation.json"} </w:instrText>
      </w:r>
      <w:r w:rsidR="00A427EC">
        <w:fldChar w:fldCharType="separate"/>
      </w:r>
      <w:r w:rsidR="00A427EC">
        <w:rPr>
          <w:noProof/>
        </w:rPr>
        <w:t>(Witt 2008: 199)</w:t>
      </w:r>
      <w:r w:rsidR="00A427EC">
        <w:fldChar w:fldCharType="end"/>
      </w:r>
      <w:r w:rsidR="00A427EC" w:rsidRPr="00646732">
        <w:t>.</w:t>
      </w:r>
    </w:p>
    <w:p w14:paraId="7CC22AD8" w14:textId="77777777" w:rsidR="00F31FF1" w:rsidRDefault="00F31FF1" w:rsidP="00F31FF1">
      <w:pPr>
        <w:pStyle w:val="Heading3"/>
      </w:pPr>
      <w:bookmarkStart w:id="59" w:name="_Toc48290864"/>
      <w:r>
        <w:t>Data Scientist</w:t>
      </w:r>
      <w:bookmarkEnd w:id="59"/>
    </w:p>
    <w:p w14:paraId="3FF29788" w14:textId="7C8F3DF6" w:rsidR="00F31FF1" w:rsidRPr="00646732" w:rsidRDefault="0068429A" w:rsidP="00F31FF1">
      <w:pPr>
        <w:pStyle w:val="BodyText"/>
      </w:pPr>
      <w:r>
        <w:t xml:space="preserve">The </w:t>
      </w:r>
      <w:r w:rsidRPr="0068429A">
        <w:rPr>
          <w:sz w:val="22"/>
          <w:szCs w:val="22"/>
        </w:rPr>
        <w:t>NSF</w:t>
      </w:r>
      <w:r>
        <w:t xml:space="preserve"> report drew on the established usage of the term in the scientific community. </w:t>
      </w:r>
      <w:r w:rsidR="00F31FF1">
        <w:t>During this period there appear</w:t>
      </w:r>
      <w:r>
        <w:t>ed</w:t>
      </w:r>
      <w:r w:rsidR="00F31FF1">
        <w:t xml:space="preserve"> numerous instances of the term “data scientist” in popular media that are consistent with the </w:t>
      </w:r>
      <w:r>
        <w:t xml:space="preserve">classical </w:t>
      </w:r>
      <w:r w:rsidR="00F31FF1">
        <w:t>definition of data science. For example, in 2008</w:t>
      </w:r>
      <w:r>
        <w:t xml:space="preserve"> </w:t>
      </w:r>
      <w:r w:rsidR="00F31FF1" w:rsidRPr="00646732">
        <w:rPr>
          <w:i/>
          <w:iCs/>
        </w:rPr>
        <w:t>The Times</w:t>
      </w:r>
      <w:r w:rsidR="00F31FF1">
        <w:t xml:space="preserve"> of London published a piece that quoted “</w:t>
      </w:r>
      <w:r w:rsidR="00F31FF1" w:rsidRPr="00646732">
        <w:t>Nathan Cunningham, 36, data scientist, British Antarctic Survey</w:t>
      </w:r>
      <w:r w:rsidR="00F31FF1">
        <w:t>”:</w:t>
      </w:r>
    </w:p>
    <w:p w14:paraId="58AC0802" w14:textId="68EB69E0" w:rsidR="00F31FF1" w:rsidRDefault="00F31FF1" w:rsidP="00F31FF1">
      <w:pPr>
        <w:pStyle w:val="Extract"/>
      </w:pPr>
      <w:r w:rsidRPr="008D3B5E">
        <w:t>When I am on the</w:t>
      </w:r>
      <w:r>
        <w:t xml:space="preserve"> </w:t>
      </w:r>
      <w:r w:rsidRPr="008D3B5E">
        <w:t xml:space="preserve">ship I am part of a team of scientists collecting data about everything from the biomass in the ocean to the weather patterns. </w:t>
      </w:r>
      <w:r>
        <w:t xml:space="preserve">… </w:t>
      </w:r>
      <w:r w:rsidRPr="008D3B5E">
        <w:t xml:space="preserve">Our monitoring equipment is always on and sends us 180 pieces of information every second. </w:t>
      </w:r>
      <w:r w:rsidRPr="00646732">
        <w:rPr>
          <w:i/>
          <w:iCs/>
        </w:rPr>
        <w:t>My role is to make sure that each person can find the exact data that they want among all this, so I write programs to help them to do this</w:t>
      </w:r>
      <w:r w:rsidRPr="008D3B5E">
        <w:t>. Another one of my field responsibilities is getting the information that we collect back to Cambridge via satellite link so that other researchers can use the data</w:t>
      </w:r>
      <w:r>
        <w:t xml:space="preserve"> </w:t>
      </w:r>
      <w:r>
        <w:fldChar w:fldCharType="begin"/>
      </w:r>
      <w:r w:rsidR="00B81B9A">
        <w:instrText xml:space="preserve"> ADDIN ZOTERO_ITEM CSL_CITATION {"citationID":"IsYsrF7x","properties":{"formattedCitation":"(Chynoweth 2008)","plainCitation":"(Chynoweth 2008)","dontUpdate":true,"noteIndex":0},"citationItems":[{"id":18357,"uris":["http://zotero.org/users/10812/items/T2LUL8R2"],"uri":["http://zotero.org/users/10812/items/T2LUL8R2"],"itemData":{"id":18357,"type":"article-newspaper","container-title":"The Times","event-place":"London, England","publisher-place":"London, England","title":"Communication is key for programmers","URL":"https://advance.lexis.com/document/?pdmfid=1516831&amp;crid=e0aaeba2-6f62-410b-bc54-a11d5f8f5253&amp;pddocfullpath=%2Fshared%2Fdocument%2Fnews%2Furn%3AcontentItem%3A4SFX-GS40-TX38-S09K-00000-00&amp;pdcontentcomponentid=10939&amp;pdteaserkey=sr30&amp;pditab=allpods&amp;ecomp=gb63k&amp;earg=sr30&amp;prid=19e1f7de-2617-49de-93da-706f9a17e95e","author":[{"family":"Chynoweth","given":"Carly"}],"accessed":{"date-parts":[["2020",7,22]]},"issued":{"date-parts":[["2008",5,8]]}}}],"schema":"https://github.com/citation-style-language/schema/raw/master/csl-citation.json"} </w:instrText>
      </w:r>
      <w:r>
        <w:fldChar w:fldCharType="separate"/>
      </w:r>
      <w:r>
        <w:rPr>
          <w:noProof/>
        </w:rPr>
        <w:t>(Chynoweth 2008; emphasis added)</w:t>
      </w:r>
      <w:r>
        <w:fldChar w:fldCharType="end"/>
      </w:r>
      <w:r>
        <w:t xml:space="preserve">. </w:t>
      </w:r>
    </w:p>
    <w:p w14:paraId="7D1CF01C" w14:textId="5D70F488" w:rsidR="00F31FF1" w:rsidRDefault="00F31FF1" w:rsidP="00F31FF1">
      <w:r>
        <w:t xml:space="preserve">Other stories about data scientists were reported in news media touting the work of local universities, such as at Brigham Young University and </w:t>
      </w:r>
      <w:r w:rsidRPr="00646732">
        <w:t>Rensselaer Polytechnic Institute</w:t>
      </w:r>
      <w:r>
        <w:t xml:space="preserve"> </w:t>
      </w:r>
      <w:r>
        <w:fldChar w:fldCharType="begin"/>
      </w:r>
      <w:r>
        <w:instrText xml:space="preserve"> ADDIN ZOTERO_ITEM CSL_CITATION {"citationID":"qp6b21YN","properties":{"formattedCitation":"(Harmon 2007; Targeted News Service 2008)","plainCitation":"(Harmon 2007; Targeted News Service 2008)","noteIndex":0},"citationItems":[{"id":18343,"uris":["http://zotero.org/users/10812/items/F4QULK6B"],"uri":["http://zotero.org/users/10812/items/F4QULK6B"],"itemData":{"id":18343,"type":"article-newspaper","container-title":"Deseret Morning News","title":"Something seedy is up when it comes to BYU","URL":"https://advance.lexis.com/document/?pdmfid=1516831&amp;crid=9baeb68b-cede-40c7-b517-447b0532d0e3&amp;pddocfullpath=%2Fshared%2Fdocument%2Fnews%2Furn%3AcontentItem%3A4N91-M3V0-TWHW-6263-00000-00&amp;pdcontentcomponentid=164282&amp;pdteaserkey=sr24&amp;pditab=allpods&amp;ecomp=gb63k&amp;earg=sr24&amp;prid=8420657d-9905-49d3-ac82-3e36a8870263","author":[{"family":"Harmon","given":"Dick"}],"accessed":{"date-parts":[["2020",7,22]]},"issued":{"date-parts":[["2007",3,18]]}}},{"id":18360,"uris":["http://zotero.org/users/10812/items/HPLGW4L4"],"uri":["http://zotero.org/users/10812/items/HPLGW4L4"],"itemData":{"id":18360,"type":"article-newspaper","container-title":"Targeted News Service","event-place":"Troy, New York","publisher-place":"Troy, New York","title":"Data Scientist Joins Rensselaer Tetherless World Research Constellation","URL":"https://advance.lexis.com/document/?pdmfid=1516831&amp;crid=854408e9-c5a7-4f17-a0fb-7b790a719e8f&amp;pddocfullpath=%2Fshared%2Fdocument%2Fnews%2Furn%3AcontentItem%3A4VD9-W4P0-TYCS-10KJ-00000-00&amp;pdcontentcomponentid=299219&amp;pdteaserkey=sr32&amp;pditab=allpods&amp;ecomp=gb63k&amp;earg=sr32&amp;prid=19e1f7de-2617-49de-93da-706f9a17e95e","author":[{"literal":"Targeted News Service"}],"accessed":{"date-parts":[["2020",7,22]]},"issued":{"date-parts":[["2008",11,13]]}}}],"schema":"https://github.com/citation-style-language/schema/raw/master/csl-citation.json"} </w:instrText>
      </w:r>
      <w:r>
        <w:fldChar w:fldCharType="separate"/>
      </w:r>
      <w:r>
        <w:rPr>
          <w:noProof/>
        </w:rPr>
        <w:t>(Harmon 2007; Targeted News Service 2008)</w:t>
      </w:r>
      <w:r>
        <w:fldChar w:fldCharType="end"/>
      </w:r>
      <w:r>
        <w:t xml:space="preserve">. The </w:t>
      </w:r>
      <w:r w:rsidRPr="00646732">
        <w:rPr>
          <w:i/>
          <w:iCs/>
        </w:rPr>
        <w:t>New Scientist</w:t>
      </w:r>
      <w:r>
        <w:t xml:space="preserve"> posted job ads for data scientists as far back as 1992 </w:t>
      </w:r>
      <w:r>
        <w:fldChar w:fldCharType="begin"/>
      </w:r>
      <w:r>
        <w:instrText xml:space="preserve"> ADDIN ZOTERO_ITEM CSL_CITATION {"citationID":"p0mqLsWz","properties":{"formattedCitation":"(\\uc0\\u8220{}New Scientist\\uc0\\u8221{} 1992; \\uc0\\u8220{}New Scientist\\uc0\\u8221{} 1995; \\uc0\\u8220{}New Scientist\\uc0\\u8221{} 1996; \\uc0\\u8220{}New Scientist\\uc0\\u8221{} 1999; \\uc0\\u8220{}New Scientist\\uc0\\u8221{} 2001)","plainCitation":"(“New Scientist” 1992; “New Scientist” 1995; “New Scientist” 1996; “New Scientist” 1999; “New Scientist” 2001)","noteIndex":0},"citationItems":[{"id":18316,"uris":["http://zotero.org/users/10812/items/SV5TAGYZ"],"uri":["http://zotero.org/users/10812/items/SV5TAGYZ"],"itemData":{"id":18316,"type":"article-magazine","language":"en","note":"Google-Books-ID: EywVAQAAMAAJ","source":"Google Books","title":"New Scientist","issued":{"date-parts":[["1992"]]}}},{"id":18328,"uris":["http://zotero.org/users/10812/items/4HF8Z74F"],"uri":["http://zotero.org/users/10812/items/4HF8Z74F"],"itemData":{"id":18328,"type":"article-magazine","language":"en","note":"Google-Books-ID: 6fjwAAAAMAAJ","source":"Google Books","title":"New Scientist","issued":{"date-parts":[["1995"]]}}},{"id":18325,"uris":["http://zotero.org/users/10812/items/5W7RBCND"],"uri":["http://zotero.org/users/10812/items/5W7RBCND"],"itemData":{"id":18325,"type":"article-magazine","language":"en","note":"Google-Books-ID: wwUVAQAAMAAJ","source":"Google Books","title":"New Scientist","issued":{"date-parts":[["1996"]]}}},{"id":18322,"uris":["http://zotero.org/users/10812/items/JZQDFW6R"],"uri":["http://zotero.org/users/10812/items/JZQDFW6R"],"itemData":{"id":18322,"type":"article-magazine","language":"en","note":"Google-Books-ID: bBvxAAAAMAAJ","source":"Google Books","title":"New Scientist","issued":{"date-parts":[["1999"]]}}},{"id":18319,"uris":["http://zotero.org/users/10812/items/UD3YICHP"],"uri":["http://zotero.org/users/10812/items/UD3YICHP"],"itemData":{"id":18319,"type":"article-magazine","language":"en","note":"Google-Books-ID: vAsVAQAAMAAJ","source":"Google Books","title":"New Scientist","issued":{"date-parts":[["2001"]]}}}],"schema":"https://github.com/citation-style-language/schema/raw/master/csl-citation.json"} </w:instrText>
      </w:r>
      <w:r>
        <w:fldChar w:fldCharType="separate"/>
      </w:r>
      <w:r w:rsidRPr="00646732">
        <w:t>(“New Scientist” 1992; “New Scientist” 1995; “New Scientist” 1996; “New Scientist” 1999; “New Scientist” 2001)</w:t>
      </w:r>
      <w:r>
        <w:fldChar w:fldCharType="end"/>
      </w:r>
      <w:r>
        <w:t xml:space="preserve">. In some cases, the term was prefixed, as in “Clinical Data Scientist,” “Marine Data Scientist,” and “Senior Data Scientist,” but in others </w:t>
      </w:r>
      <w:r w:rsidR="00B729A0">
        <w:t>it</w:t>
      </w:r>
      <w:r>
        <w:t xml:space="preserve"> </w:t>
      </w:r>
      <w:r w:rsidR="00B729A0">
        <w:t xml:space="preserve">was </w:t>
      </w:r>
      <w:r>
        <w:t xml:space="preserve">not. </w:t>
      </w:r>
    </w:p>
    <w:p w14:paraId="62CFE43C" w14:textId="36670798" w:rsidR="0025202B" w:rsidRDefault="001276AF" w:rsidP="0025202B">
      <w:pPr>
        <w:pStyle w:val="Heading3"/>
      </w:pPr>
      <w:bookmarkStart w:id="60" w:name="_Toc48290865"/>
      <w:r>
        <w:t xml:space="preserve">F. Jack </w:t>
      </w:r>
      <w:r w:rsidR="0025202B">
        <w:t>Smith 2006</w:t>
      </w:r>
      <w:bookmarkEnd w:id="60"/>
    </w:p>
    <w:p w14:paraId="23E76FF6" w14:textId="4FBF4731" w:rsidR="00ED1873" w:rsidRDefault="00B13CAA" w:rsidP="00B13CAA">
      <w:pPr>
        <w:pStyle w:val="BodyText"/>
      </w:pPr>
      <w:r>
        <w:t>Alongside</w:t>
      </w:r>
      <w:r w:rsidR="0075542B">
        <w:t xml:space="preserve"> </w:t>
      </w:r>
      <w:r w:rsidR="00830512">
        <w:t xml:space="preserve">but contrary to </w:t>
      </w:r>
      <w:r w:rsidR="009234DB">
        <w:t xml:space="preserve">plans for data science curricula from the statisticians’ perspective, </w:t>
      </w:r>
      <w:r w:rsidR="00830512">
        <w:t xml:space="preserve">computer scientists and </w:t>
      </w:r>
      <w:r w:rsidR="009234DB">
        <w:t>scientists in disciplines that had long been engaged with data impedance</w:t>
      </w:r>
      <w:r>
        <w:t xml:space="preserve">, such as physics and astronomy, began to outline requirements for data science to become a </w:t>
      </w:r>
      <w:r w:rsidR="002E16ED">
        <w:t>mature</w:t>
      </w:r>
      <w:r>
        <w:t xml:space="preserve"> field. In “Data Science </w:t>
      </w:r>
      <w:r>
        <w:lastRenderedPageBreak/>
        <w:t xml:space="preserve">as an Academic Discipline,” </w:t>
      </w:r>
      <w:r w:rsidR="00ED1873">
        <w:t xml:space="preserve">published in </w:t>
      </w:r>
      <w:r w:rsidR="00ED1873" w:rsidRPr="00830512">
        <w:rPr>
          <w:sz w:val="22"/>
          <w:szCs w:val="22"/>
        </w:rPr>
        <w:t>CODATA</w:t>
      </w:r>
      <w:r w:rsidR="00ED1873">
        <w:t xml:space="preserve">’s </w:t>
      </w:r>
      <w:r w:rsidR="00ED1873" w:rsidRPr="00ED1873">
        <w:rPr>
          <w:i/>
          <w:iCs/>
        </w:rPr>
        <w:t>Data Science Journal</w:t>
      </w:r>
      <w:r w:rsidR="00ED1873">
        <w:t xml:space="preserve">, </w:t>
      </w:r>
      <w:r>
        <w:t>Irish computer scientist F. Jack Smith</w:t>
      </w:r>
      <w:r w:rsidR="00747884">
        <w:t xml:space="preserve"> (</w:t>
      </w:r>
      <w:r w:rsidR="00747884" w:rsidRPr="00747884">
        <w:rPr>
          <w:sz w:val="22"/>
          <w:szCs w:val="22"/>
        </w:rPr>
        <w:t>OBE</w:t>
      </w:r>
      <w:r w:rsidR="00747884">
        <w:t>)</w:t>
      </w:r>
      <w:r>
        <w:t xml:space="preserve"> argued for data science to develop </w:t>
      </w:r>
      <w:r w:rsidR="00830512">
        <w:t>its own</w:t>
      </w:r>
      <w:r>
        <w:t xml:space="preserve"> peer-reviewed body of knowledge, in the form of refereed journals and textbooks, on the </w:t>
      </w:r>
      <w:r w:rsidR="00013496">
        <w:t>premise</w:t>
      </w:r>
      <w:r>
        <w:t xml:space="preserve"> that “[o]</w:t>
      </w:r>
      <w:proofErr w:type="spellStart"/>
      <w:r w:rsidRPr="00B13CAA">
        <w:t>nce</w:t>
      </w:r>
      <w:proofErr w:type="spellEnd"/>
      <w:r w:rsidRPr="00B13CAA">
        <w:t xml:space="preserve"> a body of literature is in place, academic courses can begin at universities</w:t>
      </w:r>
      <w:r w:rsidR="00013496">
        <w:t>”</w:t>
      </w:r>
      <w:r>
        <w:t xml:space="preserve"> </w:t>
      </w:r>
      <w:r>
        <w:fldChar w:fldCharType="begin"/>
      </w:r>
      <w:r w:rsidR="005B0D41">
        <w:instrText xml:space="preserve"> ADDIN ZOTERO_ITEM CSL_CITATION {"citationID":"YCFNY63A","properties":{"formattedCitation":"(Smith 2006)","plainCitation":"(Smith 2006)","dontUpdate":true,"noteIndex":0},"citationItems":[{"id":17623,"uris":["http://zotero.org/users/10812/items/L2C2474D"],"uri":["http://zotero.org/users/10812/items/L2C2474D"],"itemData":{"id":17623,"type":"article-journal","abstract":"The CODATA&amp;nbsp;Data Science Journal&amp;nbsp;is a peer-reviewed, open access, electronic journal, publishing papers on the management, dissemination, use and reuse of research data and databases across all research domains, including science, technology, the humanities and the arts. The scope of the journal includes descriptions of data systems, their implementations and their publication, applications, infrastructures, software, legal, reproducibility and transparency issues, the availability and usability of complex datasets, and with a particular focus on the principles, policies and practices for open data.All data is in scope, whether born digital or converted from other sources.","container-title":"Data Science Journal","ISSN":"1683-1470","issue":"0","language":"en","note":"number: 0\npublisher: Ubiquity Press","page":"163-164","source":"datascience.codata.org","title":"Data Science as an Academic Discipline","volume":"5","author":[{"family":"Smith","given":"F."}],"issued":{"date-parts":[["2006",11,28]]}}}],"schema":"https://github.com/citation-style-language/schema/raw/master/csl-citation.json"} </w:instrText>
      </w:r>
      <w:r>
        <w:fldChar w:fldCharType="separate"/>
      </w:r>
      <w:r>
        <w:rPr>
          <w:noProof/>
        </w:rPr>
        <w:t>(Smith 2006: 164)</w:t>
      </w:r>
      <w:r>
        <w:fldChar w:fldCharType="end"/>
      </w:r>
      <w:r w:rsidRPr="00B13CAA">
        <w:t>.</w:t>
      </w:r>
      <w:r>
        <w:t xml:space="preserve"> </w:t>
      </w:r>
      <w:r w:rsidR="00ED1873">
        <w:t xml:space="preserve">Consistent with the journal’s source, Smith’s definition of data science was different to that proposed by Wu and Cleveland. </w:t>
      </w:r>
      <w:r w:rsidR="00830512">
        <w:t>The following historical perspective makes this clear:</w:t>
      </w:r>
    </w:p>
    <w:p w14:paraId="0B6B7B30" w14:textId="28C811EF" w:rsidR="005B0D41" w:rsidRDefault="00ED1873" w:rsidP="005B0D41">
      <w:pPr>
        <w:pStyle w:val="Extract"/>
        <w:rPr>
          <w:sz w:val="19"/>
          <w:szCs w:val="22"/>
        </w:rPr>
      </w:pPr>
      <w:r w:rsidRPr="009234DB">
        <w:t xml:space="preserve">To be taken seriously, any discipline needs to have endured over time. Unlike computers, scientific data has a long history. Without astronomic data, Newton would not have discovered gravitation. Without data on materials, the Titanic would not have been built, and with good data on the location of icebergs, it might not have sunk! Data then consisted of tables of facts and quantities found in textbooks and journals, but data science did not yet exist. </w:t>
      </w:r>
      <w:r w:rsidRPr="009234DB">
        <w:rPr>
          <w:i/>
          <w:iCs/>
        </w:rPr>
        <w:t>Then computers and mass storage devices became available, and the first databases were designed holding scientific data. Data science was born soon afterwards, about 1966, when a few far</w:t>
      </w:r>
      <w:r w:rsidR="00747884">
        <w:rPr>
          <w:i/>
          <w:iCs/>
        </w:rPr>
        <w:t xml:space="preserve"> </w:t>
      </w:r>
      <w:r w:rsidRPr="009234DB">
        <w:rPr>
          <w:i/>
          <w:iCs/>
        </w:rPr>
        <w:t xml:space="preserve">seeing pioneers formed </w:t>
      </w:r>
      <w:r w:rsidRPr="002E16ED">
        <w:rPr>
          <w:i/>
          <w:iCs/>
          <w:sz w:val="19"/>
          <w:szCs w:val="22"/>
        </w:rPr>
        <w:t>CODATA</w:t>
      </w:r>
      <w:r w:rsidR="005B0D41">
        <w:rPr>
          <w:sz w:val="19"/>
          <w:szCs w:val="22"/>
        </w:rPr>
        <w:t>.</w:t>
      </w:r>
    </w:p>
    <w:p w14:paraId="4650F43F" w14:textId="7A4B5D93" w:rsidR="005B0D41" w:rsidRDefault="005B0D41" w:rsidP="005B0D41">
      <w:pPr>
        <w:pStyle w:val="Extract"/>
      </w:pPr>
      <w:r w:rsidRPr="005B0D41">
        <w:t xml:space="preserve">Data science has developed since to include the study of the capture of data, their analysis, metadata, fast retrieval, archiving, exchange, </w:t>
      </w:r>
      <w:r w:rsidRPr="005B0D41">
        <w:rPr>
          <w:i/>
          <w:iCs/>
        </w:rPr>
        <w:t>mining to find unexpected knowledge and data relationships</w:t>
      </w:r>
      <w:r w:rsidRPr="005B0D41">
        <w:t>, visualization in two and three</w:t>
      </w:r>
      <w:r w:rsidR="00646732">
        <w:t xml:space="preserve"> </w:t>
      </w:r>
      <w:r w:rsidRPr="005B0D41">
        <w:t>dimensions including movement, and management. Also included are intellectual property rights and other legal issues</w:t>
      </w:r>
      <w:r w:rsidR="00ED1873" w:rsidRPr="009234DB">
        <w:rPr>
          <w:i/>
          <w:iCs/>
        </w:rPr>
        <w:t>.</w:t>
      </w:r>
      <w:r w:rsidR="00ED1873" w:rsidRPr="009234DB">
        <w:t xml:space="preserve"> </w:t>
      </w:r>
    </w:p>
    <w:p w14:paraId="2DC14DDB" w14:textId="69264C08" w:rsidR="005B0D41" w:rsidRPr="005B0D41" w:rsidRDefault="005B0D41" w:rsidP="005B0D41">
      <w:pPr>
        <w:pStyle w:val="Extract"/>
        <w:rPr>
          <w:rFonts w:ascii="Times New Roman" w:hAnsi="Times New Roman"/>
        </w:rPr>
      </w:pPr>
      <w:r w:rsidRPr="005B0D41">
        <w:t xml:space="preserve">Data science, however, has become more than this, something that the pioneers who started </w:t>
      </w:r>
      <w:r w:rsidRPr="005B0D41">
        <w:rPr>
          <w:sz w:val="19"/>
          <w:szCs w:val="22"/>
        </w:rPr>
        <w:t xml:space="preserve">CODATA </w:t>
      </w:r>
      <w:r w:rsidRPr="005B0D41">
        <w:t xml:space="preserve">could not have foreseen; data has ceased being exclusively held in large databases on centrally located main frames but has become scattered across an internet, instantly accessible by personal computers that can themselves store gigabytes of data. </w:t>
      </w:r>
      <w:r w:rsidRPr="005B0D41">
        <w:rPr>
          <w:i/>
          <w:iCs/>
        </w:rPr>
        <w:t>Therefore, the nature and scope of much scientific and engineering data and, in consequence, of much scientific research has changed.</w:t>
      </w:r>
      <w:r w:rsidRPr="005B0D41">
        <w:t xml:space="preserve"> Measurement technologies have also improved in quality and quantity with measurement times reduced by orders of magnitude. </w:t>
      </w:r>
      <w:r w:rsidRPr="0075542B">
        <w:t xml:space="preserve">Virtually every area of science, astronomy, chemistry, geoscience, physics, biology, and engineering is also becoming based on </w:t>
      </w:r>
      <w:r w:rsidRPr="002E16ED">
        <w:rPr>
          <w:i/>
          <w:iCs/>
        </w:rPr>
        <w:t>models dependent on large bodies of data, often terabytes, held in large scientific data systems</w:t>
      </w:r>
      <w:r>
        <w:t xml:space="preserve"> (163; emphases added)</w:t>
      </w:r>
      <w:r w:rsidRPr="0075542B">
        <w:t>.</w:t>
      </w:r>
    </w:p>
    <w:p w14:paraId="227722EC" w14:textId="6044DB07" w:rsidR="00CC091E" w:rsidRDefault="00830512" w:rsidP="00830512">
      <w:pPr>
        <w:pStyle w:val="BodyText"/>
        <w:ind w:firstLine="0"/>
      </w:pPr>
      <w:r>
        <w:t xml:space="preserve">This view, close to that espoused here, locates data science in the historically specific emergence of </w:t>
      </w:r>
      <w:r w:rsidR="005B0D41">
        <w:t xml:space="preserve">networked, </w:t>
      </w:r>
      <w:r>
        <w:t>computational databases</w:t>
      </w:r>
      <w:r w:rsidR="005B0D41">
        <w:t xml:space="preserve">—what </w:t>
      </w:r>
      <w:r w:rsidR="0029770B">
        <w:t xml:space="preserve">has been </w:t>
      </w:r>
      <w:r w:rsidR="005B0D41">
        <w:t>call</w:t>
      </w:r>
      <w:r w:rsidR="0029770B">
        <w:t>ed</w:t>
      </w:r>
      <w:r w:rsidR="005B0D41">
        <w:t xml:space="preserve"> the datasphere </w:t>
      </w:r>
      <w:r w:rsidR="005B0D41">
        <w:fldChar w:fldCharType="begin"/>
      </w:r>
      <w:r w:rsidR="005B0D41">
        <w:instrText xml:space="preserve"> ADDIN ZOTERO_ITEM CSL_CITATION {"citationID":"P3wPluaX","properties":{"formattedCitation":"(Alvarado and Humphreys 2017)","plainCitation":"(Alvarado and Humphreys 2017)","noteIndex":0},"citationItems":[{"id":8669,"uris":["http://zotero.org/users/10812/items/W5VHL6G6"],"uri":["http://zotero.org/users/10812/items/W5VHL6G6"],"itemData":{"id":8669,"type":"article-journal","abstract":"&lt;p&gt;In 2008, the phrase \"big data\" shifted in meaning. It turned from referring to a problem and an opportunity for organizations with very large data sets to being the talisman for an emerging economic and cultural order that is both celebrated and feared for its deep and pervasive effects on the human condition. Economically, the phrase now denotes a data-mediated form of commerce exemplified by Google. Culturally, the phrase stands for a new form of knowledge and knowledge production. In this essay, we explore the connection between these two implicit meanings, considered as dimensions of a real social and scientific transformation with observable properties. We develop three central concepts: the datasphere, thick mediation, and representational opacity. These concepts provide a theoretical framework for making sense of how the economic and cultural dimensions interact to produce a set of effects, problems, and opportunities, not all of which have been addressed by big data's critics and advocates.&lt;/p&gt;","container-title":"New Literary History","DOI":"10.1353/nlh.2017.0037","ISSN":"1080-661X","issue":"4","language":"en","page":"729-749","source":"Project MUSE","title":"Big Data, Thick Mediation, and Representational Opacity","volume":"48","author":[{"family":"Alvarado","given":"Rafael"},{"family":"Humphreys","given":"Paul"}],"issued":{"date-parts":[["2017"]]}}}],"schema":"https://github.com/citation-style-language/schema/raw/master/csl-citation.json"} </w:instrText>
      </w:r>
      <w:r w:rsidR="005B0D41">
        <w:fldChar w:fldCharType="separate"/>
      </w:r>
      <w:r w:rsidR="005B0D41">
        <w:rPr>
          <w:noProof/>
        </w:rPr>
        <w:t>(Alvarado and Humphreys 2017)</w:t>
      </w:r>
      <w:r w:rsidR="005B0D41">
        <w:fldChar w:fldCharType="end"/>
      </w:r>
      <w:r>
        <w:t xml:space="preserve">. This emphasis on the </w:t>
      </w:r>
      <w:r w:rsidR="002E16ED">
        <w:t>dependence of models on th</w:t>
      </w:r>
      <w:r w:rsidR="00CD1108">
        <w:t>is infrastructure</w:t>
      </w:r>
      <w:r>
        <w:t xml:space="preserve"> represents a distinct view to that of the statistician, who </w:t>
      </w:r>
      <w:r w:rsidR="00C23ACD">
        <w:t xml:space="preserve">tends to </w:t>
      </w:r>
      <w:r>
        <w:t xml:space="preserve">regard these developments as exogenous to </w:t>
      </w:r>
      <w:r w:rsidR="00C23ACD">
        <w:t>her</w:t>
      </w:r>
      <w:r>
        <w:t xml:space="preserve"> engagement with data. </w:t>
      </w:r>
      <w:r w:rsidR="00CD1108">
        <w:t>Put another way, f</w:t>
      </w:r>
      <w:r>
        <w:t xml:space="preserve">or the statistician, the </w:t>
      </w:r>
      <w:r w:rsidR="00544522">
        <w:t xml:space="preserve">historical </w:t>
      </w:r>
      <w:r w:rsidR="00CD1108">
        <w:t>shift</w:t>
      </w:r>
      <w:r>
        <w:t xml:space="preserve"> from data to databases</w:t>
      </w:r>
      <w:r w:rsidR="00C23ACD">
        <w:t>—form print to digital</w:t>
      </w:r>
      <w:r w:rsidR="00C322D4">
        <w:t xml:space="preserve"> modes of communication</w:t>
      </w:r>
      <w:r w:rsidR="00C23ACD">
        <w:t>—</w:t>
      </w:r>
      <w:r>
        <w:t xml:space="preserve">is a difference in degree, but for the scientist, who produces </w:t>
      </w:r>
      <w:r w:rsidR="00544522">
        <w:t xml:space="preserve">and lives among </w:t>
      </w:r>
      <w:r>
        <w:t xml:space="preserve">these data, it is a difference in kind. </w:t>
      </w:r>
      <w:r w:rsidR="00C23ACD">
        <w:t xml:space="preserve">This </w:t>
      </w:r>
      <w:r>
        <w:t xml:space="preserve">difference in perspective </w:t>
      </w:r>
      <w:r w:rsidR="00C23ACD">
        <w:t xml:space="preserve">was not without </w:t>
      </w:r>
      <w:r w:rsidR="00CD1108">
        <w:t xml:space="preserve">epistemic </w:t>
      </w:r>
      <w:r w:rsidR="00C23ACD">
        <w:t>consequences</w:t>
      </w:r>
      <w:r w:rsidR="005B0D41">
        <w:t>. For one, Smith’s definition clearly include</w:t>
      </w:r>
      <w:r w:rsidR="00544522">
        <w:t>d</w:t>
      </w:r>
      <w:r w:rsidR="005B0D41">
        <w:t xml:space="preserve"> data mining. For another, just as data mining had been excluded from statistician’s definition of data science, so too was a concern for databases excluded from what was considered worthwhile scientific work:</w:t>
      </w:r>
    </w:p>
    <w:p w14:paraId="21CAC761" w14:textId="5D5FD035" w:rsidR="002E16ED" w:rsidRDefault="0025202B" w:rsidP="005B0D41">
      <w:pPr>
        <w:pStyle w:val="Extract"/>
      </w:pPr>
      <w:r w:rsidRPr="0025202B">
        <w:t xml:space="preserve">I recall being a proud young academic about 1970; I had just received a research grant to build and study a scientific database, and I had joined </w:t>
      </w:r>
      <w:r w:rsidRPr="00C23ACD">
        <w:rPr>
          <w:sz w:val="19"/>
          <w:szCs w:val="22"/>
        </w:rPr>
        <w:t>CODATA</w:t>
      </w:r>
      <w:r w:rsidRPr="0025202B">
        <w:t xml:space="preserve">. I was looking forward to the future in this new exciting discipline when the head of my department, an internationally known professor, advised me that data was “a low level activity” not suitable for an academic. I recall my dismay. What can we do to ensure that this does not happen again and that data science is universally recognized </w:t>
      </w:r>
      <w:r w:rsidRPr="0025202B">
        <w:lastRenderedPageBreak/>
        <w:t xml:space="preserve">as a worthwhile academic activity? Incidentally, I did not take that advice, or I would not be writing this essay, but moved into computer science. I will use my experience to draw comparisons between the problems computer science had to become academically recognized and those faced by data science </w:t>
      </w:r>
      <w:r>
        <w:fldChar w:fldCharType="begin"/>
      </w:r>
      <w:r w:rsidR="005B0D41">
        <w:instrText xml:space="preserve"> ADDIN ZOTERO_ITEM CSL_CITATION {"citationID":"XsAyYy4v","properties":{"formattedCitation":"(Smith 2006)","plainCitation":"(Smith 2006)","dontUpdate":true,"noteIndex":0},"citationItems":[{"id":17623,"uris":["http://zotero.org/users/10812/items/L2C2474D"],"uri":["http://zotero.org/users/10812/items/L2C2474D"],"itemData":{"id":17623,"type":"article-journal","abstract":"The CODATA&amp;nbsp;Data Science Journal&amp;nbsp;is a peer-reviewed, open access, electronic journal, publishing papers on the management, dissemination, use and reuse of research data and databases across all research domains, including science, technology, the humanities and the arts. The scope of the journal includes descriptions of data systems, their implementations and their publication, applications, infrastructures, software, legal, reproducibility and transparency issues, the availability and usability of complex datasets, and with a particular focus on the principles, policies and practices for open data.All data is in scope, whether born digital or converted from other sources.","container-title":"Data Science Journal","ISSN":"1683-1470","issue":"0","language":"en","note":"number: 0\npublisher: Ubiquity Press","page":"163-164","source":"datascience.codata.org","title":"Data Science as an Academic Discipline","volume":"5","author":[{"family":"Smith","given":"F."}],"issued":{"date-parts":[["2006",11,28]]}}}],"schema":"https://github.com/citation-style-language/schema/raw/master/csl-citation.json"} </w:instrText>
      </w:r>
      <w:r>
        <w:fldChar w:fldCharType="separate"/>
      </w:r>
      <w:r>
        <w:rPr>
          <w:noProof/>
        </w:rPr>
        <w:t>(Smith 2006: 163)</w:t>
      </w:r>
      <w:r>
        <w:fldChar w:fldCharType="end"/>
      </w:r>
      <w:r w:rsidR="002E16ED">
        <w:t>.</w:t>
      </w:r>
      <w:r w:rsidR="00CE70F9" w:rsidRPr="0027759D">
        <w:rPr>
          <w:rStyle w:val="FootnoteReference"/>
        </w:rPr>
        <w:footnoteReference w:id="10"/>
      </w:r>
    </w:p>
    <w:p w14:paraId="03AE940F" w14:textId="1E7C255B" w:rsidR="00E9391F" w:rsidRDefault="0025202B" w:rsidP="0025202B">
      <w:pPr>
        <w:pStyle w:val="Heading3"/>
      </w:pPr>
      <w:bookmarkStart w:id="61" w:name="_Toc48290866"/>
      <w:r>
        <w:t>Borne</w:t>
      </w:r>
      <w:r w:rsidR="001276AF">
        <w:t>, et al.</w:t>
      </w:r>
      <w:r>
        <w:t xml:space="preserve"> 2009</w:t>
      </w:r>
      <w:bookmarkEnd w:id="61"/>
    </w:p>
    <w:p w14:paraId="63FB3546" w14:textId="4F173893" w:rsidR="008F0209" w:rsidRPr="00AA3CC3" w:rsidRDefault="00CE70F9" w:rsidP="00AA3CC3">
      <w:pPr>
        <w:pStyle w:val="BodyText"/>
        <w:rPr>
          <w:lang w:val="en"/>
        </w:rPr>
      </w:pPr>
      <w:r>
        <w:t xml:space="preserve">Further evidence for the divergent conceptions of data science held by statisticians and scientists </w:t>
      </w:r>
      <w:r w:rsidR="00F80CA1">
        <w:t xml:space="preserve">during this period </w:t>
      </w:r>
      <w:r w:rsidR="001276AF">
        <w:t>appears</w:t>
      </w:r>
      <w:r w:rsidR="00F80CA1">
        <w:t xml:space="preserve"> in </w:t>
      </w:r>
      <w:r w:rsidR="00CD1108">
        <w:t xml:space="preserve">an ambitious position paper prepared for the 2010 </w:t>
      </w:r>
      <w:r w:rsidR="00CD1108">
        <w:rPr>
          <w:lang w:val="en"/>
        </w:rPr>
        <w:t>Astronomy and Astrophysics Decadal Survey</w:t>
      </w:r>
      <w:r w:rsidR="00C337D7">
        <w:rPr>
          <w:lang w:val="en"/>
        </w:rPr>
        <w:t xml:space="preserve">, written to </w:t>
      </w:r>
      <w:r w:rsidR="00C337D7">
        <w:t xml:space="preserve">“address </w:t>
      </w:r>
      <w:r w:rsidR="00C337D7" w:rsidRPr="00F80CA1">
        <w:t>the impact of the emerging discipline of data science on astronomy education</w:t>
      </w:r>
      <w:r w:rsidR="00C337D7">
        <w:t>”</w:t>
      </w:r>
      <w:r w:rsidR="001276AF">
        <w:rPr>
          <w:lang w:val="en"/>
        </w:rPr>
        <w:t xml:space="preserve"> </w:t>
      </w:r>
      <w:r w:rsidR="001276AF">
        <w:rPr>
          <w:lang w:val="en"/>
        </w:rPr>
        <w:fldChar w:fldCharType="begin"/>
      </w:r>
      <w:r w:rsidR="001276AF">
        <w:rPr>
          <w:lang w:val="en"/>
        </w:rPr>
        <w:instrText xml:space="preserve"> ADDIN ZOTERO_ITEM CSL_CITATION {"citationID":"hNa63944","properties":{"formattedCitation":"(Borne et al. 2009)","plainCitation":"(Borne et al. 2009)","noteIndex":0},"citationItems":[{"id":18094,"uris":["http://zotero.org/users/10812/items/KV8J8UMC"],"uri":["http://zotero.org/users/10812/items/KV8J8UMC"],"itemData":{"id":18094,"type":"article-journal","abstract":"As our capacity to study ever-expanding domains of our science has increased (including the time domain, non-electromagnetic phenomena, magnetized plasmas, and numerous sky surveys in multiple wavebands with broad spatial coverage and unprecedented depths), so have the horizons of our understanding of the Universe been similarly expanding. This expansion is coupled to the exponential data deluge from multiple sky surveys, which have grown from gigabytes into terabytes during the past decade, and will grow from terabytes into Petabytes (even hundreds of Petabytes) in the next decade. With this increased vastness of information, there is a growing gap between our awareness of that information and our understanding of it. Training the next generation in the fine art of deriving intelligent understanding from data is needed for the success of sciences, communities, projects, agencies, businesses, and economies. This is true for both specialists (scientists) and non-specialists (everyone else: the public, educators and students, workforce). Specialists must learn and apply new data science research techniques in order to advance our understanding of the Universe. Non-specialists require information literacy skills as productive members of the 21st century workforce, integrating foundational skills for lifelong learning in a world increasingly dominated by data. We address the impact of the emerging discipline of data science on astronomy education within two contexts: formal education and lifelong learners.","container-title":"arXiv:0909.3895 [astro-ph, physics:physics]","note":"arXiv: 0909.3895","source":"arXiv.org","title":"The Revolution in Astronomy Education: Data Science for the Masses","title-short":"The Revolution in Astronomy Education","URL":"http://arxiv.org/abs/0909.3895","author":[{"family":"Borne","given":"Kirk D."},{"family":"Jacoby","given":"Suzanne"},{"family":"Carney","given":"K."},{"family":"Connolly","given":"A."},{"family":"Eastman","given":"T."},{"family":"Raddick","given":"M. J."},{"family":"Tyson","given":"J. A."},{"family":"Wallin","given":"J."}],"accessed":{"date-parts":[["2020",7,16]]},"issued":{"date-parts":[["2009",9,21]]}}}],"schema":"https://github.com/citation-style-language/schema/raw/master/csl-citation.json"} </w:instrText>
      </w:r>
      <w:r w:rsidR="001276AF">
        <w:rPr>
          <w:lang w:val="en"/>
        </w:rPr>
        <w:fldChar w:fldCharType="separate"/>
      </w:r>
      <w:r w:rsidR="001276AF">
        <w:rPr>
          <w:noProof/>
          <w:lang w:val="en"/>
        </w:rPr>
        <w:t>(Borne et al. 2009)</w:t>
      </w:r>
      <w:r w:rsidR="001276AF">
        <w:rPr>
          <w:lang w:val="en"/>
        </w:rPr>
        <w:fldChar w:fldCharType="end"/>
      </w:r>
      <w:r w:rsidR="00CD1108">
        <w:rPr>
          <w:lang w:val="en"/>
        </w:rPr>
        <w:t xml:space="preserve">. </w:t>
      </w:r>
      <w:r w:rsidR="001276AF">
        <w:rPr>
          <w:lang w:val="en"/>
        </w:rPr>
        <w:t>Building on Smith’s conception</w:t>
      </w:r>
      <w:r w:rsidR="008F0209">
        <w:rPr>
          <w:lang w:val="en"/>
        </w:rPr>
        <w:t xml:space="preserve"> of </w:t>
      </w:r>
      <w:r w:rsidR="00C337D7">
        <w:rPr>
          <w:lang w:val="en"/>
        </w:rPr>
        <w:t>both science and data science</w:t>
      </w:r>
      <w:r w:rsidR="001276AF">
        <w:rPr>
          <w:lang w:val="en"/>
        </w:rPr>
        <w:t xml:space="preserve">, the report </w:t>
      </w:r>
      <w:r w:rsidR="008F0209">
        <w:rPr>
          <w:lang w:val="en"/>
        </w:rPr>
        <w:t>cited the usual concerns with data impedance</w:t>
      </w:r>
      <w:r w:rsidR="00C337D7">
        <w:rPr>
          <w:lang w:val="en"/>
        </w:rPr>
        <w:t>—</w:t>
      </w:r>
      <w:r w:rsidR="009F73DC">
        <w:rPr>
          <w:lang w:val="en"/>
        </w:rPr>
        <w:t>the gap between information and data on the one hand and knowledge and understanding on the other</w:t>
      </w:r>
      <w:r w:rsidR="0029770B">
        <w:rPr>
          <w:lang w:val="en"/>
        </w:rPr>
        <w:t>, produced by “information explosion” and “expo</w:t>
      </w:r>
      <w:r w:rsidR="002A0550">
        <w:rPr>
          <w:lang w:val="en"/>
        </w:rPr>
        <w:t>n</w:t>
      </w:r>
      <w:r w:rsidR="0029770B">
        <w:rPr>
          <w:lang w:val="en"/>
        </w:rPr>
        <w:t>ential data deluge</w:t>
      </w:r>
      <w:r w:rsidR="002A0550">
        <w:rPr>
          <w:lang w:val="en"/>
        </w:rPr>
        <w:t>.” A</w:t>
      </w:r>
      <w:r w:rsidR="009F73DC">
        <w:rPr>
          <w:lang w:val="en"/>
        </w:rPr>
        <w:t>s a response</w:t>
      </w:r>
      <w:r w:rsidR="002A0550">
        <w:rPr>
          <w:lang w:val="en"/>
        </w:rPr>
        <w:t>, the authors</w:t>
      </w:r>
      <w:r w:rsidR="009F73DC">
        <w:rPr>
          <w:lang w:val="en"/>
        </w:rPr>
        <w:t xml:space="preserve"> proposed to redefine science </w:t>
      </w:r>
      <w:r w:rsidR="00C337D7">
        <w:rPr>
          <w:lang w:val="en"/>
        </w:rPr>
        <w:t xml:space="preserve">as fundamentally data-driven and dependent upon </w:t>
      </w:r>
      <w:r w:rsidR="00AA3CC3">
        <w:rPr>
          <w:lang w:val="en"/>
        </w:rPr>
        <w:t xml:space="preserve">computational </w:t>
      </w:r>
      <w:r w:rsidR="00C337D7">
        <w:rPr>
          <w:lang w:val="en"/>
        </w:rPr>
        <w:t>technologies</w:t>
      </w:r>
      <w:r w:rsidR="00C322D4">
        <w:rPr>
          <w:lang w:val="en"/>
        </w:rPr>
        <w:t xml:space="preserve">. </w:t>
      </w:r>
      <w:r w:rsidR="002A0550">
        <w:rPr>
          <w:lang w:val="en"/>
        </w:rPr>
        <w:t xml:space="preserve">Indeed, in their four-part model, data </w:t>
      </w:r>
      <w:r w:rsidR="00BF0246">
        <w:rPr>
          <w:lang w:val="en"/>
        </w:rPr>
        <w:t xml:space="preserve">were depicted as </w:t>
      </w:r>
      <w:r w:rsidR="002A0550">
        <w:rPr>
          <w:lang w:val="en"/>
        </w:rPr>
        <w:t xml:space="preserve">central, as the fourth node within a triangle consisting of </w:t>
      </w:r>
      <w:r w:rsidR="00BF0246">
        <w:rPr>
          <w:lang w:val="en"/>
        </w:rPr>
        <w:t>“</w:t>
      </w:r>
      <w:r w:rsidR="002A0550">
        <w:rPr>
          <w:lang w:val="en"/>
        </w:rPr>
        <w:t>Sensor,</w:t>
      </w:r>
      <w:r w:rsidR="00BF0246">
        <w:rPr>
          <w:lang w:val="en"/>
        </w:rPr>
        <w:t>”</w:t>
      </w:r>
      <w:r w:rsidR="002A0550">
        <w:rPr>
          <w:lang w:val="en"/>
        </w:rPr>
        <w:t xml:space="preserve"> </w:t>
      </w:r>
      <w:r w:rsidR="00BF0246">
        <w:rPr>
          <w:lang w:val="en"/>
        </w:rPr>
        <w:t>“</w:t>
      </w:r>
      <w:r w:rsidR="002A0550" w:rsidRPr="00CD081E">
        <w:rPr>
          <w:sz w:val="20"/>
          <w:szCs w:val="20"/>
          <w:lang w:val="en"/>
        </w:rPr>
        <w:t>HPC</w:t>
      </w:r>
      <w:r w:rsidR="002A0550">
        <w:rPr>
          <w:lang w:val="en"/>
        </w:rPr>
        <w:t>,</w:t>
      </w:r>
      <w:r w:rsidR="00BF0246">
        <w:rPr>
          <w:lang w:val="en"/>
        </w:rPr>
        <w:t>”</w:t>
      </w:r>
      <w:r w:rsidR="002A0550">
        <w:rPr>
          <w:lang w:val="en"/>
        </w:rPr>
        <w:t xml:space="preserve"> and </w:t>
      </w:r>
      <w:r w:rsidR="00BF0246">
        <w:rPr>
          <w:lang w:val="en"/>
        </w:rPr>
        <w:t>“</w:t>
      </w:r>
      <w:r w:rsidR="002A0550">
        <w:rPr>
          <w:lang w:val="en"/>
        </w:rPr>
        <w:t>Model.</w:t>
      </w:r>
      <w:r w:rsidR="00BF0246">
        <w:rPr>
          <w:lang w:val="en"/>
        </w:rPr>
        <w:t>”</w:t>
      </w:r>
      <w:r w:rsidR="002A0550">
        <w:rPr>
          <w:lang w:val="en"/>
        </w:rPr>
        <w:t xml:space="preserve">  </w:t>
      </w:r>
      <w:r w:rsidR="00C322D4">
        <w:rPr>
          <w:lang w:val="en"/>
        </w:rPr>
        <w:t xml:space="preserve">The result </w:t>
      </w:r>
      <w:r w:rsidR="002A0550">
        <w:rPr>
          <w:lang w:val="en"/>
        </w:rPr>
        <w:t>wa</w:t>
      </w:r>
      <w:r w:rsidR="00C322D4">
        <w:rPr>
          <w:lang w:val="en"/>
        </w:rPr>
        <w:t xml:space="preserve">s a conception of science </w:t>
      </w:r>
      <w:r w:rsidR="00AA3CC3">
        <w:rPr>
          <w:lang w:val="en"/>
        </w:rPr>
        <w:t>in which</w:t>
      </w:r>
      <w:r w:rsidR="00C322D4">
        <w:rPr>
          <w:lang w:val="en"/>
        </w:rPr>
        <w:t xml:space="preserve"> data </w:t>
      </w:r>
      <w:r w:rsidR="00AA3CC3">
        <w:rPr>
          <w:lang w:val="en"/>
        </w:rPr>
        <w:t xml:space="preserve">science </w:t>
      </w:r>
      <w:r w:rsidR="002A0550">
        <w:rPr>
          <w:lang w:val="en"/>
        </w:rPr>
        <w:t xml:space="preserve">would </w:t>
      </w:r>
      <w:r w:rsidR="00AA3CC3">
        <w:rPr>
          <w:lang w:val="en"/>
        </w:rPr>
        <w:t>participate as</w:t>
      </w:r>
      <w:r w:rsidR="00C322D4">
        <w:rPr>
          <w:lang w:val="en"/>
        </w:rPr>
        <w:t xml:space="preserve"> a first</w:t>
      </w:r>
      <w:r w:rsidR="00AA3CC3">
        <w:rPr>
          <w:lang w:val="en"/>
        </w:rPr>
        <w:t>-</w:t>
      </w:r>
      <w:r w:rsidR="00C322D4">
        <w:rPr>
          <w:lang w:val="en"/>
        </w:rPr>
        <w:t>class mem</w:t>
      </w:r>
      <w:r w:rsidR="00AA3CC3">
        <w:rPr>
          <w:lang w:val="en"/>
        </w:rPr>
        <w:t>ber:</w:t>
      </w:r>
    </w:p>
    <w:p w14:paraId="34B4E74B" w14:textId="33030DA1" w:rsidR="00AA3CC3" w:rsidRDefault="00AA3CC3" w:rsidP="00C322D4">
      <w:pPr>
        <w:pStyle w:val="Extract"/>
      </w:pPr>
      <w:r w:rsidRPr="00AA3CC3">
        <w:t>The emerging confluence of new technologies and approaches to science has produced a new Data-Sensor-Computing-Model synergism. This has been driven by numerous developments, including the information explosion, the development of dynamic intelligent sensor networks ...</w:t>
      </w:r>
      <w:r>
        <w:t>,</w:t>
      </w:r>
      <w:r w:rsidRPr="00AA3CC3">
        <w:t xml:space="preserve"> the acceleration in high performance computing (</w:t>
      </w:r>
      <w:r w:rsidRPr="00AA3CC3">
        <w:rPr>
          <w:sz w:val="19"/>
          <w:szCs w:val="22"/>
        </w:rPr>
        <w:t>HPC</w:t>
      </w:r>
      <w:r w:rsidRPr="00AA3CC3">
        <w:t xml:space="preserve">) power, and advances in algorithms, models, and theories. </w:t>
      </w:r>
      <w:r w:rsidRPr="00AA3CC3">
        <w:rPr>
          <w:i/>
          <w:iCs/>
        </w:rPr>
        <w:t>Among these, the most extreme is the growth in new data</w:t>
      </w:r>
      <w:r w:rsidRPr="00AA3CC3">
        <w:t>. The acquisition of data in all scientific disciplines is rapidly accelerating and causing a nearly insurmountable data avalanche [3</w:t>
      </w:r>
      <w:r w:rsidR="0029770B">
        <w:t xml:space="preserve"> </w:t>
      </w:r>
      <w:r w:rsidR="0029770B">
        <w:fldChar w:fldCharType="begin"/>
      </w:r>
      <w:r w:rsidR="0029770B">
        <w:instrText xml:space="preserve"> ADDIN ZOTERO_ITEM CSL_CITATION {"citationID":"j1NGYGwm","properties":{"formattedCitation":"(Bell, Gray, and Szalay 2007)","plainCitation":"(Bell, Gray, and Szalay 2007)","noteIndex":0},"citationItems":[{"id":18229,"uris":["http://zotero.org/users/10812/items/5S3R5E7E"],"uri":["http://zotero.org/users/10812/items/5S3R5E7E"],"itemData":{"id":18229,"type":"article-journal","abstract":"Computational science is changing to be data intensive. Super-Computers must be balanced systems; not just CPU farms but also petascale IO and networking arrays. Anyone building CyberInfrastructure should allocate resources to support a balanced Tier-1 through Tier-3 design.","container-title":"arXiv:cs/0701165","note":"arXiv: cs/0701165","source":"arXiv.org","title":"Petascale Computational Systems","URL":"http://arxiv.org/abs/cs/0701165","author":[{"family":"Bell","given":"Gordon"},{"family":"Gray","given":"Jim"},{"family":"Szalay","given":"Alex"}],"accessed":{"date-parts":[["2020",7,19]]},"issued":{"date-parts":[["2007",1,25]]}}}],"schema":"https://github.com/citation-style-language/schema/raw/master/csl-citation.json"} </w:instrText>
      </w:r>
      <w:r w:rsidR="0029770B">
        <w:fldChar w:fldCharType="separate"/>
      </w:r>
      <w:r w:rsidR="0029770B">
        <w:rPr>
          <w:noProof/>
        </w:rPr>
        <w:t>(Bell, Gray, and Szalay 2007)</w:t>
      </w:r>
      <w:r w:rsidR="0029770B">
        <w:fldChar w:fldCharType="end"/>
      </w:r>
      <w:r w:rsidRPr="00AA3CC3">
        <w:t>]. Computing power doubles every 18 months (Moore</w:t>
      </w:r>
      <w:r>
        <w:t>’</w:t>
      </w:r>
      <w:r w:rsidRPr="00AA3CC3">
        <w:t xml:space="preserve">s Law), corresponding to a factor of 100 in ten years. The </w:t>
      </w:r>
      <w:r w:rsidRPr="00AA3CC3">
        <w:rPr>
          <w:sz w:val="19"/>
          <w:szCs w:val="22"/>
        </w:rPr>
        <w:t>I/O</w:t>
      </w:r>
      <w:r w:rsidRPr="00AA3CC3">
        <w:t xml:space="preserve"> bandwidth (into and out of our systems, including data systems) increases by 10% each year</w:t>
      </w:r>
      <w:r>
        <w:t>—</w:t>
      </w:r>
      <w:r w:rsidRPr="00AA3CC3">
        <w:t>a factor 3 in ten years. By comparison, data volumes appear to double every year (a factor of 1,000 in ten years). Consequently, as growth in data volume accelerates, especially in the natural sciences (where funding certainly does not grow commensurate with data volumes), we will fall further and further behind in our ability to access, analyze, assimilate, and assemble knowledge from our data collections</w:t>
      </w:r>
      <w:r>
        <w:t>—</w:t>
      </w:r>
      <w:r w:rsidRPr="00AA3CC3">
        <w:t xml:space="preserve">unless we develop and apply increasingly more powerful algorithms, methodologies, and approaches. </w:t>
      </w:r>
      <w:r w:rsidRPr="00AA3CC3">
        <w:rPr>
          <w:i/>
          <w:iCs/>
        </w:rPr>
        <w:t>This requires a new generation of scientists and technologists trained in the discipline of data science</w:t>
      </w:r>
      <w:r w:rsidRPr="00AA3CC3">
        <w:t xml:space="preserve"> [4</w:t>
      </w:r>
      <w:r w:rsidR="0029770B">
        <w:t xml:space="preserve"> </w:t>
      </w:r>
      <w:r w:rsidR="0029770B">
        <w:fldChar w:fldCharType="begin"/>
      </w:r>
      <w:r w:rsidR="0029770B">
        <w:instrText xml:space="preserve"> ADDIN ZOTERO_ITEM CSL_CITATION {"citationID":"EP3FMz2q","properties":{"formattedCitation":"(Shapiro et al. 2006)","plainCitation":"(Shapiro et al. 2006)","noteIndex":0},"citationItems":[{"id":18232,"uris":["http://zotero.org/users/10812/items/FPQB48QM"],"uri":["http://zotero.org/users/10812/items/FPQB48QM"],"itemData":{"id":18232,"type":"book","abstract":"The Centre for Technology Management joined 'Towards 2020 Science', an international expert group of distinguished scientists, to facilitate a workshop that was held to debate and consider the role and future of science over the next 14 years. The expert group met for an intense three day workshop, held in Venice during the summer of 2005, to support the development of a new vision and roadmap outlining the evolution, challenges and potential of computational science in the next decade and beyond. The aim behind the workshop was to stimulate debate across and within disciplines; focus the research agenda for computational science, and encourage collaboration between academia, industry and government. The findings and conclusions from this workshop and a further four months of analysis, discussion and debate within the group has been published in and the form of a roadmap that shows a vision of science towards 2020 and the role that computer science can and will play in achieving this vision.","publisher":"Microsoft","title":"Towards 2020 Science","URL":"https://www.microsoft.com/en-us/research/publication/towards-2020-science-2/","author":[{"family":"Shapiro","given":"Ehud"},{"family":"Rison","given":"Stuart"},{"family":"Phillips","given":"Andrew"},{"family":"Herbert","given":"Andrew"},{"family":"Editors","given":""},{"family":"Emmott","given":"Stephen"}],"issued":{"date-parts":[["2006",3]]}}}],"schema":"https://github.com/citation-style-language/schema/raw/master/csl-citation.json"} </w:instrText>
      </w:r>
      <w:r w:rsidR="0029770B">
        <w:fldChar w:fldCharType="separate"/>
      </w:r>
      <w:r w:rsidR="0029770B">
        <w:rPr>
          <w:noProof/>
        </w:rPr>
        <w:t>(Shapiro et al. 2006)</w:t>
      </w:r>
      <w:r w:rsidR="0029770B">
        <w:fldChar w:fldCharType="end"/>
      </w:r>
      <w:r w:rsidRPr="00AA3CC3">
        <w:t>]</w:t>
      </w:r>
      <w:r>
        <w:t xml:space="preserve"> </w:t>
      </w:r>
      <w:r w:rsidR="00AE77FF">
        <w:t>(</w:t>
      </w:r>
      <w:r>
        <w:t xml:space="preserve">1–2; emphases </w:t>
      </w:r>
      <w:r w:rsidR="0029770B">
        <w:t xml:space="preserve">and citations </w:t>
      </w:r>
      <w:r>
        <w:t>added)</w:t>
      </w:r>
      <w:r w:rsidRPr="00AA3CC3">
        <w:t>.</w:t>
      </w:r>
    </w:p>
    <w:p w14:paraId="2C0212DD" w14:textId="061472C6" w:rsidR="00AA3CC3" w:rsidRDefault="00AA3CC3" w:rsidP="00AA3CC3">
      <w:pPr>
        <w:pStyle w:val="BodyText"/>
        <w:ind w:firstLine="0"/>
      </w:pPr>
      <w:r>
        <w:t>The inclusion of data mining in this conception is clear:</w:t>
      </w:r>
    </w:p>
    <w:p w14:paraId="3B170CEE" w14:textId="41D8C972" w:rsidR="00C337D7" w:rsidRDefault="00C337D7" w:rsidP="00C322D4">
      <w:pPr>
        <w:pStyle w:val="Extract"/>
      </w:pPr>
      <w:r w:rsidRPr="00267B2D">
        <w:t xml:space="preserve">We see the data flood in all sciences (e.g., numerical simulations, high-energy physics, bioinformatics, geosciences, climate monitoring and modeling) and outside of the sciences (e.g., banking, healthcare, homeland security, drug discovery, medical research, retail marketing, e-mail). </w:t>
      </w:r>
      <w:r w:rsidRPr="00267B2D">
        <w:rPr>
          <w:i/>
          <w:iCs/>
        </w:rPr>
        <w:t xml:space="preserve">The application of data mining, knowledge discovery, and </w:t>
      </w:r>
      <w:r w:rsidRPr="00267B2D">
        <w:rPr>
          <w:i/>
          <w:iCs/>
        </w:rPr>
        <w:lastRenderedPageBreak/>
        <w:t>e-discovery tools to these growing data repositories is essential</w:t>
      </w:r>
      <w:r w:rsidRPr="00267B2D">
        <w:t xml:space="preserve"> to the success of our social, financial, medical, government, and scientific enterprises. </w:t>
      </w:r>
      <w:r>
        <w:t>(2; emphasis added)</w:t>
      </w:r>
    </w:p>
    <w:p w14:paraId="765E5550" w14:textId="2C9D8FF6" w:rsidR="00AE77FF" w:rsidRDefault="0029770B" w:rsidP="00AA3CC3">
      <w:pPr>
        <w:pStyle w:val="BodyText"/>
        <w:ind w:firstLine="0"/>
      </w:pPr>
      <w:r>
        <w:t>Although Cleveland’s action plan was cited in this report, as evidence that “</w:t>
      </w:r>
      <w:r w:rsidRPr="0029770B">
        <w:t>data science is becoming a recognized academic discipline</w:t>
      </w:r>
      <w:r>
        <w:t xml:space="preserve">” (3), </w:t>
      </w:r>
      <w:r w:rsidR="002A0550">
        <w:t xml:space="preserve">it is clear </w:t>
      </w:r>
      <w:r>
        <w:t xml:space="preserve">his definition of data science was not adopted. Instead, </w:t>
      </w:r>
      <w:r w:rsidR="006C7D01">
        <w:t>a</w:t>
      </w:r>
      <w:r w:rsidR="00AA3CC3">
        <w:t xml:space="preserve"> conception of data scienc</w:t>
      </w:r>
      <w:r w:rsidR="00AE77FF">
        <w:t>e that include</w:t>
      </w:r>
      <w:r>
        <w:t>d</w:t>
      </w:r>
      <w:r w:rsidR="00AE77FF">
        <w:t xml:space="preserve"> data mining and which </w:t>
      </w:r>
      <w:r>
        <w:t xml:space="preserve">would </w:t>
      </w:r>
      <w:r w:rsidR="00AE77FF">
        <w:t xml:space="preserve">play </w:t>
      </w:r>
      <w:r w:rsidR="00AA3CC3">
        <w:t xml:space="preserve">a central </w:t>
      </w:r>
      <w:r w:rsidR="00AE77FF">
        <w:t xml:space="preserve">role in </w:t>
      </w:r>
      <w:r w:rsidR="00AA3CC3">
        <w:t xml:space="preserve">the scientific enterprise </w:t>
      </w:r>
      <w:r w:rsidR="00AE77FF">
        <w:t>wa</w:t>
      </w:r>
      <w:r w:rsidR="00AA3CC3">
        <w:t xml:space="preserve">s </w:t>
      </w:r>
      <w:r>
        <w:t xml:space="preserve">more reflective of the view expressed </w:t>
      </w:r>
      <w:r w:rsidR="00AA3CC3">
        <w:t>in</w:t>
      </w:r>
      <w:r w:rsidR="00AE77FF">
        <w:t xml:space="preserve"> Microsoft’s </w:t>
      </w:r>
      <w:r w:rsidR="002A0550">
        <w:t xml:space="preserve">contemporary and </w:t>
      </w:r>
      <w:r w:rsidR="00AE77FF">
        <w:t>influential publication</w:t>
      </w:r>
      <w:r>
        <w:t>,</w:t>
      </w:r>
      <w:r w:rsidR="00AE77FF">
        <w:t xml:space="preserve"> </w:t>
      </w:r>
      <w:r w:rsidR="00AE77FF" w:rsidRPr="00AE77FF">
        <w:rPr>
          <w:i/>
          <w:iCs/>
        </w:rPr>
        <w:t>The Fourth Paradigm: Data-Intensive Scientific Discovery</w:t>
      </w:r>
      <w:r w:rsidR="00AE77FF">
        <w:t xml:space="preserve"> </w:t>
      </w:r>
      <w:r w:rsidR="00AE77FF">
        <w:fldChar w:fldCharType="begin"/>
      </w:r>
      <w:r w:rsidR="00AE77FF">
        <w:instrText xml:space="preserve"> ADDIN ZOTERO_ITEM CSL_CITATION {"citationID":"4geVCDGd","properties":{"formattedCitation":"(Hey, Tansley, and Tolle 2009)","plainCitation":"(Hey, Tansley, and Tolle 2009)","noteIndex":0},"citationItems":[{"id":17792,"uris":["http://zotero.org/users/10812/items/FK3BRMX5"],"uri":["http://zotero.org/users/10812/items/FK3BRMX5"],"itemData":{"id":17792,"type":"book","abstract":"Increasingly, scientific breakthroughs will be powered by advanced computing capabilities that help researchers manipulate and explore massive datasets. The speed at which any given scientific discipline advances will depend on how well its researchers collaborate with one another, and with technologists, in areas of eScience such as databases, workflow management, visualization, and cloud computing technologies. […]","ISBN":"978-0-9825442-0-4","language":"en-US","source":"www.microsoft.com","title":"The Fourth Paradigm: Data-Intensive Scientific Discovery","title-short":"The Fourth Paradigm","URL":"https://www.microsoft.com/en-us/research/publication/fourth-paradigm-data-intensive-scientific-discovery/","author":[{"family":"Hey","given":"Tony"},{"family":"Tansley","given":"Stewart"},{"family":"Tolle","given":"Kristin"}],"accessed":{"date-parts":[["2020",6,27]]},"issued":{"date-parts":[["2009",10,1]]}}}],"schema":"https://github.com/citation-style-language/schema/raw/master/csl-citation.json"} </w:instrText>
      </w:r>
      <w:r w:rsidR="00AE77FF">
        <w:fldChar w:fldCharType="separate"/>
      </w:r>
      <w:r w:rsidR="00AE77FF">
        <w:rPr>
          <w:noProof/>
        </w:rPr>
        <w:t>(Hey, Tansley, and Tolle 2009)</w:t>
      </w:r>
      <w:r w:rsidR="00AE77FF">
        <w:fldChar w:fldCharType="end"/>
      </w:r>
      <w:r w:rsidR="00AE77FF">
        <w:t xml:space="preserve">. </w:t>
      </w:r>
      <w:r w:rsidR="002A0550">
        <w:t>Although th</w:t>
      </w:r>
      <w:r w:rsidR="00DA0569">
        <w:t>e</w:t>
      </w:r>
      <w:r w:rsidR="002A0550">
        <w:t xml:space="preserve"> </w:t>
      </w:r>
      <w:r w:rsidR="00DA0569">
        <w:t>various authors</w:t>
      </w:r>
      <w:r w:rsidR="002A0550">
        <w:t xml:space="preserve"> d</w:t>
      </w:r>
      <w:r w:rsidR="00DA0569">
        <w:t xml:space="preserve">id </w:t>
      </w:r>
      <w:r w:rsidR="002A0550">
        <w:t xml:space="preserve">not use the term “data science” at all, the </w:t>
      </w:r>
      <w:r w:rsidR="00DA0569">
        <w:t xml:space="preserve">role played by data, data technologies, and specifically data mining, were highlighted throughout. </w:t>
      </w:r>
      <w:r w:rsidR="006C7D01">
        <w:t>To anticipate what follows, the fourth paradigm concept would later become one of the dominant, competing definitions of data science once the term is popularized after 2010.</w:t>
      </w:r>
    </w:p>
    <w:p w14:paraId="318A90B8" w14:textId="77777777" w:rsidR="006C7D01" w:rsidRDefault="006C7D01" w:rsidP="006C7D01">
      <w:pPr>
        <w:pStyle w:val="Heading3"/>
      </w:pPr>
      <w:bookmarkStart w:id="62" w:name="_Toc48290867"/>
      <w:r>
        <w:t>2008: The JISC Report</w:t>
      </w:r>
      <w:bookmarkEnd w:id="62"/>
    </w:p>
    <w:p w14:paraId="2A5B4F4B" w14:textId="4EC6C647" w:rsidR="0039357D" w:rsidRDefault="0039357D" w:rsidP="0039357D">
      <w:pPr>
        <w:pStyle w:val="BodyText"/>
      </w:pPr>
      <w:r>
        <w:t xml:space="preserve">If </w:t>
      </w:r>
      <w:r w:rsidR="006C7D01">
        <w:t>Microsoft</w:t>
      </w:r>
      <w:r w:rsidR="006A6E48">
        <w:t>’s</w:t>
      </w:r>
      <w:r w:rsidR="006C7D01">
        <w:t xml:space="preserve"> report did not use the term, other organizations cited within the report did. For example, what was then known as the </w:t>
      </w:r>
      <w:r w:rsidR="006C7D01" w:rsidRPr="006C7D01">
        <w:t>Joint Information Systems Committee (</w:t>
      </w:r>
      <w:r w:rsidR="006C7D01" w:rsidRPr="006C7D01">
        <w:rPr>
          <w:sz w:val="22"/>
          <w:szCs w:val="22"/>
        </w:rPr>
        <w:t>JISC</w:t>
      </w:r>
      <w:r w:rsidR="006C7D01">
        <w:t xml:space="preserve">), </w:t>
      </w:r>
      <w:r w:rsidR="006C7D01" w:rsidRPr="006C7D01">
        <w:t xml:space="preserve">established </w:t>
      </w:r>
      <w:r w:rsidR="006C7D01">
        <w:t xml:space="preserve">by the </w:t>
      </w:r>
      <w:r w:rsidR="006C7D01" w:rsidRPr="006C7D01">
        <w:rPr>
          <w:sz w:val="22"/>
          <w:szCs w:val="22"/>
        </w:rPr>
        <w:t>UK</w:t>
      </w:r>
      <w:r w:rsidR="006C7D01">
        <w:t xml:space="preserve"> in 1993 </w:t>
      </w:r>
      <w:r w:rsidR="006C7D01" w:rsidRPr="006C7D01">
        <w:t xml:space="preserve">to </w:t>
      </w:r>
      <w:r w:rsidR="006C7D01">
        <w:t>provide guidance to</w:t>
      </w:r>
      <w:r w:rsidR="006C7D01" w:rsidRPr="006C7D01">
        <w:t xml:space="preserve"> networking and information services </w:t>
      </w:r>
      <w:r w:rsidR="006C7D01">
        <w:t xml:space="preserve">to the </w:t>
      </w:r>
      <w:r w:rsidR="009755F2">
        <w:t xml:space="preserve">entire </w:t>
      </w:r>
      <w:r w:rsidR="006C7D01">
        <w:t>kingdom’s h</w:t>
      </w:r>
      <w:r w:rsidR="006C7D01" w:rsidRPr="006C7D01">
        <w:t xml:space="preserve">igher </w:t>
      </w:r>
      <w:r w:rsidR="006C7D01">
        <w:t>e</w:t>
      </w:r>
      <w:r w:rsidR="006C7D01" w:rsidRPr="006C7D01">
        <w:t>ducation</w:t>
      </w:r>
      <w:r w:rsidR="006C7D01">
        <w:t xml:space="preserve"> sector, </w:t>
      </w:r>
      <w:r>
        <w:t>sponsored</w:t>
      </w:r>
      <w:r w:rsidR="006C7D01">
        <w:t xml:space="preserve"> a report </w:t>
      </w:r>
      <w:r>
        <w:t>“</w:t>
      </w:r>
      <w:r w:rsidRPr="0039357D">
        <w:t>to examine and make recommendations on the role and career development of data scientists and the associated supply of specialist data curation skills to the research community</w:t>
      </w:r>
      <w:r>
        <w:t xml:space="preserve">” </w:t>
      </w:r>
      <w:r>
        <w:fldChar w:fldCharType="begin"/>
      </w:r>
      <w:r w:rsidR="00E0253E">
        <w:instrText xml:space="preserve"> ADDIN ZOTERO_ITEM CSL_CITATION {"citationID":"KZUPOrE3","properties":{"formattedCitation":"(Swan and Brown 2008)","plainCitation":"(Swan and Brown 2008)","dontUpdate":true,"noteIndex":0},"citationItems":[{"id":18062,"uris":["http://zotero.org/users/10812/items/KJNFVG5M"],"uri":["http://zotero.org/users/10812/items/KJNFVG5M"],"itemData":{"id":18062,"type":"webpage","genre":"Programme/Project deposit","note":"source: repository.jisc.ac.uk","title":"The Skills, Role and Career Structure of Data Scientists and Curators: An Assessment of Current Practice and Future Needs","title-short":"The Skills, Role and Career Structure of Data Scientists and Curators","URL":"http://repository.jisc.ac.uk/245/","author":[{"family":"Swan","given":"Alma"},{"family":"Brown","given":"Sheridan"}],"accessed":{"date-parts":[["2020",7,12]]},"issued":{"date-parts":[["2008",9,2]]}}}],"schema":"https://github.com/citation-style-language/schema/raw/master/csl-citation.json"} </w:instrText>
      </w:r>
      <w:r>
        <w:fldChar w:fldCharType="separate"/>
      </w:r>
      <w:r>
        <w:rPr>
          <w:noProof/>
        </w:rPr>
        <w:t>(Swan and Brown 2008: 1)</w:t>
      </w:r>
      <w:r>
        <w:fldChar w:fldCharType="end"/>
      </w:r>
      <w:r w:rsidRPr="0039357D">
        <w:t xml:space="preserve">. </w:t>
      </w:r>
      <w:r>
        <w:t>Aware of the semantic confusi</w:t>
      </w:r>
      <w:r w:rsidR="008915DF">
        <w:t>on</w:t>
      </w:r>
      <w:r>
        <w:t xml:space="preserve"> surrounding the term by this time, the report offered this helpful clarification of roles:</w:t>
      </w:r>
    </w:p>
    <w:p w14:paraId="3A3F5187" w14:textId="467D54DD" w:rsidR="0039357D" w:rsidRPr="0039357D" w:rsidRDefault="0039357D" w:rsidP="0039357D">
      <w:pPr>
        <w:pStyle w:val="Extract"/>
        <w:rPr>
          <w:rFonts w:ascii="Times New Roman" w:hAnsi="Times New Roman"/>
        </w:rPr>
      </w:pPr>
      <w:r w:rsidRPr="0039357D">
        <w:t>The nomenclature that currently prevails is inexact and can lead to</w:t>
      </w:r>
      <w:r w:rsidR="008915DF">
        <w:t xml:space="preserve"> </w:t>
      </w:r>
      <w:r w:rsidRPr="0039357D">
        <w:t xml:space="preserve">misunderstanding about the different data-related roles that exist. </w:t>
      </w:r>
      <w:r>
        <w:t xml:space="preserve">… </w:t>
      </w:r>
      <w:r w:rsidRPr="0039357D">
        <w:t xml:space="preserve">We distinguish four roles: data creator, data scientist, data manager and data librarian. We define them in brief as follows: </w:t>
      </w:r>
    </w:p>
    <w:p w14:paraId="13468191" w14:textId="77777777" w:rsidR="0039357D" w:rsidRDefault="0039357D" w:rsidP="005733B2">
      <w:pPr>
        <w:pStyle w:val="Extract"/>
        <w:numPr>
          <w:ilvl w:val="0"/>
          <w:numId w:val="32"/>
        </w:numPr>
        <w:rPr>
          <w:rFonts w:ascii="SymbolMT" w:hAnsi="SymbolMT"/>
        </w:rPr>
      </w:pPr>
      <w:r w:rsidRPr="0039357D">
        <w:t xml:space="preserve">Data creator: researchers with domain expertise who produce data. These people may have a high level of expertise in handling, manipulating and using data </w:t>
      </w:r>
    </w:p>
    <w:p w14:paraId="6ABF2626" w14:textId="158F951F" w:rsidR="0039357D" w:rsidRDefault="0039357D" w:rsidP="005733B2">
      <w:pPr>
        <w:pStyle w:val="Extract"/>
        <w:numPr>
          <w:ilvl w:val="0"/>
          <w:numId w:val="32"/>
        </w:numPr>
        <w:rPr>
          <w:rFonts w:ascii="SymbolMT" w:hAnsi="SymbolMT"/>
        </w:rPr>
      </w:pPr>
      <w:r w:rsidRPr="0039357D">
        <w:t>Data scientist: people who work where the research is carried out</w:t>
      </w:r>
      <w:r w:rsidR="009755F2">
        <w:t>—</w:t>
      </w:r>
      <w:r w:rsidRPr="0039357D">
        <w:t xml:space="preserve">or, in the case of data </w:t>
      </w:r>
      <w:proofErr w:type="spellStart"/>
      <w:r w:rsidRPr="0039357D">
        <w:t>centre</w:t>
      </w:r>
      <w:proofErr w:type="spellEnd"/>
      <w:r w:rsidRPr="0039357D">
        <w:t xml:space="preserve"> personnel, in close collaboration with the creators of the data</w:t>
      </w:r>
      <w:r w:rsidR="009755F2">
        <w:t>—</w:t>
      </w:r>
      <w:r w:rsidRPr="0039357D">
        <w:t xml:space="preserve">and may be involved in creative enquiry and analysis, enabling others to work with digital data, and developments in data base technology </w:t>
      </w:r>
    </w:p>
    <w:p w14:paraId="16963AEA" w14:textId="77777777" w:rsidR="0039357D" w:rsidRDefault="0039357D" w:rsidP="005733B2">
      <w:pPr>
        <w:pStyle w:val="Extract"/>
        <w:numPr>
          <w:ilvl w:val="0"/>
          <w:numId w:val="32"/>
        </w:numPr>
        <w:rPr>
          <w:rFonts w:ascii="SymbolMT" w:hAnsi="SymbolMT"/>
        </w:rPr>
      </w:pPr>
      <w:r w:rsidRPr="0039357D">
        <w:t xml:space="preserve">Data manager: computer scientists, information technologists or information scientists and who take responsibility for computing facilities, storage, continuing access and preservation of data </w:t>
      </w:r>
    </w:p>
    <w:p w14:paraId="6DD2D1BB" w14:textId="3ECB4155" w:rsidR="0039357D" w:rsidRPr="0039357D" w:rsidRDefault="0039357D" w:rsidP="005733B2">
      <w:pPr>
        <w:pStyle w:val="Extract"/>
        <w:numPr>
          <w:ilvl w:val="0"/>
          <w:numId w:val="32"/>
        </w:numPr>
        <w:rPr>
          <w:rFonts w:ascii="SymbolMT" w:hAnsi="SymbolMT"/>
        </w:rPr>
      </w:pPr>
      <w:r w:rsidRPr="0039357D">
        <w:t xml:space="preserve">Data librarian: people originating from the library community, trained and </w:t>
      </w:r>
      <w:proofErr w:type="spellStart"/>
      <w:r w:rsidRPr="0039357D">
        <w:t>specialising</w:t>
      </w:r>
      <w:proofErr w:type="spellEnd"/>
      <w:r w:rsidRPr="0039357D">
        <w:t xml:space="preserve"> in the curation, preservation and archiving of data </w:t>
      </w:r>
    </w:p>
    <w:p w14:paraId="4BC4E426" w14:textId="1B490E60" w:rsidR="0039357D" w:rsidRPr="0039357D" w:rsidRDefault="0039357D" w:rsidP="0039357D">
      <w:pPr>
        <w:pStyle w:val="Extract"/>
        <w:rPr>
          <w:rFonts w:ascii="SymbolMT" w:hAnsi="SymbolMT"/>
        </w:rPr>
      </w:pPr>
      <w:r w:rsidRPr="0039357D">
        <w:t xml:space="preserve">In practice, there is not yet an exact use of such terms in the data community, and the demarcation between roles may be blurred. It will take time for a clear terminology to become general currency. </w:t>
      </w:r>
    </w:p>
    <w:p w14:paraId="5B717153" w14:textId="761FE900" w:rsidR="0039357D" w:rsidRPr="0039357D" w:rsidRDefault="0039357D" w:rsidP="0039357D">
      <w:pPr>
        <w:pStyle w:val="Extract"/>
        <w:rPr>
          <w:rFonts w:ascii="SymbolMT" w:hAnsi="SymbolMT"/>
        </w:rPr>
      </w:pPr>
      <w:r w:rsidRPr="0039357D">
        <w:t xml:space="preserve">Data science is now a topic of attention internationally. In the USA, Canada, Australia, the UK and Europe, developments are occurring. It is notable that the vision in all these places is that data science should be </w:t>
      </w:r>
      <w:proofErr w:type="spellStart"/>
      <w:r w:rsidRPr="0039357D">
        <w:t>organised</w:t>
      </w:r>
      <w:proofErr w:type="spellEnd"/>
      <w:r w:rsidRPr="0039357D">
        <w:t xml:space="preserve"> and developed on a national </w:t>
      </w:r>
      <w:r w:rsidR="00F856BC" w:rsidRPr="0039357D">
        <w:t>pattern</w:t>
      </w:r>
      <w:r w:rsidRPr="0039357D">
        <w:t xml:space="preserve"> rather than relying on piecemeal approaches to the issues</w:t>
      </w:r>
      <w:r w:rsidR="007226E8">
        <w:t xml:space="preserve"> (1)</w:t>
      </w:r>
      <w:r w:rsidRPr="0039357D">
        <w:t xml:space="preserve">. </w:t>
      </w:r>
    </w:p>
    <w:p w14:paraId="1EBF64A6" w14:textId="6EE9FD92" w:rsidR="00666684" w:rsidRDefault="009755F2" w:rsidP="00F74757">
      <w:pPr>
        <w:pStyle w:val="BodyText"/>
        <w:ind w:firstLine="0"/>
      </w:pPr>
      <w:r>
        <w:lastRenderedPageBreak/>
        <w:t xml:space="preserve">These definitions, which expand our scope to include the wider division of labor within which data work </w:t>
      </w:r>
      <w:r w:rsidR="00F74757">
        <w:t>took</w:t>
      </w:r>
      <w:r>
        <w:t xml:space="preserve"> place, are illuminating. They show that even as late as 2008, at precisely the time when a new </w:t>
      </w:r>
      <w:r w:rsidR="007226E8">
        <w:t>usage</w:t>
      </w:r>
      <w:r>
        <w:t xml:space="preserve"> of data scientist would emerge from Silicon Valley, the role was still more closely associated with the classical definition than with the newer definitions proposed by the Tokyo school, Wu, and Cleveland. Again, the salient difference concerns the role of the data scientist (or specialist) relative to the </w:t>
      </w:r>
      <w:r w:rsidR="00F74757">
        <w:t>liminal</w:t>
      </w:r>
      <w:r>
        <w:t xml:space="preserve"> </w:t>
      </w:r>
      <w:r w:rsidR="006A6E48">
        <w:t>site</w:t>
      </w:r>
      <w:r w:rsidR="00F74757">
        <w:t xml:space="preserve"> </w:t>
      </w:r>
      <w:r>
        <w:t>of data creation</w:t>
      </w:r>
      <w:r w:rsidR="00F74757">
        <w:t xml:space="preserve"> at the heart of empirical science: the distinguishing features of the definition given above are that the data scientist works in “</w:t>
      </w:r>
      <w:r w:rsidR="00F74757" w:rsidRPr="0039357D">
        <w:t>close collaboration with the creators of the data</w:t>
      </w:r>
      <w:r w:rsidR="00F74757">
        <w:t xml:space="preserve">,” “where the research is carried out,” and “may be </w:t>
      </w:r>
      <w:r w:rsidR="00F74757" w:rsidRPr="0039357D">
        <w:t>involved in creative enquiry and analysis</w:t>
      </w:r>
      <w:r w:rsidR="00F74757">
        <w:t xml:space="preserve">.” </w:t>
      </w:r>
      <w:r w:rsidR="00A04930">
        <w:t xml:space="preserve">Indeed, the two roles, of researcher and data scientist, may be combined in one person. </w:t>
      </w:r>
      <w:r w:rsidR="00F74757">
        <w:t xml:space="preserve">We may be sure that </w:t>
      </w:r>
      <w:r w:rsidR="00A04930">
        <w:t>“</w:t>
      </w:r>
      <w:r w:rsidR="00F74757">
        <w:t>creative enquiry</w:t>
      </w:r>
      <w:r w:rsidR="00A04930">
        <w:t>”</w:t>
      </w:r>
      <w:r w:rsidR="00F74757">
        <w:t xml:space="preserve"> here refers to more than the kind of data modeling performed by </w:t>
      </w:r>
      <w:proofErr w:type="spellStart"/>
      <w:r w:rsidR="00F74757">
        <w:t>Breiman’s</w:t>
      </w:r>
      <w:proofErr w:type="spellEnd"/>
      <w:r w:rsidR="00F74757">
        <w:t xml:space="preserve"> data modeling culture. </w:t>
      </w:r>
      <w:r w:rsidR="00666684">
        <w:t>To make the separation between statistician and data scientist clearer, consider the following remark, made in reference to one perspective on whether data science should be taught at the undergraduate level: “</w:t>
      </w:r>
      <w:r w:rsidR="00666684" w:rsidRPr="00666684">
        <w:t>data skills should be viewed as a fundamental part of the education of undergraduates in the same way as basic statistics, laboratory practices and methods of recording findings are</w:t>
      </w:r>
      <w:r w:rsidR="00666684">
        <w:t>” (24)</w:t>
      </w:r>
      <w:r w:rsidR="00666684" w:rsidRPr="00666684">
        <w:t xml:space="preserve">. </w:t>
      </w:r>
    </w:p>
    <w:p w14:paraId="23489EE8" w14:textId="29F233EB" w:rsidR="00646732" w:rsidRDefault="00646732" w:rsidP="00646732">
      <w:pPr>
        <w:pStyle w:val="Heading3"/>
      </w:pPr>
      <w:bookmarkStart w:id="63" w:name="_Toc48290868"/>
      <w:proofErr w:type="spellStart"/>
      <w:r>
        <w:t>Dataology</w:t>
      </w:r>
      <w:bookmarkEnd w:id="63"/>
      <w:proofErr w:type="spellEnd"/>
    </w:p>
    <w:p w14:paraId="3F9CFC66" w14:textId="02D30D42" w:rsidR="00D56D1A" w:rsidRDefault="00B46F1E" w:rsidP="00D56D1A">
      <w:pPr>
        <w:pStyle w:val="BodyText"/>
      </w:pPr>
      <w:r>
        <w:t>I</w:t>
      </w:r>
      <w:r w:rsidR="00D56D1A">
        <w:t xml:space="preserve">t is worth noting the </w:t>
      </w:r>
      <w:r w:rsidR="00712EB7">
        <w:t xml:space="preserve">curious </w:t>
      </w:r>
      <w:r w:rsidR="00D56D1A">
        <w:t>appearance of the term “</w:t>
      </w:r>
      <w:proofErr w:type="spellStart"/>
      <w:r w:rsidR="00D56D1A">
        <w:t>dataology</w:t>
      </w:r>
      <w:proofErr w:type="spellEnd"/>
      <w:r w:rsidR="00D56D1A">
        <w:t>” as this time</w:t>
      </w:r>
      <w:r w:rsidR="00096AC4">
        <w:t xml:space="preserve">, </w:t>
      </w:r>
      <w:r w:rsidR="003B4239">
        <w:t>spelled differently than</w:t>
      </w:r>
      <w:r w:rsidR="00096AC4">
        <w:t xml:space="preserve"> </w:t>
      </w:r>
      <w:proofErr w:type="spellStart"/>
      <w:r w:rsidR="00096AC4">
        <w:t>Naur’s</w:t>
      </w:r>
      <w:proofErr w:type="spellEnd"/>
      <w:r w:rsidR="00096AC4">
        <w:t xml:space="preserve"> </w:t>
      </w:r>
      <w:r w:rsidR="00F608A8">
        <w:t>“</w:t>
      </w:r>
      <w:proofErr w:type="spellStart"/>
      <w:r w:rsidR="00096AC4">
        <w:t>datology</w:t>
      </w:r>
      <w:proofErr w:type="spellEnd"/>
      <w:r>
        <w:t>,</w:t>
      </w:r>
      <w:r w:rsidR="00F608A8">
        <w:t>”</w:t>
      </w:r>
      <w:r w:rsidR="00D56D1A">
        <w:t xml:space="preserve"> </w:t>
      </w:r>
      <w:r>
        <w:t xml:space="preserve">in the work of Zhu, et al. </w:t>
      </w:r>
      <w:r w:rsidR="00393F98">
        <w:t xml:space="preserve">as a synonym for data science. </w:t>
      </w:r>
      <w:r w:rsidR="00A0645A">
        <w:t>A</w:t>
      </w:r>
      <w:r w:rsidR="00D56D1A">
        <w:t xml:space="preserve">pparently unaware of </w:t>
      </w:r>
      <w:proofErr w:type="spellStart"/>
      <w:r w:rsidR="00A0645A">
        <w:t>Naur</w:t>
      </w:r>
      <w:proofErr w:type="spellEnd"/>
      <w:r w:rsidR="00096AC4">
        <w:t xml:space="preserve">, </w:t>
      </w:r>
      <w:r w:rsidR="00A0645A">
        <w:t xml:space="preserve">these authors </w:t>
      </w:r>
      <w:r w:rsidR="00096AC4">
        <w:t>propose</w:t>
      </w:r>
      <w:r w:rsidR="00A0645A">
        <w:t>d</w:t>
      </w:r>
      <w:r w:rsidR="00096AC4">
        <w:t xml:space="preserve"> a </w:t>
      </w:r>
      <w:r w:rsidR="00A0645A">
        <w:t xml:space="preserve">new </w:t>
      </w:r>
      <w:r w:rsidR="00096AC4">
        <w:t>science of data</w:t>
      </w:r>
      <w:r w:rsidR="00A0645A">
        <w:t xml:space="preserve"> </w:t>
      </w:r>
      <w:r w:rsidR="00096AC4">
        <w:t>in response to data impedance (“data explosion”) that would focus on</w:t>
      </w:r>
      <w:r w:rsidR="00E37682">
        <w:t xml:space="preserve"> what they termed</w:t>
      </w:r>
      <w:r w:rsidR="00096AC4">
        <w:t xml:space="preserve"> “data nature”:</w:t>
      </w:r>
    </w:p>
    <w:p w14:paraId="66B0AF79" w14:textId="04A22519" w:rsidR="00646732" w:rsidRDefault="00646732" w:rsidP="00646732">
      <w:pPr>
        <w:pStyle w:val="Extract"/>
      </w:pPr>
      <w:r w:rsidRPr="00E0253E">
        <w:t xml:space="preserve">The essence of computer applications is to store things in the real world into computer systems in the form of data, i.e., </w:t>
      </w:r>
      <w:r w:rsidRPr="00096AC4">
        <w:rPr>
          <w:i/>
          <w:iCs/>
        </w:rPr>
        <w:t>it is a process of producing data</w:t>
      </w:r>
      <w:r w:rsidRPr="00E0253E">
        <w:t xml:space="preserve">. Some data are the records related to culture and society, and others are the descriptions of phenomena of universe and life. The large scale of data is rapidly generated and stored in computer systems, which is called </w:t>
      </w:r>
      <w:r w:rsidRPr="00E0253E">
        <w:rPr>
          <w:i/>
          <w:iCs/>
        </w:rPr>
        <w:t>data explosion</w:t>
      </w:r>
      <w:r w:rsidRPr="00E0253E">
        <w:t xml:space="preserve">. </w:t>
      </w:r>
      <w:r w:rsidRPr="00E0253E">
        <w:rPr>
          <w:i/>
          <w:iCs/>
        </w:rPr>
        <w:t>Data explosion</w:t>
      </w:r>
      <w:r w:rsidRPr="00E0253E">
        <w:t xml:space="preserve"> forms </w:t>
      </w:r>
      <w:r w:rsidRPr="00E0253E">
        <w:rPr>
          <w:i/>
          <w:iCs/>
        </w:rPr>
        <w:t>data nature</w:t>
      </w:r>
      <w:r w:rsidRPr="00E0253E">
        <w:t xml:space="preserve"> in computer systems. To explore data nature, new theories and methods are required. In this paper, we present the concept of data nature and introduce the problems arising from data nature, and then we define a new discipline named </w:t>
      </w:r>
      <w:proofErr w:type="spellStart"/>
      <w:r w:rsidRPr="00E0253E">
        <w:rPr>
          <w:i/>
          <w:iCs/>
        </w:rPr>
        <w:t>dataology</w:t>
      </w:r>
      <w:proofErr w:type="spellEnd"/>
      <w:r w:rsidRPr="00E0253E">
        <w:t xml:space="preserve"> (also called </w:t>
      </w:r>
      <w:r w:rsidRPr="00E0253E">
        <w:rPr>
          <w:i/>
          <w:iCs/>
        </w:rPr>
        <w:t>data science</w:t>
      </w:r>
      <w:r w:rsidRPr="00E0253E">
        <w:t xml:space="preserve"> or </w:t>
      </w:r>
      <w:r w:rsidRPr="00E0253E">
        <w:rPr>
          <w:i/>
          <w:iCs/>
        </w:rPr>
        <w:t>science of data</w:t>
      </w:r>
      <w:r w:rsidRPr="00E0253E">
        <w:t xml:space="preserve">), which is an umbrella of theories, methods and technologies for studying data nature. The research issues and framework of </w:t>
      </w:r>
      <w:proofErr w:type="spellStart"/>
      <w:r w:rsidRPr="00E0253E">
        <w:rPr>
          <w:i/>
          <w:iCs/>
        </w:rPr>
        <w:t>dataology</w:t>
      </w:r>
      <w:proofErr w:type="spellEnd"/>
      <w:r w:rsidRPr="00E0253E">
        <w:t xml:space="preserve"> are proposed</w:t>
      </w:r>
      <w:r>
        <w:t xml:space="preserve"> </w:t>
      </w:r>
      <w:r>
        <w:fldChar w:fldCharType="begin"/>
      </w:r>
      <w:r>
        <w:instrText xml:space="preserve"> ADDIN ZOTERO_ITEM CSL_CITATION {"citationID":"ujhe5Qtr","properties":{"formattedCitation":"(Zhu, Zhong, and Xiong 2009)","plainCitation":"(Zhu, Zhong, and Xiong 2009)","dontUpdate":true,"noteIndex":0},"citationItems":[{"id":18282,"uris":["http://zotero.org/users/10812/items/MZKU7QAB"],"uri":["http://zotero.org/users/10812/items/MZKU7QAB"],"itemData":{"id":18282,"type":"paper-conference","abstract":"The essence of computer applications is to store things in the real world into computer systems in the form of data, i.e., it is a process of producing data. Some data are the records related to culture and society, and others are the descriptions of phenomena of universe and life. The large scale of data is rapidly generated and stored in computer systems, which is called data explosion. Data explosion forms data nature in computer systems. To explore data nature, new theories and methods are required. In this paper, we present the concept of data nature and introduce the problems arising from data nature, and then we define a new discipline named dataology (also called data science or science of data), which is an umbrella of theories, methods and technologies for studying data nature. The research issues and framework of dataology are proposed.","collection-title":"Lecture Notes in Computer Science","container-title":"Brain Informatics","DOI":"10.1007/978-3-642-04954-5_25","event-place":"Berlin, Heidelberg","ISBN":"978-3-642-04954-5","language":"en","page":"147-158","publisher":"Springer","publisher-place":"Berlin, Heidelberg","source":"Springer Link","title":"Data Explosion, Data Nature and Dataology","author":[{"family":"Zhu","given":"Yangyong"},{"family":"Zhong","given":"Ning"},{"family":"Xiong","given":"Yun"}],"editor":[{"family":"Zhong","given":"Ning"},{"family":"Li","given":"Kuncheng"},{"family":"Lu","given":"Shengfu"},{"family":"Chen","given":"Lin"}],"issued":{"date-parts":[["2009"]]}}}],"schema":"https://github.com/citation-style-language/schema/raw/master/csl-citation.json"} </w:instrText>
      </w:r>
      <w:r>
        <w:fldChar w:fldCharType="separate"/>
      </w:r>
      <w:r>
        <w:rPr>
          <w:noProof/>
        </w:rPr>
        <w:t>(Zhu, Zhong, and Xiong 2009: abstract; emphases in original)</w:t>
      </w:r>
      <w:r>
        <w:fldChar w:fldCharType="end"/>
      </w:r>
      <w:r w:rsidRPr="00E0253E">
        <w:t>.</w:t>
      </w:r>
    </w:p>
    <w:p w14:paraId="47B4C62E" w14:textId="5C0B2EC5" w:rsidR="00F608A8" w:rsidRDefault="00A0645A" w:rsidP="00B46F1E">
      <w:pPr>
        <w:pStyle w:val="BodyText"/>
        <w:ind w:firstLine="0"/>
      </w:pPr>
      <w:r>
        <w:t>T</w:t>
      </w:r>
      <w:r w:rsidR="003417BC">
        <w:t xml:space="preserve">his definition was consistent with the classical definition and indeed echoed the concerns of the </w:t>
      </w:r>
      <w:r w:rsidR="003417BC" w:rsidRPr="003417BC">
        <w:rPr>
          <w:sz w:val="22"/>
          <w:szCs w:val="22"/>
        </w:rPr>
        <w:t>US</w:t>
      </w:r>
      <w:r w:rsidR="003417BC">
        <w:t xml:space="preserve"> Department of Defense to define data</w:t>
      </w:r>
      <w:r w:rsidR="00E37682">
        <w:t xml:space="preserve"> decades earlier</w:t>
      </w:r>
      <w:r w:rsidR="003417BC">
        <w:t xml:space="preserve">, as a prerequisite to developing technologies to process and manage it. It is </w:t>
      </w:r>
      <w:r w:rsidR="00712EB7">
        <w:t xml:space="preserve">also </w:t>
      </w:r>
      <w:r w:rsidR="003417BC">
        <w:t xml:space="preserve">worth noting the change in understanding of data impedance at this juncture; whereas originally </w:t>
      </w:r>
      <w:r w:rsidR="00B46F1E">
        <w:t>the focus</w:t>
      </w:r>
      <w:r w:rsidR="003417BC">
        <w:t xml:space="preserve"> </w:t>
      </w:r>
      <w:r w:rsidR="00B46F1E">
        <w:t xml:space="preserve">was on </w:t>
      </w:r>
      <w:r w:rsidR="003417BC">
        <w:t>the overproduction of data</w:t>
      </w:r>
      <w:r w:rsidR="00901D76">
        <w:t xml:space="preserve"> by sources ranging</w:t>
      </w:r>
      <w:r w:rsidR="00393F98">
        <w:t xml:space="preserve"> </w:t>
      </w:r>
      <w:r w:rsidR="00B46F1E">
        <w:t>from scholarly communication to satellite signals</w:t>
      </w:r>
      <w:r w:rsidR="00393F98">
        <w:t xml:space="preserve">, </w:t>
      </w:r>
      <w:r w:rsidR="003417BC">
        <w:t>in relation to machinery to process it, by this time it referred to vast amounts of data collected in databases</w:t>
      </w:r>
      <w:r w:rsidR="00B46F1E">
        <w:t xml:space="preserve">—the machinery developed to </w:t>
      </w:r>
      <w:r w:rsidR="00E06FA5">
        <w:t>manage</w:t>
      </w:r>
      <w:r w:rsidR="00B46F1E">
        <w:t xml:space="preserve"> data</w:t>
      </w:r>
      <w:r w:rsidR="00F608A8">
        <w:t xml:space="preserve">. </w:t>
      </w:r>
      <w:r w:rsidR="00B46F1E">
        <w:t>This parallels the shift in focus we saw in the Tokyo school, f</w:t>
      </w:r>
      <w:r w:rsidR="00E06FA5">
        <w:t>rom raw data to data in databases</w:t>
      </w:r>
      <w:r w:rsidR="00B46F1E">
        <w:t>. As the locus of impedance changed, so too did the focus of data science (in this usage). For Zhu,</w:t>
      </w:r>
      <w:r w:rsidR="00393F98">
        <w:t xml:space="preserve"> et al.,</w:t>
      </w:r>
      <w:r w:rsidR="00B46F1E">
        <w:t xml:space="preserve"> data </w:t>
      </w:r>
      <w:r w:rsidR="00B46F1E">
        <w:lastRenderedPageBreak/>
        <w:t>nature refer</w:t>
      </w:r>
      <w:r w:rsidR="00013496">
        <w:t>r</w:t>
      </w:r>
      <w:r w:rsidR="00E06FA5">
        <w:t>ed</w:t>
      </w:r>
      <w:r w:rsidR="00B46F1E">
        <w:t xml:space="preserve"> explicitly to data in databases and computer systems, and </w:t>
      </w:r>
      <w:r w:rsidR="00E06FA5">
        <w:t>their</w:t>
      </w:r>
      <w:r w:rsidR="00B46F1E">
        <w:t xml:space="preserve"> concern </w:t>
      </w:r>
      <w:r w:rsidR="00E06FA5">
        <w:t>wa</w:t>
      </w:r>
      <w:r w:rsidR="00B46F1E">
        <w:t xml:space="preserve">s to understand the relationship between data nature and real nature. Again, this shift is consistent with the classical definition as well as </w:t>
      </w:r>
      <w:proofErr w:type="spellStart"/>
      <w:r w:rsidR="00B46F1E">
        <w:t>Naur’s</w:t>
      </w:r>
      <w:proofErr w:type="spellEnd"/>
      <w:r w:rsidR="00393F98">
        <w:t>;</w:t>
      </w:r>
      <w:r w:rsidR="00B46F1E">
        <w:t xml:space="preserve"> the focus is on the epistemological dimensions of data</w:t>
      </w:r>
      <w:r>
        <w:t>, data as a form of representation,</w:t>
      </w:r>
      <w:r w:rsidR="00B46F1E">
        <w:t xml:space="preserve"> as found in computational machinery.</w:t>
      </w:r>
      <w:r>
        <w:t xml:space="preserve"> </w:t>
      </w:r>
      <w:r w:rsidR="00393F98">
        <w:t xml:space="preserve">In contrast to Nau, however, the relationship between data and the world is considered central. </w:t>
      </w:r>
      <w:r>
        <w:t xml:space="preserve">From this perspective, </w:t>
      </w:r>
      <w:r w:rsidR="00B46F1E">
        <w:t>data mining</w:t>
      </w:r>
      <w:r>
        <w:t xml:space="preserve"> </w:t>
      </w:r>
      <w:r w:rsidR="00DC15EA">
        <w:t>i</w:t>
      </w:r>
      <w:r>
        <w:t>s regarded as a kind of data science</w:t>
      </w:r>
      <w:r w:rsidR="00B46F1E">
        <w:t>:</w:t>
      </w:r>
    </w:p>
    <w:p w14:paraId="3408F164" w14:textId="526579BB" w:rsidR="00F608A8" w:rsidRPr="00F608A8" w:rsidRDefault="00F608A8" w:rsidP="00F608A8">
      <w:pPr>
        <w:pStyle w:val="Extract"/>
        <w:rPr>
          <w:rFonts w:ascii="Times New Roman" w:hAnsi="Times New Roman"/>
        </w:rPr>
      </w:pPr>
      <w:r w:rsidRPr="00F608A8">
        <w:t xml:space="preserve">The appearance of data mining technology </w:t>
      </w:r>
      <w:r>
        <w:t>…</w:t>
      </w:r>
      <w:r w:rsidRPr="00F608A8">
        <w:t xml:space="preserve"> means that people began to study the laws aiming at data in computer systems. In the field of Internet, more and more researches focus on network behavior, network community, network search, and network culture. Because of the accumulation of data, newly disciplines, such as bioinformatics and brain informatics, are also typical </w:t>
      </w:r>
      <w:proofErr w:type="spellStart"/>
      <w:r w:rsidRPr="00F608A8">
        <w:t>dataology</w:t>
      </w:r>
      <w:proofErr w:type="spellEnd"/>
      <w:r w:rsidRPr="00F608A8">
        <w:t xml:space="preserve"> centric research areas. For instance, </w:t>
      </w:r>
      <w:r w:rsidRPr="00F608A8">
        <w:rPr>
          <w:sz w:val="19"/>
          <w:szCs w:val="22"/>
        </w:rPr>
        <w:t xml:space="preserve">DNA </w:t>
      </w:r>
      <w:r w:rsidRPr="00F608A8">
        <w:t>data in bioinformatics are the data that describe natural structures of life, based on which we can study life using computers</w:t>
      </w:r>
      <w:r>
        <w:t xml:space="preserve"> (153)</w:t>
      </w:r>
      <w:r w:rsidRPr="00F608A8">
        <w:t xml:space="preserve">. </w:t>
      </w:r>
    </w:p>
    <w:p w14:paraId="010F914B" w14:textId="74653004" w:rsidR="00F608A8" w:rsidRPr="008D3B5E" w:rsidRDefault="00393F98" w:rsidP="00096AC4">
      <w:pPr>
        <w:pStyle w:val="BodyText"/>
        <w:ind w:firstLine="0"/>
      </w:pPr>
      <w:r>
        <w:t>In other words, n</w:t>
      </w:r>
      <w:r w:rsidR="00A0645A">
        <w:t>ot only is data mining consistent with data science</w:t>
      </w:r>
      <w:r>
        <w:t xml:space="preserve"> in this view</w:t>
      </w:r>
      <w:r w:rsidR="00A0645A">
        <w:t>, it is central to it.</w:t>
      </w:r>
      <w:r>
        <w:t xml:space="preserve"> More recently, the authors situate this definition within the array of definitions that currently characterize the ambiguous nature of the field and which motivate the current essay </w:t>
      </w:r>
      <w:r>
        <w:fldChar w:fldCharType="begin"/>
      </w:r>
      <w:r>
        <w:instrText xml:space="preserve"> ADDIN ZOTERO_ITEM CSL_CITATION {"citationID":"ak7MdlOC","properties":{"formattedCitation":"(Zhu and Xiong 2015)","plainCitation":"(Zhu and Xiong 2015)","noteIndex":0},"citationItems":[{"id":18125,"uris":["http://zotero.org/users/10812/items/URFUEH3L"],"uri":["http://zotero.org/users/10812/items/URFUEH3L"],"itemData":{"id":18125,"type":"article-journal","abstract":"Data science is gaining more and more and widespread attention, but no consensus viewpoint on what data science is has emerged. As a new science, its objects of study and scientific issues should not be covered by established sciences. Data in cyberspace have formed what we call datanature. In the present paper, data science is defined as the science of exploring datanature.","container-title":"arXiv:1501.05039 [cs]","note":"arXiv: 1501.05039","source":"arXiv.org","title":"Defining Data Science","URL":"http://arxiv.org/abs/1501.05039","author":[{"family":"Zhu","given":"Yangyong"},{"family":"Xiong","given":"Yun"}],"accessed":{"date-parts":[["2020",7,16]]},"issued":{"date-parts":[["2015",1,20]]}}}],"schema":"https://github.com/citation-style-language/schema/raw/master/csl-citation.json"} </w:instrText>
      </w:r>
      <w:r>
        <w:fldChar w:fldCharType="separate"/>
      </w:r>
      <w:r>
        <w:rPr>
          <w:noProof/>
        </w:rPr>
        <w:t>(Zhu and Xiong 2015)</w:t>
      </w:r>
      <w:r>
        <w:fldChar w:fldCharType="end"/>
      </w:r>
      <w:r>
        <w:t>. Consistent with their focus on data as it exists in databases, the authors focus on the role of the Internet and social media in constituting the field of data science. This is a perspective we will revisit.</w:t>
      </w:r>
    </w:p>
    <w:p w14:paraId="544D5A3F" w14:textId="7C1D7FBD" w:rsidR="002B1152" w:rsidRDefault="00213C2F" w:rsidP="002B1152">
      <w:pPr>
        <w:pStyle w:val="Heading3"/>
      </w:pPr>
      <w:bookmarkStart w:id="64" w:name="_Toc48290869"/>
      <w:r>
        <w:t>Summary</w:t>
      </w:r>
      <w:bookmarkEnd w:id="64"/>
    </w:p>
    <w:p w14:paraId="75691A18" w14:textId="1ADA0D85" w:rsidR="002F4AFE" w:rsidRDefault="001E3737" w:rsidP="00576328">
      <w:pPr>
        <w:pStyle w:val="BodyText"/>
      </w:pPr>
      <w:r>
        <w:t>During</w:t>
      </w:r>
      <w:r w:rsidR="00576328">
        <w:t xml:space="preserve"> the first two decades following </w:t>
      </w:r>
      <w:r w:rsidR="00E0253E">
        <w:t xml:space="preserve">Berners-Lee’s invention of the Web, </w:t>
      </w:r>
      <w:r w:rsidR="002F4AFE">
        <w:t xml:space="preserve">the term data science emerged from the long tail of usage, where it had resided essentially since </w:t>
      </w:r>
      <w:proofErr w:type="spellStart"/>
      <w:r w:rsidR="002F4AFE">
        <w:t>Naur</w:t>
      </w:r>
      <w:proofErr w:type="spellEnd"/>
      <w:r w:rsidR="002F4AFE">
        <w:t xml:space="preserve">, to become the sign of new kind of statistics. This new statistics would overcome the limitations of a field that had lost its way amidst the rise of computational data processing technologies and of what would eventually be called “big data,” a term that we may take to be a synonym for the condition of data impedance associated with the use of the term data science since the 1960s. Ironically, big data was the product of what we might call the first wave response to data impedance; database technologies were developed to </w:t>
      </w:r>
      <w:r w:rsidR="00A63088">
        <w:t>contain</w:t>
      </w:r>
      <w:r w:rsidR="002F4AFE">
        <w:t xml:space="preserve"> and manage the oft mentioned “data deluge,” and these in turned produced another flood, of software and </w:t>
      </w:r>
      <w:r w:rsidR="00A63088">
        <w:t xml:space="preserve">enormous caches of </w:t>
      </w:r>
      <w:r w:rsidR="002F4AFE">
        <w:t>aggregated data. In addition, they produced a nemesis to statistics—the field of data mining.</w:t>
      </w:r>
      <w:r w:rsidR="00A63088" w:rsidRPr="0027759D">
        <w:rPr>
          <w:rStyle w:val="FootnoteReference"/>
        </w:rPr>
        <w:footnoteReference w:id="11"/>
      </w:r>
      <w:r w:rsidR="002F4AFE">
        <w:t xml:space="preserve"> </w:t>
      </w:r>
    </w:p>
    <w:p w14:paraId="2024D28B" w14:textId="0B4CB2D1" w:rsidR="00A63088" w:rsidRDefault="002F4AFE" w:rsidP="00A63088">
      <w:pPr>
        <w:pStyle w:val="BodyText"/>
      </w:pPr>
      <w:r>
        <w:t>Yet throughout out this period, classical data science persists and</w:t>
      </w:r>
      <w:ins w:id="65" w:author="Alvarado, Rafael C (rca2t)" w:date="2020-12-07T09:13:00Z">
        <w:r w:rsidR="00CA1291">
          <w:t xml:space="preserve"> </w:t>
        </w:r>
      </w:ins>
      <w:del w:id="66" w:author="Alvarado, Rafael C (rca2t)" w:date="2020-12-07T09:13:00Z">
        <w:r w:rsidDel="00CA1291">
          <w:delText xml:space="preserve"> </w:delText>
        </w:r>
      </w:del>
      <w:r>
        <w:t xml:space="preserve">paradoxically becomes stronger, perhaps in response to </w:t>
      </w:r>
      <w:r w:rsidR="00A63088">
        <w:t xml:space="preserve">the use </w:t>
      </w:r>
      <w:r>
        <w:t>of the term among statisticians.</w:t>
      </w:r>
      <w:r w:rsidR="00A63088">
        <w:t xml:space="preserve"> We see that even up to the eve of the next milestone, data science was widely understood to refer to work associated with data processing, the theory and practice associated with data, especially in the context of scientific data. This was </w:t>
      </w:r>
      <w:r w:rsidR="00A63088">
        <w:lastRenderedPageBreak/>
        <w:t xml:space="preserve">the understanding of data science implied by </w:t>
      </w:r>
      <w:r w:rsidR="00A63088" w:rsidRPr="00A63088">
        <w:rPr>
          <w:sz w:val="22"/>
          <w:szCs w:val="22"/>
        </w:rPr>
        <w:t>CODATA</w:t>
      </w:r>
      <w:r w:rsidR="00A63088">
        <w:t xml:space="preserve">’s journal. We also note that the classical definition, when it </w:t>
      </w:r>
      <w:r w:rsidR="00213C2F">
        <w:t>was</w:t>
      </w:r>
      <w:r w:rsidR="00A63088">
        <w:t xml:space="preserve"> articulated, was consistently inclusive of the work of data miners. For their part, </w:t>
      </w:r>
      <w:r w:rsidR="00213C2F">
        <w:t>these new workers</w:t>
      </w:r>
      <w:r w:rsidR="00A63088">
        <w:t xml:space="preserve"> did not appear to need the term; the phrase “knowledge discovery (in databases)</w:t>
      </w:r>
      <w:r w:rsidR="00392388">
        <w:t>,</w:t>
      </w:r>
      <w:r w:rsidR="00A63088">
        <w:t xml:space="preserve">” </w:t>
      </w:r>
      <w:r w:rsidR="00392388">
        <w:t xml:space="preserve">referring to the framing context of activity, </w:t>
      </w:r>
      <w:r w:rsidR="00A63088">
        <w:t>was sufficient to capture their understanding</w:t>
      </w:r>
      <w:r w:rsidR="00646732">
        <w:t xml:space="preserve"> of their work</w:t>
      </w:r>
      <w:r w:rsidR="00392388">
        <w:t xml:space="preserve"> </w:t>
      </w:r>
      <w:r w:rsidR="00392388">
        <w:fldChar w:fldCharType="begin"/>
      </w:r>
      <w:r w:rsidR="00392388">
        <w:instrText xml:space="preserve"> ADDIN ZOTERO_ITEM CSL_CITATION {"citationID":"UHQ29n6N","properties":{"formattedCitation":"(Fayyad et al. 1996)","plainCitation":"(Fayyad et al. 1996)","noteIndex":0},"citationItems":[{"id":17558,"uris":["http://zotero.org/users/10812/items/YNM4L2HF"],"uri":["http://zotero.org/users/10812/items/YNM4L2HF"],"itemData":{"id":17558,"type":"paper-conference","container-title":"KDD","page":"82–88","title":"Knowledge Discovery and Data Mining: Towards a Unifying Framework.","volume":"96","author":[{"family":"Fayyad","given":"Usama M"},{"family":"Piatetsky-Shapiro","given":"Gregory"},{"family":"Smyth","given":"Padhraic"},{"literal":"others"}],"issued":{"date-parts":[["1996"]]}}}],"schema":"https://github.com/citation-style-language/schema/raw/master/csl-citation.json"} </w:instrText>
      </w:r>
      <w:r w:rsidR="00392388">
        <w:fldChar w:fldCharType="separate"/>
      </w:r>
      <w:r w:rsidR="00392388">
        <w:rPr>
          <w:noProof/>
        </w:rPr>
        <w:t>(Fayyad et al. 1996)</w:t>
      </w:r>
      <w:r w:rsidR="00392388">
        <w:fldChar w:fldCharType="end"/>
      </w:r>
      <w:r w:rsidR="00A63088">
        <w:t xml:space="preserve">. </w:t>
      </w:r>
    </w:p>
    <w:p w14:paraId="5A725064" w14:textId="170698C7" w:rsidR="00213C2F" w:rsidRDefault="00213C2F" w:rsidP="00A63088">
      <w:pPr>
        <w:pStyle w:val="BodyText"/>
      </w:pPr>
      <w:r>
        <w:t>Notably, during this period the term “data scientist” emerge</w:t>
      </w:r>
      <w:r w:rsidR="00081636">
        <w:t>d</w:t>
      </w:r>
      <w:r>
        <w:t xml:space="preserve"> as well, in both statistical and classical contexts. </w:t>
      </w:r>
      <w:r w:rsidR="00392388">
        <w:t>Its appearance</w:t>
      </w:r>
      <w:r w:rsidR="00081636">
        <w:t xml:space="preserve"> </w:t>
      </w:r>
      <w:r w:rsidR="00392388">
        <w:t xml:space="preserve">reflected </w:t>
      </w:r>
      <w:r w:rsidR="00081636">
        <w:t>a</w:t>
      </w:r>
      <w:r>
        <w:t xml:space="preserve"> concern for data science as a</w:t>
      </w:r>
      <w:r w:rsidR="00081636">
        <w:t xml:space="preserve">n emerging profession, complete with educational requirements. In the statistician’s usage, this position was ambivalently placed within the general division of labor, as either a synthetic “new man” figure that would encompass data analysis, or else as a “data specialist,” an adjunct to the more primary work of the data analyst. In any case, the appearance of this grammatical variant indicates a transformation in the social context of usage: data science had moved from being an </w:t>
      </w:r>
      <w:r w:rsidR="00474CB0">
        <w:t>abstract</w:t>
      </w:r>
      <w:r w:rsidR="00081636">
        <w:t xml:space="preserve"> concern to a widely distributed </w:t>
      </w:r>
      <w:r w:rsidR="00474CB0">
        <w:t xml:space="preserve">and embedded </w:t>
      </w:r>
      <w:r w:rsidR="00081636">
        <w:t>activity.</w:t>
      </w:r>
    </w:p>
    <w:p w14:paraId="322AAFF7" w14:textId="1D82CF7F" w:rsidR="00817CA7" w:rsidRDefault="00213C2F" w:rsidP="004411EA">
      <w:pPr>
        <w:pStyle w:val="BodyText"/>
      </w:pPr>
      <w:proofErr w:type="spellStart"/>
      <w:r>
        <w:t>Breiman’s</w:t>
      </w:r>
      <w:proofErr w:type="spellEnd"/>
      <w:r>
        <w:t xml:space="preserve"> account of two cultures</w:t>
      </w:r>
      <w:r w:rsidR="00081636">
        <w:t xml:space="preserve"> of statistical modeling</w:t>
      </w:r>
      <w:r>
        <w:t xml:space="preserve">, written in the middle of this period, turns out to provide a useful framework for capturing the epistemological differences between the two communities associated with these definitions. </w:t>
      </w:r>
      <w:r w:rsidR="00081636">
        <w:t xml:space="preserve">On the one hand, we have the data analysts, on the other the data miners. The former, descendants of Tukey, remained faithful to the mission of statistics to provide a mathematically principled methodology for working with data. </w:t>
      </w:r>
      <w:r w:rsidR="004E1F80">
        <w:t xml:space="preserve">Ideally, all data </w:t>
      </w:r>
      <w:r w:rsidR="00646732">
        <w:t>were</w:t>
      </w:r>
      <w:r w:rsidR="004E1F80">
        <w:t xml:space="preserve"> understood to be produced by information generating mechanisms that can be described</w:t>
      </w:r>
      <w:r w:rsidR="004411EA">
        <w:t xml:space="preserve"> by interpretable models and</w:t>
      </w:r>
      <w:r w:rsidR="004E1F80">
        <w:t xml:space="preserve">, in the ideal case, parametrically. Even Bayesian methods, long held back by their complexity, but reborn with the rise of computational methods like </w:t>
      </w:r>
      <w:r w:rsidR="004E1F80" w:rsidRPr="004E1F80">
        <w:rPr>
          <w:sz w:val="22"/>
          <w:szCs w:val="22"/>
        </w:rPr>
        <w:t>MCMC</w:t>
      </w:r>
      <w:r w:rsidR="004E1F80">
        <w:t xml:space="preserve"> and Gibbs Sampling, were </w:t>
      </w:r>
      <w:r w:rsidR="00013496">
        <w:t>reined</w:t>
      </w:r>
      <w:r w:rsidR="004E1F80">
        <w:t xml:space="preserve"> in by the data modeler’s ethos. </w:t>
      </w:r>
      <w:r w:rsidR="00081636">
        <w:t xml:space="preserve">The latter, </w:t>
      </w:r>
      <w:r w:rsidR="004E1F80">
        <w:t xml:space="preserve">the data miners, </w:t>
      </w:r>
      <w:r w:rsidR="00081636">
        <w:t xml:space="preserve">unfettered by such </w:t>
      </w:r>
      <w:r w:rsidR="004E1F80">
        <w:t>requirements</w:t>
      </w:r>
      <w:r w:rsidR="00081636">
        <w:t xml:space="preserve">, enthusiastically applied the newer and rapidly developing world of algorithms and, more generally, computational thinking </w:t>
      </w:r>
      <w:r w:rsidR="004E1F80">
        <w:t xml:space="preserve">to the data surplus that was inundating science, government, and industry. </w:t>
      </w:r>
    </w:p>
    <w:p w14:paraId="31320042" w14:textId="44D1FD66" w:rsidR="004411EA" w:rsidRDefault="004E1F80" w:rsidP="00210A32">
      <w:pPr>
        <w:pStyle w:val="Bourdieu"/>
      </w:pPr>
      <w:r>
        <w:t xml:space="preserve">The differences between these two groups may be characterized in many ways, </w:t>
      </w:r>
      <w:r w:rsidR="004411EA">
        <w:t xml:space="preserve">such as how they conceive of the relationship between </w:t>
      </w:r>
      <w:r>
        <w:t xml:space="preserve">data and </w:t>
      </w:r>
      <w:r w:rsidR="004411EA">
        <w:t xml:space="preserve">motivating questions. </w:t>
      </w:r>
      <w:r w:rsidR="00732942">
        <w:t>Another</w:t>
      </w:r>
      <w:r w:rsidR="004411EA">
        <w:t xml:space="preserve"> way, implied by the preceding account, is in their relation to computing technology. </w:t>
      </w:r>
      <w:r w:rsidR="00B83F49">
        <w:t>For the data analyst, the computer</w:t>
      </w:r>
      <w:r w:rsidR="004411EA">
        <w:t xml:space="preserve"> </w:t>
      </w:r>
      <w:r w:rsidR="00B83F49">
        <w:t>is an</w:t>
      </w:r>
      <w:r w:rsidR="004411EA">
        <w:t xml:space="preserve"> external</w:t>
      </w:r>
      <w:r w:rsidR="00B83F49">
        <w:t xml:space="preserve"> </w:t>
      </w:r>
      <w:r w:rsidR="00B83F49" w:rsidRPr="004411EA">
        <w:rPr>
          <w:i/>
          <w:iCs/>
        </w:rPr>
        <w:t>environment</w:t>
      </w:r>
      <w:r w:rsidR="004411EA">
        <w:t xml:space="preserve"> that supports their work; the computer is convenient bu</w:t>
      </w:r>
      <w:r w:rsidR="00646732">
        <w:t>t</w:t>
      </w:r>
      <w:r w:rsidR="004411EA">
        <w:t xml:space="preserve"> not necessary</w:t>
      </w:r>
      <w:r w:rsidR="00817CA7">
        <w:t xml:space="preserve">, </w:t>
      </w:r>
      <w:r w:rsidR="00210A32">
        <w:t xml:space="preserve">at least in principle, </w:t>
      </w:r>
      <w:r w:rsidR="00817CA7">
        <w:t>as Tukey implied by his reference to “pen, paper, and slide rule</w:t>
      </w:r>
      <w:r w:rsidR="004411EA">
        <w:t>.</w:t>
      </w:r>
      <w:r w:rsidR="00817CA7">
        <w:t>”</w:t>
      </w:r>
      <w:r w:rsidR="004411EA">
        <w:t xml:space="preserve"> </w:t>
      </w:r>
      <w:r w:rsidR="00B83F49">
        <w:t>For the data miner, the computer</w:t>
      </w:r>
      <w:r w:rsidR="004411EA">
        <w:t xml:space="preserve"> </w:t>
      </w:r>
      <w:r w:rsidR="00B83F49">
        <w:t>is a</w:t>
      </w:r>
      <w:r w:rsidR="004411EA">
        <w:t xml:space="preserve">n immersive </w:t>
      </w:r>
      <w:r w:rsidR="00B83F49" w:rsidRPr="004411EA">
        <w:rPr>
          <w:i/>
          <w:iCs/>
        </w:rPr>
        <w:t>medium</w:t>
      </w:r>
      <w:r w:rsidR="004411EA">
        <w:t xml:space="preserve"> within which their work is made possible; it is a </w:t>
      </w:r>
      <w:r w:rsidR="00817CA7" w:rsidRPr="00817CA7">
        <w:rPr>
          <w:i/>
          <w:iCs/>
        </w:rPr>
        <w:t>sine qua non</w:t>
      </w:r>
      <w:r w:rsidR="00817CA7">
        <w:t xml:space="preserve"> </w:t>
      </w:r>
      <w:r w:rsidR="004411EA">
        <w:t>for their work.</w:t>
      </w:r>
      <w:r w:rsidR="00732942">
        <w:t xml:space="preserve"> The effects of media on thinking have long been recognized and studied, specifically in relation to differences between orality and literacy. In this case, one effect </w:t>
      </w:r>
      <w:r w:rsidR="00817CA7">
        <w:t xml:space="preserve">of the medium of data </w:t>
      </w:r>
      <w:r w:rsidR="00732942">
        <w:t xml:space="preserve">may be noted: for the computational thinker, the separation between data and models is </w:t>
      </w:r>
      <w:r w:rsidR="00817CA7">
        <w:t xml:space="preserve">always </w:t>
      </w:r>
      <w:r w:rsidR="00732942">
        <w:t xml:space="preserve">provisional. This is because models may always be represented as code </w:t>
      </w:r>
      <w:r w:rsidR="00817CA7">
        <w:t xml:space="preserve">and </w:t>
      </w:r>
      <w:r w:rsidR="00732942">
        <w:t xml:space="preserve">are </w:t>
      </w:r>
      <w:r w:rsidR="00817CA7">
        <w:t xml:space="preserve">therefore </w:t>
      </w:r>
      <w:r w:rsidR="00210A32">
        <w:t xml:space="preserve">as </w:t>
      </w:r>
      <w:r w:rsidR="00732942">
        <w:t>data</w:t>
      </w:r>
      <w:r w:rsidR="00210A32">
        <w:t xml:space="preserve">, given the equivalency between the two </w:t>
      </w:r>
      <w:r w:rsidR="00817CA7">
        <w:t>in the Von Neuman architecture</w:t>
      </w:r>
      <w:r w:rsidR="00210A32">
        <w:t>, the common ancestor</w:t>
      </w:r>
      <w:r w:rsidR="00817CA7">
        <w:t xml:space="preserve"> </w:t>
      </w:r>
      <w:r w:rsidR="00210A32">
        <w:t xml:space="preserve">of </w:t>
      </w:r>
      <w:r w:rsidR="00817CA7">
        <w:t>practically all of comput</w:t>
      </w:r>
      <w:r w:rsidR="00210A32">
        <w:t xml:space="preserve">er </w:t>
      </w:r>
      <w:r w:rsidR="00745491">
        <w:t xml:space="preserve">processor </w:t>
      </w:r>
      <w:r w:rsidR="00210A32">
        <w:t>technology in use today</w:t>
      </w:r>
      <w:r w:rsidR="00817CA7">
        <w:t xml:space="preserve"> </w:t>
      </w:r>
      <w:r w:rsidR="00817CA7">
        <w:fldChar w:fldCharType="begin"/>
      </w:r>
      <w:r w:rsidR="00817CA7">
        <w:instrText xml:space="preserve"> ADDIN ZOTERO_ITEM CSL_CITATION {"citationID":"fdi5qQ0U","properties":{"formattedCitation":"(Dyson 2012)","plainCitation":"(Dyson 2012)","noteIndex":0},"citationItems":[{"id":18284,"uris":["http://zotero.org/users/10812/items/7HWA52PN"],"uri":["http://zotero.org/users/10812/items/7HWA52PN"],"itemData":{"id":18284,"type":"book","abstract":"A Wall Street Journal Best Business Book of 2012A Kirkus Reviews Best Book of 2012In this revealing account of how the digital universe exploded in the aftermath of World War II, George Dyson illuminates the nature of digital computers, the lives of those who brought them into existence, and how code took over the world.  In the 1940s and ‘50s, a small group of men and women—led by John von Neumann—gathered in Princeton, New Jersey, to begin building one of the first computers to realize Alan Turing’s vision of a Universal Machine. The codes unleashed within this embryonic, 5-kilobyte universe—less memory than is allocated to displaying a single icon on a computer screen today—broke the distinction between numbers that mean things and numbers that do things, and our universe would never be the same. Turing’s Cathedral is the story of how the most constructive and most destructive of twentieth-century inventions—the digital computer and the hydrogen bomb—emerged at the same time.","edition":"1st edition","event-place":"New York","ISBN":"978-1-4000-7599-7","language":"English","number-of-pages":"464","publisher":"Vintage","publisher-place":"New York","source":"Amazon","title":"Turing's Cathedral: The Origins of the Digital Universe","title-short":"Turing's Cathedral","author":[{"family":"Dyson","given":"George"}],"issued":{"date-parts":[["2012",12,11]]}}}],"schema":"https://github.com/citation-style-language/schema/raw/master/csl-citation.json"} </w:instrText>
      </w:r>
      <w:r w:rsidR="00817CA7">
        <w:fldChar w:fldCharType="separate"/>
      </w:r>
      <w:r w:rsidR="00817CA7">
        <w:rPr>
          <w:noProof/>
        </w:rPr>
        <w:t>(Dyson 2012)</w:t>
      </w:r>
      <w:r w:rsidR="00817CA7">
        <w:fldChar w:fldCharType="end"/>
      </w:r>
      <w:r w:rsidR="00817CA7">
        <w:t xml:space="preserve">. </w:t>
      </w:r>
      <w:r w:rsidR="00210A32">
        <w:t>T</w:t>
      </w:r>
      <w:r w:rsidR="00817CA7">
        <w:t xml:space="preserve">his equivalency makes homoiconic languages, such as </w:t>
      </w:r>
      <w:r w:rsidR="00817CA7" w:rsidRPr="00646732">
        <w:rPr>
          <w:sz w:val="20"/>
          <w:szCs w:val="20"/>
        </w:rPr>
        <w:t>LISP</w:t>
      </w:r>
      <w:r w:rsidR="00817CA7" w:rsidRPr="00646732">
        <w:rPr>
          <w:sz w:val="19"/>
          <w:szCs w:val="22"/>
        </w:rPr>
        <w:t xml:space="preserve"> </w:t>
      </w:r>
      <w:r w:rsidR="00817CA7">
        <w:t>not only possible, but natural</w:t>
      </w:r>
      <w:r w:rsidR="00210A32">
        <w:t xml:space="preserve">. It also predisposes the computational thinker, of whom the data miner is a special case, to apply the same modeling procedures to code that </w:t>
      </w:r>
      <w:r w:rsidR="00745491">
        <w:t xml:space="preserve">are </w:t>
      </w:r>
      <w:r w:rsidR="00210A32">
        <w:t xml:space="preserve">applied to data elsewhere. Here we are far beyond the treatment of parameters as subject to probability, as Bayes’ theorem requires; every aspect of </w:t>
      </w:r>
      <w:r w:rsidR="00745491">
        <w:t xml:space="preserve">a </w:t>
      </w:r>
      <w:r w:rsidR="00210A32">
        <w:t xml:space="preserve">statistical model may be subject to </w:t>
      </w:r>
      <w:r w:rsidR="00745491">
        <w:t>combinatorial play</w:t>
      </w:r>
      <w:r w:rsidR="00210A32">
        <w:t xml:space="preserve">. This </w:t>
      </w:r>
      <w:r w:rsidR="00392388">
        <w:t xml:space="preserve">helps to </w:t>
      </w:r>
      <w:r w:rsidR="00210A32">
        <w:t xml:space="preserve">explain the genesis of </w:t>
      </w:r>
      <w:r w:rsidR="00210A32">
        <w:lastRenderedPageBreak/>
        <w:t>many data mining approaches, drawing from artificial intelligence, such as genetic algorithms</w:t>
      </w:r>
      <w:r w:rsidR="00392388">
        <w:t>, where model formulae themselves are manipulated as long strings</w:t>
      </w:r>
      <w:r w:rsidR="00210A32">
        <w:t>.</w:t>
      </w:r>
    </w:p>
    <w:bookmarkStart w:id="67" w:name="_Toc48290870"/>
    <w:p w14:paraId="2FF17EFE" w14:textId="163A6E0C" w:rsidR="00347DF2" w:rsidRDefault="004B7823" w:rsidP="005B2B99">
      <w:pPr>
        <w:pStyle w:val="Heading2"/>
      </w:pPr>
      <w:del w:id="68" w:author="Alvarado, Rafael C (rca2t)" w:date="2020-12-06T17:34:00Z">
        <w:r w:rsidDel="009E01C9">
          <w:fldChar w:fldCharType="begin"/>
        </w:r>
        <w:r w:rsidDel="009E01C9">
          <w:delInstrText xml:space="preserve"> ADDIN ZOTERO_ITEM CSL_CITATION {"citationID":"LxpvKUGv","properties":{"formattedCitation":"(Rooney 2012)","plainCitation":"(Rooney 2012)","noteIndex":0},"citationItems":[{"id":19015,"uris":["http://zotero.org/users/10812/items/23T3KTGU"],"uri":["http://zotero.org/users/10812/items/23T3KTGU"],"itemData":{"id":19015,"type":"article-newspaper","abstract":"Big Data is the next big thing in technology, but the people who know how to make the most of it are in short supply.","container-title":"Wall Street Journal","ISSN":"0099-9660","language":"en-US","section":"Tech","source":"www.wsj.com","title":"Big Data's Big Problem: Little Talent","title-short":"Big Data's Big Problem","URL":"https://online.wsj.com/article/SB10001424052702304723304577365700368073674.html","author":[{"family":"Rooney","given":"Ben"}],"accessed":{"date-parts":[["2020",11,27]]},"issued":{"date-parts":[["2012",4,29]]}}}],"schema":"https://github.com/citation-style-language/schema/raw/master/csl-citation.json"} </w:delInstrText>
        </w:r>
        <w:r w:rsidDel="009E01C9">
          <w:fldChar w:fldCharType="separate"/>
        </w:r>
        <w:r w:rsidDel="009E01C9">
          <w:rPr>
            <w:noProof/>
          </w:rPr>
          <w:delText>(Rooney 2012)</w:delText>
        </w:r>
        <w:r w:rsidDel="009E01C9">
          <w:fldChar w:fldCharType="end"/>
        </w:r>
      </w:del>
      <w:r w:rsidR="00AB37ED">
        <w:t xml:space="preserve">Milestone </w:t>
      </w:r>
      <w:r w:rsidR="00BA274C">
        <w:t>4:</w:t>
      </w:r>
      <w:r w:rsidR="001E7C22">
        <w:t xml:space="preserve"> </w:t>
      </w:r>
      <w:r w:rsidR="00336FA9">
        <w:t>20</w:t>
      </w:r>
      <w:r w:rsidR="005B31A8">
        <w:t>08</w:t>
      </w:r>
      <w:bookmarkEnd w:id="67"/>
      <w:r w:rsidR="0094162E">
        <w:t>: The Sexy Science</w:t>
      </w:r>
    </w:p>
    <w:p w14:paraId="05C5F554" w14:textId="5272627F" w:rsidR="004B3118" w:rsidRDefault="00DC15EA" w:rsidP="0091120F">
      <w:pPr>
        <w:pStyle w:val="BodyText"/>
      </w:pPr>
      <w:r>
        <w:t>A</w:t>
      </w:r>
      <w:r w:rsidR="00474CB0">
        <w:t xml:space="preserve">round 2008, a </w:t>
      </w:r>
      <w:r w:rsidR="009B373B">
        <w:t>decisive</w:t>
      </w:r>
      <w:r w:rsidR="00474CB0">
        <w:t xml:space="preserve"> shift in the meaning of “data science” </w:t>
      </w:r>
      <w:r w:rsidR="00E7762E">
        <w:t>(</w:t>
      </w:r>
      <w:r w:rsidR="009B373B">
        <w:t>and “data scientist”</w:t>
      </w:r>
      <w:r w:rsidR="00E7762E">
        <w:t>)</w:t>
      </w:r>
      <w:r w:rsidR="009B373B">
        <w:t xml:space="preserve"> </w:t>
      </w:r>
      <w:r w:rsidR="00474CB0">
        <w:t>t</w:t>
      </w:r>
      <w:r w:rsidR="00AE20C2">
        <w:t>ook</w:t>
      </w:r>
      <w:r w:rsidR="00474CB0">
        <w:t xml:space="preserve"> place. </w:t>
      </w:r>
      <w:r w:rsidR="009B373B">
        <w:t xml:space="preserve">After nearly a half century of development, in which two broad and consistent usages </w:t>
      </w:r>
      <w:r w:rsidR="00AE20C2">
        <w:t xml:space="preserve">had </w:t>
      </w:r>
      <w:r w:rsidR="009B373B">
        <w:t>emerge</w:t>
      </w:r>
      <w:r w:rsidR="00AE20C2">
        <w:t>d</w:t>
      </w:r>
      <w:r w:rsidR="009B373B">
        <w:t xml:space="preserve">—the classical and the statistical—the term </w:t>
      </w:r>
      <w:r w:rsidR="00AE20C2">
        <w:t>was</w:t>
      </w:r>
      <w:r w:rsidR="009B373B">
        <w:t xml:space="preserve"> applied in a context that launch</w:t>
      </w:r>
      <w:r w:rsidR="006550A0">
        <w:t>ed</w:t>
      </w:r>
      <w:r w:rsidR="009B373B">
        <w:t xml:space="preserve"> </w:t>
      </w:r>
      <w:r w:rsidR="001B5C25">
        <w:t xml:space="preserve">it </w:t>
      </w:r>
      <w:r w:rsidR="009B373B">
        <w:t>into the public eye</w:t>
      </w:r>
      <w:r w:rsidR="00AE20C2">
        <w:t xml:space="preserve"> and </w:t>
      </w:r>
      <w:r w:rsidR="009B373B">
        <w:t>increas</w:t>
      </w:r>
      <w:r w:rsidR="00AE20C2">
        <w:t>e</w:t>
      </w:r>
      <w:r w:rsidR="006550A0">
        <w:t>d</w:t>
      </w:r>
      <w:r w:rsidR="009B373B">
        <w:t xml:space="preserve"> </w:t>
      </w:r>
      <w:r w:rsidR="00E7762E">
        <w:t xml:space="preserve">its </w:t>
      </w:r>
      <w:r w:rsidR="009B373B">
        <w:t>circulation by orders of magnitude.</w:t>
      </w:r>
      <w:r w:rsidR="006550A0" w:rsidRPr="0027759D">
        <w:rPr>
          <w:rStyle w:val="FootnoteReference"/>
        </w:rPr>
        <w:footnoteReference w:id="12"/>
      </w:r>
      <w:r w:rsidR="009B373B">
        <w:t xml:space="preserve"> </w:t>
      </w:r>
      <w:r w:rsidR="00AE20C2">
        <w:t>Th</w:t>
      </w:r>
      <w:r w:rsidR="00602CBE">
        <w:t>is</w:t>
      </w:r>
      <w:r w:rsidR="00AE20C2">
        <w:t xml:space="preserve"> context was the social media corporation of the Web 2.0 era</w:t>
      </w:r>
      <w:r w:rsidR="00602CBE">
        <w:t xml:space="preserve">, </w:t>
      </w:r>
      <w:r w:rsidR="00C371D3">
        <w:t xml:space="preserve">itself </w:t>
      </w:r>
      <w:r w:rsidR="00602CBE">
        <w:t>the inheritor of two crow</w:t>
      </w:r>
      <w:r w:rsidR="004B3B4D">
        <w:t>n</w:t>
      </w:r>
      <w:r w:rsidR="00602CBE">
        <w:t xml:space="preserve">ing achievements of data </w:t>
      </w:r>
      <w:r w:rsidR="00712EB7">
        <w:t>processing engineering</w:t>
      </w:r>
      <w:r w:rsidR="00602CBE">
        <w:t>—the database and the Internet</w:t>
      </w:r>
      <w:r w:rsidR="00800A0B">
        <w:t>—catalyzed by Berners-Lee’s invention</w:t>
      </w:r>
      <w:r w:rsidR="002026A4">
        <w:t xml:space="preserve"> of </w:t>
      </w:r>
      <w:r>
        <w:t xml:space="preserve">a </w:t>
      </w:r>
      <w:r w:rsidR="002026A4">
        <w:t>global hypertext</w:t>
      </w:r>
      <w:r>
        <w:t xml:space="preserve"> system</w:t>
      </w:r>
      <w:r w:rsidR="00AE20C2">
        <w:t xml:space="preserve">. </w:t>
      </w:r>
      <w:r w:rsidR="00B81B9A">
        <w:t xml:space="preserve">According to what is perhaps the most </w:t>
      </w:r>
      <w:r w:rsidR="00712EB7">
        <w:t>popular</w:t>
      </w:r>
      <w:r w:rsidR="00B81B9A">
        <w:t xml:space="preserve"> article on the topic, </w:t>
      </w:r>
      <w:r w:rsidR="00B81B9A" w:rsidRPr="00F402F3">
        <w:rPr>
          <w:i/>
          <w:iCs/>
        </w:rPr>
        <w:t>Harvard Business Review</w:t>
      </w:r>
      <w:r w:rsidR="00B81B9A">
        <w:t>’s “Data Scientist: The Sexiest Job of the 21</w:t>
      </w:r>
      <w:r w:rsidR="00B81B9A" w:rsidRPr="00F402F3">
        <w:rPr>
          <w:vertAlign w:val="superscript"/>
        </w:rPr>
        <w:t>st</w:t>
      </w:r>
      <w:r w:rsidR="00B81B9A">
        <w:t xml:space="preserve"> Century,” the term “data scientist” was “</w:t>
      </w:r>
      <w:r w:rsidR="00B81B9A" w:rsidRPr="00C614B3">
        <w:t xml:space="preserve">coined in 2008 by </w:t>
      </w:r>
      <w:r w:rsidR="00B81B9A">
        <w:t>...</w:t>
      </w:r>
      <w:r w:rsidR="00B81B9A" w:rsidRPr="00C614B3">
        <w:t xml:space="preserve"> D.J. Patil, and Jeff </w:t>
      </w:r>
      <w:proofErr w:type="spellStart"/>
      <w:r w:rsidR="00B81B9A" w:rsidRPr="00C614B3">
        <w:t>Hammerbacher</w:t>
      </w:r>
      <w:proofErr w:type="spellEnd"/>
      <w:r w:rsidR="00B81B9A" w:rsidRPr="00C614B3">
        <w:t>, then the respective leads of data and analytics efforts at LinkedIn and Facebook</w:t>
      </w:r>
      <w:r w:rsidR="00B81B9A">
        <w:t xml:space="preserve">” </w:t>
      </w:r>
      <w:r w:rsidR="00B81B9A">
        <w:fldChar w:fldCharType="begin"/>
      </w:r>
      <w:r w:rsidR="00B81B9A">
        <w:instrText xml:space="preserve"> ADDIN ZOTERO_ITEM CSL_CITATION {"citationID":"Mne5kIe5","properties":{"formattedCitation":"(Davenport and Patil 2012)","plainCitation":"(Davenport and Patil 2012)","noteIndex":0},"citationItems":[{"id":3751,"uris":["http://zotero.org/users/10812/items/FV5NR86I"],"uri":["http://zotero.org/users/10812/items/FV5NR86I"],"itemData":{"id":3751,"type":"webpage","abstract":"Meet the people who can coax treasure out of messy, unstructured data.","container-title":"Harvard Business Review","title":"Data Scientist: The Sexiest Job of the 21st Century","title-short":"Data Scientist","URL":"https://hbr.org/2012/10/data-scientist-the-sexiest-job-of-the-21st-century","author":[{"family":"Davenport","given":"Thomas H."},{"family":"Patil","given":"D. J."}],"accessed":{"date-parts":[["2017",2,11]]},"issued":{"date-parts":[["2012",10,1]]}}}],"schema":"https://github.com/citation-style-language/schema/raw/master/csl-citation.json"} </w:instrText>
      </w:r>
      <w:r w:rsidR="00B81B9A">
        <w:fldChar w:fldCharType="separate"/>
      </w:r>
      <w:r w:rsidR="00B81B9A">
        <w:rPr>
          <w:noProof/>
        </w:rPr>
        <w:t>(Davenport and Patil 2012)</w:t>
      </w:r>
      <w:r w:rsidR="00B81B9A">
        <w:fldChar w:fldCharType="end"/>
      </w:r>
      <w:r w:rsidR="00B81B9A">
        <w:t>.</w:t>
      </w:r>
      <w:r w:rsidR="00B81B9A" w:rsidRPr="0027759D">
        <w:rPr>
          <w:rStyle w:val="FootnoteReference"/>
        </w:rPr>
        <w:footnoteReference w:id="13"/>
      </w:r>
      <w:r w:rsidR="00B81B9A">
        <w:t xml:space="preserve"> Although th</w:t>
      </w:r>
      <w:r w:rsidR="00013496">
        <w:t>is</w:t>
      </w:r>
      <w:r w:rsidR="00B81B9A">
        <w:t xml:space="preserve"> claim is </w:t>
      </w:r>
      <w:r w:rsidR="00E46B29">
        <w:t>obviously</w:t>
      </w:r>
      <w:r w:rsidR="00B81B9A">
        <w:t xml:space="preserve"> false</w:t>
      </w:r>
      <w:r w:rsidR="002E37D7">
        <w:t xml:space="preserve">, </w:t>
      </w:r>
      <w:r w:rsidR="00B81B9A">
        <w:t xml:space="preserve">it </w:t>
      </w:r>
      <w:r w:rsidR="00013496">
        <w:t>i</w:t>
      </w:r>
      <w:r w:rsidR="004B3118">
        <w:t xml:space="preserve">s apparently </w:t>
      </w:r>
      <w:r w:rsidR="00602CBE">
        <w:t>correct in</w:t>
      </w:r>
      <w:r w:rsidR="00B81B9A">
        <w:t xml:space="preserve"> </w:t>
      </w:r>
      <w:r w:rsidR="00E46B29">
        <w:t xml:space="preserve">having </w:t>
      </w:r>
      <w:r w:rsidR="00013496">
        <w:t xml:space="preserve">identified </w:t>
      </w:r>
      <w:r w:rsidR="00602CBE">
        <w:t>the first usages</w:t>
      </w:r>
      <w:r w:rsidR="00B81B9A">
        <w:t xml:space="preserve"> </w:t>
      </w:r>
      <w:r w:rsidR="004B3118">
        <w:t xml:space="preserve">of the term </w:t>
      </w:r>
      <w:r w:rsidR="00B81B9A">
        <w:t>in th</w:t>
      </w:r>
      <w:r w:rsidR="00602CBE">
        <w:t>is</w:t>
      </w:r>
      <w:r w:rsidR="00B81B9A">
        <w:t xml:space="preserve"> new context.</w:t>
      </w:r>
      <w:r w:rsidR="00384D94">
        <w:t xml:space="preserve"> Consistent with this claim, in 2009 </w:t>
      </w:r>
      <w:proofErr w:type="spellStart"/>
      <w:r w:rsidR="00384D94">
        <w:t>Hammerbacher</w:t>
      </w:r>
      <w:proofErr w:type="spellEnd"/>
      <w:r w:rsidR="00384D94">
        <w:t xml:space="preserve"> published an essay recounting his experience as a data scientist at Facebook</w:t>
      </w:r>
      <w:r w:rsidR="004372F0">
        <w:t xml:space="preserve"> entitled “I</w:t>
      </w:r>
      <w:r w:rsidR="004372F0" w:rsidRPr="004372F0">
        <w:t>nformation Platforms and the Rise of the Data Scientist</w:t>
      </w:r>
      <w:r w:rsidR="004372F0">
        <w:t xml:space="preserve">” </w:t>
      </w:r>
      <w:r w:rsidR="004372F0">
        <w:fldChar w:fldCharType="begin"/>
      </w:r>
      <w:r w:rsidR="004372F0">
        <w:instrText xml:space="preserve"> ADDIN ZOTERO_ITEM CSL_CITATION {"citationID":"NTdfWwo5","properties":{"formattedCitation":"(Hammerbacher 2009)","plainCitation":"(Hammerbacher 2009)","noteIndex":0},"citationItems":[{"id":18297,"uris":["http://zotero.org/users/10812/items/V5332IEH"],"uri":["http://zotero.org/users/10812/items/V5332IEH"],"itemData":{"id":18297,"type":"chapter","container-title":"Beautiful Data: The Stories Behind Elegant Data Solutions","note":"publisher: O'Reilly Media Sebastopol, CA","page":"73–84","source":"Google Scholar","title":"Information Platforms and the Rise of the Data Scientist","author":[{"family":"Hammerbacher","given":"Jeff"}],"issued":{"date-parts":[["2009"]]}}}],"schema":"https://github.com/citation-style-language/schema/raw/master/csl-citation.json"} </w:instrText>
      </w:r>
      <w:r w:rsidR="004372F0">
        <w:fldChar w:fldCharType="separate"/>
      </w:r>
      <w:r w:rsidR="004372F0">
        <w:rPr>
          <w:noProof/>
        </w:rPr>
        <w:t>(Hammerbacher 2009)</w:t>
      </w:r>
      <w:r w:rsidR="004372F0">
        <w:fldChar w:fldCharType="end"/>
      </w:r>
      <w:r w:rsidR="005F7B86">
        <w:t>,</w:t>
      </w:r>
      <w:r w:rsidR="0091120F">
        <w:t xml:space="preserve"> </w:t>
      </w:r>
      <w:r w:rsidR="005F7B86">
        <w:t xml:space="preserve">where </w:t>
      </w:r>
      <w:r w:rsidR="004B3118">
        <w:t>he explain</w:t>
      </w:r>
      <w:r w:rsidR="00BC5E30">
        <w:t>ed</w:t>
      </w:r>
      <w:r w:rsidR="004B3118">
        <w:t xml:space="preserve"> </w:t>
      </w:r>
      <w:r w:rsidR="005F7B86">
        <w:t>the</w:t>
      </w:r>
      <w:r w:rsidR="004B3118">
        <w:t xml:space="preserve"> motivation for </w:t>
      </w:r>
      <w:r w:rsidR="005F7B86">
        <w:t>adopting</w:t>
      </w:r>
      <w:r w:rsidR="004B3118">
        <w:t xml:space="preserve"> the </w:t>
      </w:r>
      <w:r w:rsidR="005F7B86">
        <w:t>term</w:t>
      </w:r>
      <w:r w:rsidR="004B3118">
        <w:t>:</w:t>
      </w:r>
    </w:p>
    <w:p w14:paraId="5853EA24" w14:textId="77777777" w:rsidR="004B3118" w:rsidRPr="004B3118" w:rsidRDefault="004B3118" w:rsidP="004B3118">
      <w:pPr>
        <w:pStyle w:val="Extract"/>
        <w:rPr>
          <w:rFonts w:ascii="Times New Roman" w:hAnsi="Times New Roman"/>
        </w:rPr>
      </w:pPr>
      <w:r w:rsidRPr="004B3118">
        <w:t>At Facebook, we felt that traditional titles such as Business Analyst, Statistician, Engineer, and Research Scientist didn’t quite capture what we were after for our team. The workload for the role was diverse: on any given day, a team member could author a multistage processing pipeline in Python, design a hypothesis test, perform a regression analysis over data samples with R, design and implement an algorithm for some data-intensive product or service in Hadoop, or communicate the results of our analyses to other members of the organization in a clear and concise fashion. To capture the skill set required to perform this multitude of tasks, we created the role of “Data Scientist”</w:t>
      </w:r>
      <w:r>
        <w:t xml:space="preserve"> (84).</w:t>
      </w:r>
      <w:r w:rsidRPr="004B3118">
        <w:t xml:space="preserve"> </w:t>
      </w:r>
    </w:p>
    <w:p w14:paraId="08777A02" w14:textId="48420CAB" w:rsidR="00205227" w:rsidRDefault="005F7B86" w:rsidP="00205227">
      <w:pPr>
        <w:pStyle w:val="BodyText"/>
      </w:pPr>
      <w:r>
        <w:t xml:space="preserve">Although the </w:t>
      </w:r>
      <w:r w:rsidR="005C7384">
        <w:t xml:space="preserve">work in this </w:t>
      </w:r>
      <w:r>
        <w:t xml:space="preserve">description appears evenly divided among engineering and statistical tasks, </w:t>
      </w:r>
      <w:proofErr w:type="spellStart"/>
      <w:r>
        <w:t>Hammerbacher’s</w:t>
      </w:r>
      <w:proofErr w:type="spellEnd"/>
      <w:r>
        <w:t xml:space="preserve"> narrative actually focuse</w:t>
      </w:r>
      <w:r w:rsidR="00000166">
        <w:t>d</w:t>
      </w:r>
      <w:r>
        <w:t xml:space="preserve"> entirely on effort</w:t>
      </w:r>
      <w:r w:rsidR="00D10C0B">
        <w:t>s</w:t>
      </w:r>
      <w:r>
        <w:t xml:space="preserve"> to manage the </w:t>
      </w:r>
      <w:r w:rsidR="005C7384">
        <w:t>data impedance problem th</w:t>
      </w:r>
      <w:r w:rsidR="00C371D3">
        <w:t>at</w:t>
      </w:r>
      <w:r w:rsidR="005C7384">
        <w:t xml:space="preserve"> social media company </w:t>
      </w:r>
      <w:r w:rsidR="00205227">
        <w:t xml:space="preserve">(and others like it) </w:t>
      </w:r>
      <w:r w:rsidR="005C7384">
        <w:t xml:space="preserve">faced at the time he was hired in 2006, just after they opened their doors to non-college students. </w:t>
      </w:r>
      <w:r>
        <w:t xml:space="preserve">It is a story of how a small group </w:t>
      </w:r>
      <w:r>
        <w:lastRenderedPageBreak/>
        <w:t xml:space="preserve">within the company moved away from </w:t>
      </w:r>
      <w:r w:rsidR="005C7384">
        <w:t xml:space="preserve">a </w:t>
      </w:r>
      <w:r w:rsidRPr="005F7B86">
        <w:rPr>
          <w:sz w:val="22"/>
          <w:szCs w:val="22"/>
        </w:rPr>
        <w:t>MySQL</w:t>
      </w:r>
      <w:r w:rsidR="005C7384">
        <w:rPr>
          <w:sz w:val="22"/>
          <w:szCs w:val="22"/>
        </w:rPr>
        <w:t xml:space="preserve"> </w:t>
      </w:r>
      <w:r w:rsidR="005C7384">
        <w:t>data warehouse</w:t>
      </w:r>
      <w:r w:rsidR="001367DB">
        <w:t>—</w:t>
      </w:r>
      <w:r w:rsidR="00013496">
        <w:t xml:space="preserve">which literally ceased to function under the </w:t>
      </w:r>
      <w:r w:rsidR="009258EE">
        <w:t>load</w:t>
      </w:r>
      <w:r w:rsidR="00013496">
        <w:t xml:space="preserve"> of the company’s data</w:t>
      </w:r>
      <w:r w:rsidR="001367DB">
        <w:t>—</w:t>
      </w:r>
      <w:r>
        <w:t xml:space="preserve">to a new </w:t>
      </w:r>
      <w:r w:rsidR="005C7384">
        <w:t xml:space="preserve">platform based on </w:t>
      </w:r>
      <w:r>
        <w:t>Hadoop and Hive</w:t>
      </w:r>
      <w:r w:rsidR="005C7384">
        <w:t>, in order to perform th</w:t>
      </w:r>
      <w:r w:rsidR="00205227">
        <w:t>e</w:t>
      </w:r>
      <w:r w:rsidR="005C7384">
        <w:t xml:space="preserve"> standard tasks of extracting, transforming, and loading data (</w:t>
      </w:r>
      <w:r w:rsidR="005C7384" w:rsidRPr="005C7384">
        <w:rPr>
          <w:sz w:val="22"/>
          <w:szCs w:val="22"/>
        </w:rPr>
        <w:t>ETL</w:t>
      </w:r>
      <w:r w:rsidR="005C7384">
        <w:t xml:space="preserve">) and </w:t>
      </w:r>
      <w:r w:rsidR="00000166">
        <w:t>building an</w:t>
      </w:r>
      <w:r w:rsidR="00205227">
        <w:t xml:space="preserve"> </w:t>
      </w:r>
      <w:r w:rsidR="005C7384">
        <w:t xml:space="preserve">information retrieval </w:t>
      </w:r>
      <w:r w:rsidR="00000166">
        <w:t xml:space="preserve">platform </w:t>
      </w:r>
      <w:r w:rsidR="005C7384">
        <w:t xml:space="preserve">for analysts </w:t>
      </w:r>
      <w:r w:rsidR="00000166">
        <w:t xml:space="preserve">in the company. In addition to their massive scale, these data were also textual and social in nature, putting them in the same category </w:t>
      </w:r>
      <w:r w:rsidR="00205227">
        <w:t>as</w:t>
      </w:r>
      <w:r w:rsidR="00000166">
        <w:t xml:space="preserve"> the complex data types the Air Force faced years ago</w:t>
      </w:r>
      <w:r w:rsidR="005C7384">
        <w:t xml:space="preserve">. </w:t>
      </w:r>
      <w:r w:rsidR="00000166">
        <w:t xml:space="preserve">Significantly, </w:t>
      </w:r>
      <w:proofErr w:type="spellStart"/>
      <w:r w:rsidR="00000166">
        <w:t>Hammerbacher</w:t>
      </w:r>
      <w:proofErr w:type="spellEnd"/>
      <w:r w:rsidR="00000166">
        <w:t xml:space="preserve"> emphasized Facebook’s adoption of Google’s </w:t>
      </w:r>
      <w:r w:rsidR="00205227">
        <w:t xml:space="preserve">machine learning based </w:t>
      </w:r>
      <w:r w:rsidR="00000166">
        <w:t>approach, captured in the phrase “the unreasonable effectiveness of data”</w:t>
      </w:r>
      <w:r w:rsidR="00013496">
        <w:t xml:space="preserve"> and explained in an essay with that tile </w:t>
      </w:r>
      <w:r w:rsidR="00000166">
        <w:t xml:space="preserve"> </w:t>
      </w:r>
      <w:r w:rsidR="00000166">
        <w:fldChar w:fldCharType="begin"/>
      </w:r>
      <w:r w:rsidR="00000166">
        <w:instrText xml:space="preserve"> ADDIN ZOTERO_ITEM CSL_CITATION {"citationID":"0nkOSQh1","properties":{"formattedCitation":"(Halevy, Norvig, and Pereira 2009)","plainCitation":"(Halevy, Norvig, and Pereira 2009)","noteIndex":0},"citationItems":[{"id":2150,"uris":["http://zotero.org/users/10812/items/TNGEXCT8"],"uri":["http://zotero.org/users/10812/items/TNGEXCT8"],"itemData":{"id":2150,"type":"article-journal","call-number":"0025","container-title":"IEEE Intelligent Systems","issue":"2","page":"8-12","source":"Google Scholar","title":"The Unreasonable Effectiveness of Data","volume":"24","author":[{"family":"Halevy","given":"A."},{"family":"Norvig","given":"P."},{"family":"Pereira","given":"F."}],"issued":{"date-parts":[["2009"]]}}}],"schema":"https://github.com/citation-style-language/schema/raw/master/csl-citation.json"} </w:instrText>
      </w:r>
      <w:r w:rsidR="00000166">
        <w:fldChar w:fldCharType="separate"/>
      </w:r>
      <w:r w:rsidR="00000166">
        <w:rPr>
          <w:noProof/>
        </w:rPr>
        <w:t>(Halevy, Norvig, and Pereira 2009)</w:t>
      </w:r>
      <w:r w:rsidR="00000166">
        <w:fldChar w:fldCharType="end"/>
      </w:r>
      <w:r w:rsidR="00000166">
        <w:t xml:space="preserve">. </w:t>
      </w:r>
      <w:r w:rsidR="00205227">
        <w:t>In this approach, the size of data is considered more important than the sophistication of models—</w:t>
      </w:r>
      <w:r w:rsidR="00205227" w:rsidRPr="00205227">
        <w:t>“invariably, simple models and a lot of data trump more elaborate models based on less data”</w:t>
      </w:r>
      <w:r w:rsidR="00205227">
        <w:t xml:space="preserve"> (9; also quoted by </w:t>
      </w:r>
      <w:proofErr w:type="spellStart"/>
      <w:r w:rsidR="00205227">
        <w:t>Hammerbacher</w:t>
      </w:r>
      <w:proofErr w:type="spellEnd"/>
      <w:r w:rsidR="00205227">
        <w:t>).</w:t>
      </w:r>
      <w:r w:rsidR="00A24CE6" w:rsidRPr="0027759D">
        <w:rPr>
          <w:rStyle w:val="FootnoteReference"/>
        </w:rPr>
        <w:footnoteReference w:id="14"/>
      </w:r>
      <w:r w:rsidR="00205227">
        <w:t xml:space="preserve"> In essence, then, the </w:t>
      </w:r>
      <w:r w:rsidR="00D10C0B">
        <w:t xml:space="preserve">new </w:t>
      </w:r>
      <w:r w:rsidR="00205227">
        <w:t xml:space="preserve">role of data scientist </w:t>
      </w:r>
      <w:r w:rsidR="00D10C0B">
        <w:t>at</w:t>
      </w:r>
      <w:r w:rsidR="00205227">
        <w:t xml:space="preserve"> Facebook was </w:t>
      </w:r>
      <w:r w:rsidR="008B6AE7">
        <w:t xml:space="preserve">close </w:t>
      </w:r>
      <w:r w:rsidR="00205227">
        <w:t>to that of</w:t>
      </w:r>
      <w:r w:rsidR="00B96F02">
        <w:t xml:space="preserve"> the data scientist for the </w:t>
      </w:r>
      <w:r w:rsidR="00B96F02" w:rsidRPr="00646732">
        <w:t>British Antarctic Survey</w:t>
      </w:r>
      <w:r w:rsidR="00B96F02">
        <w:t>, i.e. the classical, not the statistical definition</w:t>
      </w:r>
      <w:r w:rsidR="008B6AE7">
        <w:t>, with the added focus on machine learning</w:t>
      </w:r>
      <w:r w:rsidR="00B96F02">
        <w:t>. In</w:t>
      </w:r>
      <w:r w:rsidR="008B6AE7">
        <w:t>deed</w:t>
      </w:r>
      <w:r w:rsidR="00B96F02">
        <w:t xml:space="preserve">, </w:t>
      </w:r>
      <w:proofErr w:type="spellStart"/>
      <w:r w:rsidR="00B96F02">
        <w:t>Hammerbacher</w:t>
      </w:r>
      <w:proofErr w:type="spellEnd"/>
      <w:r w:rsidR="00B96F02">
        <w:t xml:space="preserve"> appears to have recognized the </w:t>
      </w:r>
      <w:r w:rsidR="00013496">
        <w:t>provenance</w:t>
      </w:r>
      <w:r w:rsidR="00B96F02">
        <w:t xml:space="preserve"> of the term:</w:t>
      </w:r>
    </w:p>
    <w:p w14:paraId="277F17DC" w14:textId="1EB9389D" w:rsidR="00B96F02" w:rsidRPr="00B96F02" w:rsidRDefault="00B96F02" w:rsidP="00B96F02">
      <w:pPr>
        <w:pStyle w:val="Extract"/>
        <w:rPr>
          <w:rFonts w:ascii="Times New Roman" w:hAnsi="Times New Roman"/>
        </w:rPr>
      </w:pPr>
      <w:r w:rsidRPr="00B96F02">
        <w:t xml:space="preserve">Outside of industry, I’ve found that grad students in many scientific domains are playing the role of the Data Scientist. One of our hires for the Facebook Data team came from a bioinformatics lab where he was building data pipelines and performing offline data analysis of a similar kind. The well-known Large Hadron Collider at </w:t>
      </w:r>
      <w:r w:rsidRPr="00B96F02">
        <w:rPr>
          <w:sz w:val="19"/>
          <w:szCs w:val="22"/>
        </w:rPr>
        <w:t>CERN</w:t>
      </w:r>
      <w:r w:rsidRPr="00B96F02">
        <w:t xml:space="preserve"> generates reams of data that are collected and pored over by graduate students looking for breakthroughs</w:t>
      </w:r>
      <w:r>
        <w:t xml:space="preserve"> </w:t>
      </w:r>
      <w:r>
        <w:fldChar w:fldCharType="begin"/>
      </w:r>
      <w:r w:rsidR="00013496">
        <w:instrText xml:space="preserve"> ADDIN ZOTERO_ITEM CSL_CITATION {"citationID":"m0AsMwGg","properties":{"formattedCitation":"(Hammerbacher 2009)","plainCitation":"(Hammerbacher 2009)","dontUpdate":true,"noteIndex":0},"citationItems":[{"id":18297,"uris":["http://zotero.org/users/10812/items/V5332IEH"],"uri":["http://zotero.org/users/10812/items/V5332IEH"],"itemData":{"id":18297,"type":"chapter","container-title":"Beautiful Data: The Stories Behind Elegant Data Solutions","note":"publisher: O'Reilly Media Sebastopol, CA","page":"73–84","source":"Google Scholar","title":"Information Platforms and the Rise of the Data Scientist","author":[{"family":"Hammerbacher","given":"Jeff"}],"issued":{"date-parts":[["2009"]]}}}],"schema":"https://github.com/citation-style-language/schema/raw/master/csl-citation.json"} </w:instrText>
      </w:r>
      <w:r>
        <w:fldChar w:fldCharType="separate"/>
      </w:r>
      <w:r>
        <w:rPr>
          <w:noProof/>
        </w:rPr>
        <w:t>(Hammerbacher 2009: 84)</w:t>
      </w:r>
      <w:r>
        <w:fldChar w:fldCharType="end"/>
      </w:r>
      <w:r w:rsidRPr="00B96F02">
        <w:t xml:space="preserve">. </w:t>
      </w:r>
    </w:p>
    <w:p w14:paraId="37323A37" w14:textId="66219BA8" w:rsidR="00B96F02" w:rsidRDefault="00B96F02" w:rsidP="00B96F02">
      <w:pPr>
        <w:pStyle w:val="BodyText"/>
        <w:ind w:firstLine="0"/>
      </w:pPr>
      <w:r>
        <w:t xml:space="preserve">It seems likely that the </w:t>
      </w:r>
      <w:r w:rsidR="005B42AC">
        <w:t>phrase</w:t>
      </w:r>
      <w:r>
        <w:t xml:space="preserve"> data scientist, as it was understood </w:t>
      </w:r>
      <w:r w:rsidR="00BC5E30">
        <w:t xml:space="preserve">then </w:t>
      </w:r>
      <w:r>
        <w:t xml:space="preserve">by the scientific community, was transferred to this new domain by </w:t>
      </w:r>
      <w:proofErr w:type="spellStart"/>
      <w:r>
        <w:t>Hammerbacher’s</w:t>
      </w:r>
      <w:proofErr w:type="spellEnd"/>
      <w:r>
        <w:t xml:space="preserve"> contact with </w:t>
      </w:r>
      <w:r w:rsidR="00BC5E30">
        <w:t xml:space="preserve">some of </w:t>
      </w:r>
      <w:r>
        <w:t>its members.</w:t>
      </w:r>
    </w:p>
    <w:p w14:paraId="1804CAD1" w14:textId="6E6CBA67" w:rsidR="001857A0" w:rsidRPr="00080E48" w:rsidRDefault="004011D5" w:rsidP="00080E48">
      <w:pPr>
        <w:pStyle w:val="BodyText"/>
      </w:pPr>
      <w:bookmarkStart w:id="69" w:name="_Toc48290871"/>
      <w:r>
        <w:t xml:space="preserve">At around the same time that </w:t>
      </w:r>
      <w:proofErr w:type="spellStart"/>
      <w:r>
        <w:t>Hammerbacher</w:t>
      </w:r>
      <w:proofErr w:type="spellEnd"/>
      <w:r>
        <w:t xml:space="preserve"> and Patel are said to have coined the </w:t>
      </w:r>
      <w:r w:rsidR="00A64FFF">
        <w:t>phrase data scientist, in October 2008, Hal Varian</w:t>
      </w:r>
      <w:r w:rsidR="00BD0264">
        <w:t xml:space="preserve">, chief economist at Google, gave an interview to </w:t>
      </w:r>
      <w:r w:rsidR="00B75847" w:rsidRPr="00B75847">
        <w:t xml:space="preserve">McKinsey’s James </w:t>
      </w:r>
      <w:proofErr w:type="spellStart"/>
      <w:r w:rsidR="00B75847" w:rsidRPr="00B75847">
        <w:t>Manyika</w:t>
      </w:r>
      <w:proofErr w:type="spellEnd"/>
      <w:r w:rsidR="00CD620D">
        <w:t xml:space="preserve"> in which he uttered the famous phrase, </w:t>
      </w:r>
      <w:r w:rsidR="00CD620D" w:rsidRPr="00407FEF">
        <w:t>“I keep saying the sexy job in the next ten years will be statisticians</w:t>
      </w:r>
      <w:r w:rsidR="0038366F">
        <w:t xml:space="preserve"> </w:t>
      </w:r>
      <w:r w:rsidR="009F1337">
        <w:t>[sic]</w:t>
      </w:r>
      <w:r w:rsidR="00CD620D" w:rsidRPr="00407FEF">
        <w:t>”</w:t>
      </w:r>
      <w:r w:rsidR="00221BBA">
        <w:t xml:space="preserve"> </w:t>
      </w:r>
      <w:r w:rsidR="00221BBA">
        <w:fldChar w:fldCharType="begin"/>
      </w:r>
      <w:r w:rsidR="00221BBA">
        <w:instrText xml:space="preserve"> ADDIN ZOTERO_ITEM CSL_CITATION {"citationID":"R6KhwW5v","properties":{"formattedCitation":"(McKinsey &amp; Company 2009)","plainCitation":"(McKinsey &amp; Company 2009)","noteIndex":0},"citationItems":[{"id":18560,"uris":["http://zotero.org/users/10812/items/S32SYV6B"],"uri":["http://zotero.org/users/10812/items/S32SYV6B"],"itemData":{"id":18560,"type":"article-newspaper","container-title":"McKinsey &amp; Company","title":"Hal Varian on How the Web Challenges Managers","URL":"https://www.mckinsey.com/industries/technology-media-and-telecommunications/our-insights/hal-varian-on-how-the-web-challenges-managers","author":[{"literal":"McKinsey &amp; Company"}],"accessed":{"date-parts":[["2020",8,7]]},"issued":{"date-parts":[["2009",1,1]]}}}],"schema":"https://github.com/citation-style-language/schema/raw/master/csl-citation.json"} </w:instrText>
      </w:r>
      <w:r w:rsidR="00221BBA">
        <w:fldChar w:fldCharType="separate"/>
      </w:r>
      <w:r w:rsidR="00221BBA">
        <w:rPr>
          <w:noProof/>
        </w:rPr>
        <w:t>(McKinsey &amp; Company 2009)</w:t>
      </w:r>
      <w:r w:rsidR="00221BBA">
        <w:fldChar w:fldCharType="end"/>
      </w:r>
      <w:r w:rsidR="00221BBA">
        <w:t>.</w:t>
      </w:r>
      <w:r w:rsidR="00080E48">
        <w:t xml:space="preserve"> </w:t>
      </w:r>
      <w:r w:rsidR="0061398A">
        <w:t>The interview was published on new year’s day of 2009 and was immediately ingested by the blogosphere.</w:t>
      </w:r>
      <w:r w:rsidR="00080E48">
        <w:t xml:space="preserve"> </w:t>
      </w:r>
      <w:r w:rsidR="00C7103D">
        <w:t xml:space="preserve">Nathan </w:t>
      </w:r>
      <w:proofErr w:type="spellStart"/>
      <w:r w:rsidR="001857A0">
        <w:t>Yau</w:t>
      </w:r>
      <w:proofErr w:type="spellEnd"/>
      <w:r w:rsidR="001857A0">
        <w:t>,</w:t>
      </w:r>
      <w:r w:rsidR="00B936D9">
        <w:t xml:space="preserve"> who h</w:t>
      </w:r>
      <w:ins w:id="70" w:author="Alvarado, Rafael C (rca2t)" w:date="2021-05-10T09:00:00Z">
        <w:r w:rsidR="0061089D">
          <w:t>olds</w:t>
        </w:r>
      </w:ins>
      <w:del w:id="71" w:author="Alvarado, Rafael C (rca2t)" w:date="2021-05-10T09:00:00Z">
        <w:r w:rsidR="00B936D9" w:rsidDel="0061089D">
          <w:delText>as</w:delText>
        </w:r>
      </w:del>
      <w:r w:rsidR="00B936D9">
        <w:t xml:space="preserve"> a </w:t>
      </w:r>
      <w:r w:rsidR="00B936D9" w:rsidRPr="003722BB">
        <w:rPr>
          <w:sz w:val="22"/>
          <w:szCs w:val="22"/>
        </w:rPr>
        <w:t>Ph.D</w:t>
      </w:r>
      <w:r w:rsidR="00B936D9">
        <w:t>. in stati</w:t>
      </w:r>
      <w:r w:rsidR="003722BB">
        <w:t>st</w:t>
      </w:r>
      <w:r w:rsidR="00B936D9">
        <w:t xml:space="preserve">ics from </w:t>
      </w:r>
      <w:r w:rsidR="00B936D9" w:rsidRPr="003722BB">
        <w:rPr>
          <w:sz w:val="22"/>
          <w:szCs w:val="22"/>
        </w:rPr>
        <w:t xml:space="preserve">UCLA </w:t>
      </w:r>
      <w:r w:rsidR="00B936D9">
        <w:t xml:space="preserve">and </w:t>
      </w:r>
      <w:r w:rsidR="001857A0">
        <w:t xml:space="preserve">runs the blog </w:t>
      </w:r>
      <w:proofErr w:type="spellStart"/>
      <w:r w:rsidR="001857A0" w:rsidRPr="003722BB">
        <w:rPr>
          <w:i/>
          <w:iCs/>
        </w:rPr>
        <w:t>FlowingData</w:t>
      </w:r>
      <w:proofErr w:type="spellEnd"/>
      <w:r w:rsidR="001857A0">
        <w:t>, devoted to data visualization,</w:t>
      </w:r>
      <w:r w:rsidR="00A1593D">
        <w:t xml:space="preserve"> was quick to </w:t>
      </w:r>
      <w:del w:id="72" w:author="Alvarado, Rafael C (rca2t)" w:date="2021-05-10T09:00:00Z">
        <w:r w:rsidR="00A1593D" w:rsidDel="00E538A8">
          <w:delText xml:space="preserve">qualify </w:delText>
        </w:r>
      </w:del>
      <w:ins w:id="73" w:author="Alvarado, Rafael C (rca2t)" w:date="2021-05-10T09:00:00Z">
        <w:r w:rsidR="00E538A8">
          <w:t>correct</w:t>
        </w:r>
        <w:r w:rsidR="00E538A8">
          <w:t xml:space="preserve"> </w:t>
        </w:r>
      </w:ins>
      <w:r w:rsidR="00A1593D">
        <w:t>Varian’s use of the term “statistician</w:t>
      </w:r>
      <w:r w:rsidR="00954F0B">
        <w:t>s</w:t>
      </w:r>
      <w:r w:rsidR="00A1593D">
        <w:t>”:</w:t>
      </w:r>
    </w:p>
    <w:p w14:paraId="70C634C1" w14:textId="4A9CFEC5" w:rsidR="009104BA" w:rsidRPr="0094162E" w:rsidRDefault="009104BA" w:rsidP="009104BA">
      <w:pPr>
        <w:pStyle w:val="Extract"/>
      </w:pPr>
      <w:r>
        <w:t xml:space="preserve">… </w:t>
      </w:r>
      <w:r w:rsidRPr="0094162E">
        <w:t xml:space="preserve">if you went on to read the rest of Varian’s interview, you’d know that by </w:t>
      </w:r>
      <w:r w:rsidRPr="0094162E">
        <w:rPr>
          <w:i/>
          <w:iCs/>
        </w:rPr>
        <w:t>statisticians</w:t>
      </w:r>
      <w:r w:rsidRPr="0094162E">
        <w:t>, he actually meant it as a general title for someone who is able to extract information from large datasets and then present something of use to non-data experts</w:t>
      </w:r>
      <w:r w:rsidR="00954F0B">
        <w:t xml:space="preserve"> </w:t>
      </w:r>
      <w:r w:rsidR="001D27C3">
        <w:fldChar w:fldCharType="begin"/>
      </w:r>
      <w:r w:rsidR="001D27C3">
        <w:instrText xml:space="preserve"> ADDIN ZOTERO_ITEM CSL_CITATION {"citationID":"QWzqkHgl","properties":{"formattedCitation":"(Yau 2009a)","plainCitation":"(Yau 2009a)","noteIndex":0},"citationItems":[{"id":18968,"uris":["http://zotero.org/users/10812/items/3LBAFHGW"],"uri":["http://zotero.org/users/10812/items/3LBAFHGW"],"itemData":{"id":18968,"type":"post-weblog","abstract":"I keep saying the sexy job in the next ten years will be statisticians. People think I’m joking, but who would’ve guessed that computer engineers would’ve been the sexy job of the…","container-title":"FlowingData","language":"en","title":"Google’s Chief Economist Hal Varian on Statistics and Data","URL":"https://flowingdata.com/2009/02/25/googles-chief-economist-hal-varian-on-statistics-and-data/","author":[{"family":"Yau","given":"Nathan"}],"accessed":{"date-parts":[["2020",10,4]]},"issued":{"date-parts":[["2009",2,25]]}}}],"schema":"https://github.com/citation-style-language/schema/raw/master/csl-citation.json"} </w:instrText>
      </w:r>
      <w:r w:rsidR="001D27C3">
        <w:fldChar w:fldCharType="separate"/>
      </w:r>
      <w:r w:rsidR="001D27C3">
        <w:rPr>
          <w:noProof/>
        </w:rPr>
        <w:t>(Yau 2009a)</w:t>
      </w:r>
      <w:r w:rsidR="001D27C3">
        <w:fldChar w:fldCharType="end"/>
      </w:r>
      <w:r>
        <w:t>.</w:t>
      </w:r>
    </w:p>
    <w:p w14:paraId="3F8E0BB4" w14:textId="61CE8D68" w:rsidR="009104BA" w:rsidRDefault="00954F0B" w:rsidP="00954F0B">
      <w:pPr>
        <w:pStyle w:val="BodyText"/>
        <w:ind w:firstLine="0"/>
      </w:pPr>
      <w:r>
        <w:t xml:space="preserve">Here’s what </w:t>
      </w:r>
      <w:r w:rsidR="005942C5">
        <w:t xml:space="preserve">Varian </w:t>
      </w:r>
      <w:r w:rsidR="009104BA">
        <w:t xml:space="preserve">actually </w:t>
      </w:r>
      <w:r w:rsidR="00A3269A">
        <w:t>said</w:t>
      </w:r>
      <w:r w:rsidR="009104BA">
        <w:t>:</w:t>
      </w:r>
      <w:r w:rsidR="005942C5">
        <w:t xml:space="preserve"> </w:t>
      </w:r>
    </w:p>
    <w:p w14:paraId="2118C8D6" w14:textId="0C3379D3" w:rsidR="005942C5" w:rsidRPr="005942C5" w:rsidRDefault="00E93758" w:rsidP="00954F0B">
      <w:pPr>
        <w:pStyle w:val="Extract"/>
      </w:pPr>
      <w:r w:rsidRPr="005942C5">
        <w:lastRenderedPageBreak/>
        <w:t xml:space="preserve">I think statisticians are part of it, but it’s just a part. </w:t>
      </w:r>
      <w:r w:rsidRPr="007D2C1E">
        <w:rPr>
          <w:i/>
          <w:iCs/>
        </w:rPr>
        <w:t>You also want to be able to visualize the data, communicate the data, and utilize it effectively</w:t>
      </w:r>
      <w:r w:rsidRPr="005942C5">
        <w:t>. But I do think those skills—of being able to access, understand, and communicate the insights you get from data analysis—are going to be extremely important. Managers need to be able to access and understand the data themselves</w:t>
      </w:r>
      <w:r w:rsidR="00242D22">
        <w:t xml:space="preserve"> </w:t>
      </w:r>
      <w:r w:rsidR="00242D22">
        <w:fldChar w:fldCharType="begin"/>
      </w:r>
      <w:r w:rsidR="002117AD">
        <w:instrText xml:space="preserve"> ADDIN ZOTERO_ITEM CSL_CITATION {"citationID":"Z4LSCYIo","properties":{"formattedCitation":"(McKinsey &amp; Company 2009)","plainCitation":"(McKinsey &amp; Company 2009)","dontUpdate":true,"noteIndex":0},"citationItems":[{"id":18560,"uris":["http://zotero.org/users/10812/items/S32SYV6B"],"uri":["http://zotero.org/users/10812/items/S32SYV6B"],"itemData":{"id":18560,"type":"article-newspaper","container-title":"McKinsey &amp; Company","title":"Hal Varian on How the Web Challenges Managers","URL":"https://www.mckinsey.com/industries/technology-media-and-telecommunications/our-insights/hal-varian-on-how-the-web-challenges-managers","author":[{"literal":"McKinsey &amp; Company"}],"accessed":{"date-parts":[["2020",8,7]]},"issued":{"date-parts":[["2009",1,1]]}}}],"schema":"https://github.com/citation-style-language/schema/raw/master/csl-citation.json"} </w:instrText>
      </w:r>
      <w:r w:rsidR="00242D22">
        <w:fldChar w:fldCharType="separate"/>
      </w:r>
      <w:r w:rsidR="00242D22">
        <w:rPr>
          <w:noProof/>
        </w:rPr>
        <w:t>(McKinsey &amp; Company 2009</w:t>
      </w:r>
      <w:r w:rsidR="007D2C1E">
        <w:rPr>
          <w:noProof/>
        </w:rPr>
        <w:t>; emphases added</w:t>
      </w:r>
      <w:r w:rsidR="00242D22">
        <w:rPr>
          <w:noProof/>
        </w:rPr>
        <w:t>)</w:t>
      </w:r>
      <w:r w:rsidR="00242D22">
        <w:fldChar w:fldCharType="end"/>
      </w:r>
      <w:r w:rsidRPr="005942C5">
        <w:t>.</w:t>
      </w:r>
    </w:p>
    <w:p w14:paraId="65D6FA22" w14:textId="499AC9BA" w:rsidR="005B4A90" w:rsidRDefault="004312C8" w:rsidP="003E73C5">
      <w:pPr>
        <w:pStyle w:val="BodyText"/>
      </w:pPr>
      <w:r>
        <w:t xml:space="preserve">In a follow-up post, “Rise of the Data Scientist,” </w:t>
      </w:r>
      <w:proofErr w:type="spellStart"/>
      <w:r>
        <w:t>Yau</w:t>
      </w:r>
      <w:proofErr w:type="spellEnd"/>
      <w:r>
        <w:t xml:space="preserve"> </w:t>
      </w:r>
      <w:r w:rsidR="00D65A6E">
        <w:t>expands on his revision to Varian’s remarks</w:t>
      </w:r>
      <w:r w:rsidR="0056632B">
        <w:t xml:space="preserve"> by incorporating the comments of fellow blogger, Michael Driscoll of </w:t>
      </w:r>
      <w:proofErr w:type="spellStart"/>
      <w:r w:rsidR="0056632B" w:rsidRPr="00553F3D">
        <w:rPr>
          <w:i/>
          <w:iCs/>
        </w:rPr>
        <w:t>Dataspora</w:t>
      </w:r>
      <w:proofErr w:type="spellEnd"/>
      <w:r w:rsidR="00691207">
        <w:t>, who also responded to the McKinsey piece</w:t>
      </w:r>
      <w:r w:rsidR="00227F74">
        <w:t xml:space="preserve"> in a post entitled “</w:t>
      </w:r>
      <w:r w:rsidR="00242503">
        <w:t>T</w:t>
      </w:r>
      <w:r w:rsidR="00227F74">
        <w:t xml:space="preserve">he </w:t>
      </w:r>
      <w:r w:rsidR="00242503">
        <w:t>T</w:t>
      </w:r>
      <w:r w:rsidR="00227F74">
        <w:t xml:space="preserve">hree </w:t>
      </w:r>
      <w:r w:rsidR="00242503">
        <w:t>S</w:t>
      </w:r>
      <w:r w:rsidR="00227F74">
        <w:t xml:space="preserve">exy </w:t>
      </w:r>
      <w:r w:rsidR="00242503">
        <w:t>S</w:t>
      </w:r>
      <w:r w:rsidR="00227F74">
        <w:t xml:space="preserve">kills of </w:t>
      </w:r>
      <w:r w:rsidR="00242503">
        <w:t>D</w:t>
      </w:r>
      <w:r w:rsidR="00227F74">
        <w:t xml:space="preserve">ata </w:t>
      </w:r>
      <w:r w:rsidR="00242503">
        <w:t>G</w:t>
      </w:r>
      <w:r w:rsidR="00227F74">
        <w:t>eeks</w:t>
      </w:r>
      <w:r w:rsidR="00EE00C4">
        <w:t>.</w:t>
      </w:r>
      <w:r w:rsidR="00227F74">
        <w:t>”</w:t>
      </w:r>
      <w:r w:rsidR="00691207">
        <w:t xml:space="preserve"> </w:t>
      </w:r>
      <w:r w:rsidR="00366E65">
        <w:t xml:space="preserve">Echoing </w:t>
      </w:r>
      <w:proofErr w:type="spellStart"/>
      <w:r w:rsidR="00366E65">
        <w:t>Ya</w:t>
      </w:r>
      <w:r w:rsidR="00227F74">
        <w:t>u</w:t>
      </w:r>
      <w:proofErr w:type="spellEnd"/>
      <w:r w:rsidR="00366E65">
        <w:t xml:space="preserve">, </w:t>
      </w:r>
      <w:r w:rsidR="00691207">
        <w:t>Driscoll</w:t>
      </w:r>
      <w:r w:rsidR="003236EE">
        <w:t xml:space="preserve"> wrote:</w:t>
      </w:r>
      <w:r w:rsidR="00227F74">
        <w:t xml:space="preserve"> </w:t>
      </w:r>
      <w:r w:rsidR="007D07CA">
        <w:t xml:space="preserve"> </w:t>
      </w:r>
    </w:p>
    <w:p w14:paraId="1E57C2AF" w14:textId="579B4929" w:rsidR="003236EE" w:rsidRDefault="00366E65" w:rsidP="003236EE">
      <w:pPr>
        <w:pStyle w:val="Extract"/>
      </w:pPr>
      <w:r w:rsidRPr="00366E65">
        <w:t>I believe that the folks to whom Hal Varian is referring are not statisticians in the narrow sense, but rather people who possess skills in three key, yet independent areas: statistics, data munging, and data visualization</w:t>
      </w:r>
      <w:r w:rsidR="00EE00C4">
        <w:t xml:space="preserve"> </w:t>
      </w:r>
      <w:r w:rsidR="00EE00C4">
        <w:fldChar w:fldCharType="begin"/>
      </w:r>
      <w:r w:rsidR="00EE00C4">
        <w:instrText xml:space="preserve"> ADDIN ZOTERO_ITEM CSL_CITATION {"citationID":"I1XdRbkc","properties":{"formattedCitation":"(Driscoll 2009)","plainCitation":"(Driscoll 2009)","noteIndex":0},"citationItems":[{"id":18970,"uris":["http://zotero.org/users/10812/items/6AJMAM2B"],"uri":["http://zotero.org/users/10812/items/6AJMAM2B"],"itemData":{"id":18970,"type":"post-weblog","container-title":"Dataspore Blog","title":"The Three Sexy Skills of Data Geeks","URL":"https://web.archive.org/web/20090530074011/dataspora.com/blog/sexy-data-geeks/","author":[{"family":"Driscoll","given":"Michael E."}],"accessed":{"date-parts":[["2020",10,4]]},"issued":{"date-parts":[["2009",5,27]]}}}],"schema":"https://github.com/citation-style-language/schema/raw/master/csl-citation.json"} </w:instrText>
      </w:r>
      <w:r w:rsidR="00EE00C4">
        <w:fldChar w:fldCharType="separate"/>
      </w:r>
      <w:r w:rsidR="00EE00C4">
        <w:rPr>
          <w:noProof/>
        </w:rPr>
        <w:t>(Driscoll 2009)</w:t>
      </w:r>
      <w:r w:rsidR="00EE00C4">
        <w:fldChar w:fldCharType="end"/>
      </w:r>
      <w:r w:rsidRPr="00366E65">
        <w:t>.</w:t>
      </w:r>
    </w:p>
    <w:p w14:paraId="29B6AE8F" w14:textId="4FF7AC70" w:rsidR="00221C14" w:rsidRDefault="00B95E08" w:rsidP="00221C14">
      <w:pPr>
        <w:pStyle w:val="BodyText"/>
        <w:ind w:firstLine="0"/>
      </w:pPr>
      <w:proofErr w:type="spellStart"/>
      <w:r>
        <w:t>Yau</w:t>
      </w:r>
      <w:proofErr w:type="spellEnd"/>
      <w:r w:rsidR="00BF617E">
        <w:t xml:space="preserve"> connec</w:t>
      </w:r>
      <w:r w:rsidR="00C45463">
        <w:t>ts Driscoll’s insight to Ben Fry’s concept of “computational information design”</w:t>
      </w:r>
      <w:r w:rsidR="0091709D">
        <w:t xml:space="preserve"> </w:t>
      </w:r>
      <w:r w:rsidR="0091709D">
        <w:fldChar w:fldCharType="begin"/>
      </w:r>
      <w:r w:rsidR="0091709D">
        <w:instrText xml:space="preserve"> ADDIN ZOTERO_ITEM CSL_CITATION {"citationID":"jEWiQk29","properties":{"formattedCitation":"(Fry 2004)","plainCitation":"(Fry 2004)","noteIndex":0},"citationItems":[{"id":18972,"uris":["http://zotero.org/users/10812/items/HH47BBZH"],"uri":["http://zotero.org/users/10812/items/HH47BBZH"],"itemData":{"id":18972,"type":"thesis","abstract":"The ability to collect, store, and manage data is increasing quickly, but our ability to understand it remains constant. In an attempt to gain better understanding of data, fields such as information visualization, data mining and graphic design are employed, each solving an isolated part of the specific problem, but failing in a broader sense: there are too many unsolved problems in the visualization of complex data. As a solution, this dissertation proposes that the individual fields be brought together as part of a singular process titled Computational Information Design. This dissertation first examines the individual pedagogies of design, information, and computation with a focus on how they support one another as parts of a combined methodology for the exploration, analysis, and representation of complex data. Next, in order to make the process accessible to a wider audience, a tool is introduced to simplify the computational process for beginners, and can be used as a sketch- ing platform by more advanced users. Finally, a series of examples show how the methodology and tool can be used to address a range of data problems, in particular, the human genome.","genre":"Thesis","language":"en_US","note":"Accepted: 2005-09-06T20:47:40Z","publisher":"Massachusetts Institute of Technology","source":"dspace.mit.edu","title":"Computational Information Design","URL":"https://dspace.mit.edu/handle/1721.1/26913","author":[{"family":"Fry","given":"Benjamin Jotham"}],"accessed":{"date-parts":[["2020",10,4]]},"issued":{"date-parts":[["2004"]]}}}],"schema":"https://github.com/citation-style-language/schema/raw/master/csl-citation.json"} </w:instrText>
      </w:r>
      <w:r w:rsidR="0091709D">
        <w:fldChar w:fldCharType="separate"/>
      </w:r>
      <w:r w:rsidR="0091709D">
        <w:rPr>
          <w:noProof/>
        </w:rPr>
        <w:t>(Fry 2004)</w:t>
      </w:r>
      <w:r w:rsidR="0091709D">
        <w:fldChar w:fldCharType="end"/>
      </w:r>
      <w:r w:rsidR="0091709D">
        <w:t xml:space="preserve">, which </w:t>
      </w:r>
      <w:r w:rsidR="00520A3C">
        <w:t xml:space="preserve">maps the fields of computer science, mathematics, statistics, data mining, graphic design, and human-computer interaction onto </w:t>
      </w:r>
      <w:r w:rsidR="00001CF9">
        <w:t>a</w:t>
      </w:r>
      <w:r w:rsidR="00520A3C">
        <w:t xml:space="preserve"> </w:t>
      </w:r>
      <w:r w:rsidR="009F4C73">
        <w:t>data processing pipeline</w:t>
      </w:r>
      <w:r w:rsidR="00001CF9">
        <w:t>—</w:t>
      </w:r>
      <w:r w:rsidR="009F4C73">
        <w:t xml:space="preserve">acquire, parse, filter, mine, represent, </w:t>
      </w:r>
      <w:r w:rsidR="00001CF9">
        <w:t>refine, and interact.</w:t>
      </w:r>
      <w:r w:rsidR="0091709D">
        <w:t xml:space="preserve"> </w:t>
      </w:r>
      <w:r w:rsidR="00057A15">
        <w:t>Whereas Driscoll call</w:t>
      </w:r>
      <w:r w:rsidR="00C46EF4">
        <w:t>ed</w:t>
      </w:r>
      <w:r w:rsidR="00057A15">
        <w:t xml:space="preserve"> the role that integrates these fields “statisti</w:t>
      </w:r>
      <w:r w:rsidR="00EA6A2B">
        <w:t xml:space="preserve">cians </w:t>
      </w:r>
      <w:r w:rsidR="00057A15">
        <w:t>or data geeks</w:t>
      </w:r>
      <w:r w:rsidR="00EA6A2B">
        <w:t>,</w:t>
      </w:r>
      <w:r w:rsidR="00057A15">
        <w:t>”</w:t>
      </w:r>
      <w:r w:rsidR="00EA6A2B">
        <w:t xml:space="preserve"> </w:t>
      </w:r>
      <w:proofErr w:type="spellStart"/>
      <w:r w:rsidR="00EA6A2B">
        <w:t>Yau</w:t>
      </w:r>
      <w:proofErr w:type="spellEnd"/>
      <w:r w:rsidR="00EA6A2B">
        <w:t xml:space="preserve"> </w:t>
      </w:r>
      <w:r w:rsidR="00C46EF4">
        <w:t xml:space="preserve">used the </w:t>
      </w:r>
      <w:r w:rsidR="00074559">
        <w:t xml:space="preserve">term </w:t>
      </w:r>
      <w:r w:rsidR="00C12579">
        <w:t>“</w:t>
      </w:r>
      <w:r w:rsidR="00121773">
        <w:t>data scientist</w:t>
      </w:r>
      <w:r w:rsidR="00C12579">
        <w:t>”</w:t>
      </w:r>
      <w:r w:rsidR="00121773">
        <w:t>:</w:t>
      </w:r>
    </w:p>
    <w:p w14:paraId="40BA75D0" w14:textId="08742400" w:rsidR="004D1E7A" w:rsidRDefault="004D1E7A" w:rsidP="00DE79D6">
      <w:pPr>
        <w:pStyle w:val="Extract"/>
        <w:ind w:firstLine="360"/>
      </w:pPr>
      <w:r w:rsidRPr="0094162E">
        <w:t xml:space="preserve">And after two years of highlighting visualization on </w:t>
      </w:r>
      <w:proofErr w:type="spellStart"/>
      <w:r w:rsidRPr="0094162E">
        <w:t>FlowingData</w:t>
      </w:r>
      <w:proofErr w:type="spellEnd"/>
      <w:r w:rsidRPr="0094162E">
        <w:t xml:space="preserve">, it seems collaborations between the fields are growing more common, but more importantly, computational information design edges closer to reality. We’re seeing </w:t>
      </w:r>
      <w:r w:rsidRPr="0094162E">
        <w:rPr>
          <w:i/>
          <w:iCs/>
        </w:rPr>
        <w:t>data scientists</w:t>
      </w:r>
      <w:r w:rsidRPr="0094162E">
        <w:t xml:space="preserve"> – people who can do it all – emerge from the rest of the pack.</w:t>
      </w:r>
    </w:p>
    <w:p w14:paraId="2BD90C52" w14:textId="4FD52621" w:rsidR="004D1E7A" w:rsidRDefault="00DE79D6" w:rsidP="00121773">
      <w:pPr>
        <w:pStyle w:val="Extract"/>
        <w:ind w:firstLine="360"/>
      </w:pPr>
      <w:r>
        <w:t>. . .</w:t>
      </w:r>
    </w:p>
    <w:p w14:paraId="623457DE" w14:textId="1480CA2E" w:rsidR="00121773" w:rsidRPr="00121773" w:rsidRDefault="00121773" w:rsidP="00121773">
      <w:pPr>
        <w:pStyle w:val="Extract"/>
        <w:ind w:firstLine="360"/>
      </w:pPr>
      <w:r w:rsidRPr="00121773">
        <w:t xml:space="preserve">They have a combination of skills that not just makes independent work easier and quicker; it makes collaboration more exciting and opens up possibilities in what can be done. Oftentimes, visualization projects are disjoint processes and involve a lot of waiting. Maybe a statistician is waiting for data from a computer scientist; or a graphic designer is waiting for results from an analyst; or an </w:t>
      </w:r>
      <w:r w:rsidRPr="00925BDE">
        <w:rPr>
          <w:sz w:val="19"/>
          <w:szCs w:val="22"/>
        </w:rPr>
        <w:t xml:space="preserve">HCI </w:t>
      </w:r>
      <w:r w:rsidRPr="00121773">
        <w:t xml:space="preserve">specialist is waiting for layouts from a graphic designer. </w:t>
      </w:r>
    </w:p>
    <w:p w14:paraId="0D1BBCF0" w14:textId="77777777" w:rsidR="00121773" w:rsidRPr="00121773" w:rsidRDefault="00121773" w:rsidP="00121773">
      <w:pPr>
        <w:pStyle w:val="Extract"/>
        <w:ind w:firstLine="360"/>
      </w:pPr>
      <w:r w:rsidRPr="00121773">
        <w:t>Let’s say you have several data scientists working together though. There’s going to be less waiting and the communication gaps between the fields are tightened.</w:t>
      </w:r>
    </w:p>
    <w:p w14:paraId="7C2BFC21" w14:textId="3BA4A474" w:rsidR="00121773" w:rsidRPr="00121773" w:rsidRDefault="00121773" w:rsidP="00121773">
      <w:pPr>
        <w:pStyle w:val="Extract"/>
        <w:ind w:firstLine="360"/>
      </w:pPr>
      <w:r w:rsidRPr="00121773">
        <w:t xml:space="preserve">How often have we seen a visualization tool that held an excellent concept and looked great on paper but lacked the touch of </w:t>
      </w:r>
      <w:r w:rsidRPr="00925BDE">
        <w:rPr>
          <w:sz w:val="19"/>
          <w:szCs w:val="22"/>
        </w:rPr>
        <w:t>HCI</w:t>
      </w:r>
      <w:r w:rsidRPr="00121773">
        <w:t xml:space="preserve">, which made it hard to use and in turn no one gave it a chance? How many important (and interesting) analyses have we missed because certain ideas could not be communicated clearly? </w:t>
      </w:r>
      <w:r w:rsidRPr="00925BDE">
        <w:rPr>
          <w:i/>
          <w:iCs/>
        </w:rPr>
        <w:t>The data scientist can solve your troubles</w:t>
      </w:r>
      <w:r w:rsidR="00BB2343">
        <w:rPr>
          <w:i/>
          <w:iCs/>
        </w:rPr>
        <w:t xml:space="preserve"> </w:t>
      </w:r>
      <w:r w:rsidR="00BB2343" w:rsidRPr="00BB2343">
        <w:fldChar w:fldCharType="begin"/>
      </w:r>
      <w:r w:rsidR="002117AD">
        <w:instrText xml:space="preserve"> ADDIN ZOTERO_ITEM CSL_CITATION {"citationID":"p7zXDfZi","properties":{"formattedCitation":"(Yau 2009b)","plainCitation":"(Yau 2009b)","dontUpdate":true,"noteIndex":0},"citationItems":[{"id":18893,"uris":["http://zotero.org/users/10812/items/KG8DH262"],"uri":["http://zotero.org/users/10812/items/KG8DH262"],"itemData":{"id":18893,"type":"post-weblog","abstract":"Photo by majamarko As we’ve all read by now, Google’s chief economist Hal Varian commented in January that the next sexy job in the next 10 years would be statisticians. Obviously, I wh…","container-title":"FlowingData","language":"en","title":"Rise of the Data Scientist","URL":"https://flowingdata.com/2009/06/04/rise-of-the-data-scientist/","author":[{"family":"Yau","given":"Nathan"}],"accessed":{"date-parts":[["2020",8,31]]},"issued":{"date-parts":[["2009",6,4]]}}}],"schema":"https://github.com/citation-style-language/schema/raw/master/csl-citation.json"} </w:instrText>
      </w:r>
      <w:r w:rsidR="00BB2343" w:rsidRPr="00BB2343">
        <w:fldChar w:fldCharType="separate"/>
      </w:r>
      <w:r w:rsidR="00BB2343" w:rsidRPr="00BB2343">
        <w:rPr>
          <w:noProof/>
        </w:rPr>
        <w:t>(Yau 2009b</w:t>
      </w:r>
      <w:r w:rsidR="00BB2343">
        <w:rPr>
          <w:noProof/>
        </w:rPr>
        <w:t>; emphasis added</w:t>
      </w:r>
      <w:r w:rsidR="00BB2343" w:rsidRPr="00BB2343">
        <w:rPr>
          <w:noProof/>
        </w:rPr>
        <w:t>)</w:t>
      </w:r>
      <w:r w:rsidR="00BB2343" w:rsidRPr="00BB2343">
        <w:fldChar w:fldCharType="end"/>
      </w:r>
      <w:r w:rsidRPr="00121773">
        <w:t>.</w:t>
      </w:r>
    </w:p>
    <w:p w14:paraId="44ED18B9" w14:textId="2D0D91ED" w:rsidR="00CF37FB" w:rsidRDefault="00CF37FB" w:rsidP="00CF37FB">
      <w:pPr>
        <w:pStyle w:val="BodyText"/>
      </w:pPr>
      <w:proofErr w:type="spellStart"/>
      <w:r>
        <w:t>Yau’s</w:t>
      </w:r>
      <w:proofErr w:type="spellEnd"/>
      <w:r>
        <w:t xml:space="preserve"> definition of data scientist is consistent with that given in the </w:t>
      </w:r>
      <w:r w:rsidRPr="00BD042E">
        <w:rPr>
          <w:i/>
          <w:iCs/>
          <w:sz w:val="22"/>
          <w:szCs w:val="22"/>
        </w:rPr>
        <w:t>HBR</w:t>
      </w:r>
      <w:r>
        <w:t xml:space="preserve"> article written four years later. There the authors described data scientists as those who “make discoveries while swimming in [the deluge of] data,” “bring structure to large quantities of formless data and make analysis possible,” “identify rich data sources, join them with other, potentially incomplete data sources, and cleaning the resulting set,” “help decision makers shift from ad hoc analysis to an ongoing conversation with data,” “</w:t>
      </w:r>
      <w:r w:rsidRPr="00E7762E">
        <w:t>are creative in displaying information visually and making the patterns they find clear and compelling</w:t>
      </w:r>
      <w:r>
        <w:t>,” “</w:t>
      </w:r>
      <w:r w:rsidRPr="00E7762E">
        <w:t>advise executives and product managers on the implications of the data for products, processes, and decisions</w:t>
      </w:r>
      <w:r>
        <w:t>,’ and so on</w:t>
      </w:r>
      <w:r w:rsidRPr="00E7762E">
        <w:t>.</w:t>
      </w:r>
      <w:r>
        <w:t xml:space="preserve"> Replace the roles of decision maker, executive, and product </w:t>
      </w:r>
      <w:r>
        <w:lastRenderedPageBreak/>
        <w:t>manager with scientist and engineer, and the definition is remarkably consistent with the classical definition as it had been developed in the years leading up to this shift.</w:t>
      </w:r>
    </w:p>
    <w:p w14:paraId="4788BB4B" w14:textId="79BB0F75" w:rsidR="00281219" w:rsidRDefault="00DF1CF2" w:rsidP="007C5B05">
      <w:pPr>
        <w:ind w:firstLine="360"/>
      </w:pPr>
      <w:proofErr w:type="spellStart"/>
      <w:r>
        <w:t>Yau</w:t>
      </w:r>
      <w:proofErr w:type="spellEnd"/>
      <w:r>
        <w:t xml:space="preserve"> and Driscoll’s response to </w:t>
      </w:r>
      <w:r w:rsidR="005E5535">
        <w:t xml:space="preserve">Varian are notable because they demonstrate how new the terms data science and data scientist were to the general public at the time, and the </w:t>
      </w:r>
      <w:r w:rsidR="00313864">
        <w:t>manner</w:t>
      </w:r>
      <w:r w:rsidR="005E5535">
        <w:t xml:space="preserve"> in which these terms transitioned from a narrow community of discourse to a much larger one. </w:t>
      </w:r>
      <w:ins w:id="74" w:author="Alvarado, Rafael C (rca2t)" w:date="2021-05-10T09:02:00Z">
        <w:r w:rsidR="005915C3">
          <w:t>Thus, a</w:t>
        </w:r>
      </w:ins>
      <w:ins w:id="75" w:author="Alvarado, Rafael C (rca2t)" w:date="2020-12-06T18:01:00Z">
        <w:r w:rsidR="008A74E2">
          <w:t xml:space="preserve">lthough </w:t>
        </w:r>
      </w:ins>
      <w:r w:rsidR="00203518">
        <w:t xml:space="preserve">Varian and Driscoll used the term statistician, </w:t>
      </w:r>
      <w:del w:id="76" w:author="Alvarado, Rafael C (rca2t)" w:date="2020-12-06T18:01:00Z">
        <w:r w:rsidR="00203518" w:rsidDel="008A74E2">
          <w:delText xml:space="preserve">but </w:delText>
        </w:r>
      </w:del>
      <w:r w:rsidR="00716E61">
        <w:t xml:space="preserve">both </w:t>
      </w:r>
      <w:r w:rsidR="00203518">
        <w:t>f</w:t>
      </w:r>
      <w:ins w:id="77" w:author="Alvarado, Rafael C (rca2t)" w:date="2020-12-06T18:01:00Z">
        <w:r w:rsidR="008A74E2">
          <w:t>ound</w:t>
        </w:r>
      </w:ins>
      <w:del w:id="78" w:author="Alvarado, Rafael C (rca2t)" w:date="2020-12-06T18:01:00Z">
        <w:r w:rsidR="00203518" w:rsidDel="008A74E2">
          <w:delText>elt</w:delText>
        </w:r>
      </w:del>
      <w:r w:rsidR="00203518">
        <w:t xml:space="preserve"> it necessary to qualify them significantly.</w:t>
      </w:r>
      <w:r w:rsidR="00E41394">
        <w:t xml:space="preserve"> That </w:t>
      </w:r>
      <w:r w:rsidR="0055218E">
        <w:t>“</w:t>
      </w:r>
      <w:r w:rsidR="00E41394">
        <w:t>data scien</w:t>
      </w:r>
      <w:r w:rsidR="00716E61">
        <w:t>tist</w:t>
      </w:r>
      <w:r w:rsidR="0055218E">
        <w:t>”</w:t>
      </w:r>
      <w:r w:rsidR="00E41394">
        <w:t xml:space="preserve"> was not mainstream </w:t>
      </w:r>
      <w:r w:rsidR="00716E61">
        <w:t xml:space="preserve">in 2009 </w:t>
      </w:r>
      <w:r w:rsidR="00E41394">
        <w:t xml:space="preserve">can be seen in </w:t>
      </w:r>
      <w:r w:rsidR="0055218E">
        <w:t>a</w:t>
      </w:r>
      <w:r w:rsidR="00E41394">
        <w:t xml:space="preserve"> </w:t>
      </w:r>
      <w:r w:rsidR="00E41394" w:rsidRPr="00ED1B33">
        <w:rPr>
          <w:i/>
          <w:iCs/>
        </w:rPr>
        <w:t>New York Times</w:t>
      </w:r>
      <w:r w:rsidR="0055218E">
        <w:t xml:space="preserve"> article</w:t>
      </w:r>
      <w:r w:rsidR="00ED1B33">
        <w:t xml:space="preserve"> also </w:t>
      </w:r>
      <w:r w:rsidR="0055218E">
        <w:t xml:space="preserve">written in </w:t>
      </w:r>
      <w:r w:rsidR="00ED1B33">
        <w:t xml:space="preserve">response to the McKinsey interview, </w:t>
      </w:r>
      <w:r w:rsidR="007C5B05">
        <w:t xml:space="preserve">entitled “For Today’s Graduate, Just One Word: Statistics” </w:t>
      </w:r>
      <w:r w:rsidR="007C5B05">
        <w:fldChar w:fldCharType="begin"/>
      </w:r>
      <w:r w:rsidR="007C5B05">
        <w:instrText xml:space="preserve"> ADDIN ZOTERO_ITEM CSL_CITATION {"citationID":"8EkZGzHc","properties":{"formattedCitation":"(Lohr 2009)","plainCitation":"(Lohr 2009)","noteIndex":0},"citationItems":[{"id":18960,"uris":["http://zotero.org/users/10812/items/3T62KXT9"],"uri":["http://zotero.org/users/10812/items/3T62KXT9"],"itemData":{"id":18960,"type":"article-newspaper","abstract":"With the explosion of digital data, statisticians can earn $125,000 in their first year after getting a doctorate.","container-title":"The New York Times","ISSN":"0362-4331","language":"en-US","section":"Technology","source":"NYTimes.com","title":"For Today’s Graduate, Just One Word: Statistics","title-short":"For Today’s Graduate, Just One Word","URL":"https://www.nytimes.com/2009/08/06/technology/06stats.html","author":[{"family":"Lohr","given":"Steve"}],"accessed":{"date-parts":[["2020",10,3]]},"issued":{"date-parts":[["2009",8,5]]}}}],"schema":"https://github.com/citation-style-language/schema/raw/master/csl-citation.json"} </w:instrText>
      </w:r>
      <w:r w:rsidR="007C5B05">
        <w:fldChar w:fldCharType="separate"/>
      </w:r>
      <w:r w:rsidR="007C5B05">
        <w:rPr>
          <w:noProof/>
        </w:rPr>
        <w:t>(Lohr 2009)</w:t>
      </w:r>
      <w:r w:rsidR="007C5B05">
        <w:fldChar w:fldCharType="end"/>
      </w:r>
      <w:r w:rsidR="005A5D80">
        <w:t>.</w:t>
      </w:r>
      <w:r w:rsidR="0008649F">
        <w:t xml:space="preserve"> </w:t>
      </w:r>
      <w:r w:rsidR="005A5D80">
        <w:t>Here,</w:t>
      </w:r>
      <w:r w:rsidR="0008649F">
        <w:t xml:space="preserve"> </w:t>
      </w:r>
      <w:r w:rsidR="005A5D80">
        <w:t xml:space="preserve">the </w:t>
      </w:r>
      <w:r w:rsidR="0008649F">
        <w:t xml:space="preserve">author </w:t>
      </w:r>
      <w:r w:rsidR="005A5D80">
        <w:t>wa</w:t>
      </w:r>
      <w:r w:rsidR="0008649F">
        <w:t>s compelled to use the expression “Intern</w:t>
      </w:r>
      <w:r w:rsidR="00BD307B">
        <w:t>e</w:t>
      </w:r>
      <w:r w:rsidR="0008649F">
        <w:t xml:space="preserve">t-age statistician” </w:t>
      </w:r>
      <w:r w:rsidR="00791AAB">
        <w:t xml:space="preserve">to </w:t>
      </w:r>
      <w:r w:rsidR="009C3C1F">
        <w:t>name</w:t>
      </w:r>
      <w:r w:rsidR="00791AAB">
        <w:t xml:space="preserve"> the ro</w:t>
      </w:r>
      <w:r w:rsidR="009C3C1F">
        <w:t>le described by Varian</w:t>
      </w:r>
      <w:r w:rsidR="005A5D80">
        <w:t>, and to qualify this usage in a manner similar to Varian</w:t>
      </w:r>
      <w:r w:rsidR="009C3C1F">
        <w:t>:</w:t>
      </w:r>
    </w:p>
    <w:p w14:paraId="4F87673E" w14:textId="470066A0" w:rsidR="005A5D80" w:rsidRDefault="00281219" w:rsidP="005A5D80">
      <w:pPr>
        <w:pStyle w:val="Extract"/>
      </w:pPr>
      <w:r w:rsidRPr="00281219">
        <w:t>Though at the fore, statisticians are only a small part of an army of experts using modern statistical techniques for data analysis. Computing and numerical skills, experts say, matter far more than degrees. So the new data sleuths come from backgrounds like economics, computer science and mathematics</w:t>
      </w:r>
      <w:r>
        <w:t>.</w:t>
      </w:r>
    </w:p>
    <w:p w14:paraId="15D1E90D" w14:textId="4A30CDBB" w:rsidR="00D0065B" w:rsidRPr="005B78BF" w:rsidRDefault="005A5D80" w:rsidP="00BD307B">
      <w:pPr>
        <w:pStyle w:val="BodyText"/>
        <w:ind w:firstLine="0"/>
      </w:pPr>
      <w:r>
        <w:t xml:space="preserve">We might note here an important difference between how the two bloggers, closer to the reality being described, and the </w:t>
      </w:r>
      <w:r w:rsidR="007C1157">
        <w:t>established</w:t>
      </w:r>
      <w:r>
        <w:t xml:space="preserve"> media journalist represented </w:t>
      </w:r>
      <w:r w:rsidR="002107E4">
        <w:t>the new development heralded by Varian</w:t>
      </w:r>
      <w:r w:rsidR="0008687C">
        <w:t>: where</w:t>
      </w:r>
      <w:r w:rsidR="002107E4">
        <w:t>as</w:t>
      </w:r>
      <w:r w:rsidR="0008687C">
        <w:t xml:space="preserve"> </w:t>
      </w:r>
      <w:proofErr w:type="spellStart"/>
      <w:r w:rsidR="0008687C">
        <w:t>Lohr</w:t>
      </w:r>
      <w:proofErr w:type="spellEnd"/>
      <w:r w:rsidR="0008687C">
        <w:t xml:space="preserve"> s</w:t>
      </w:r>
      <w:r w:rsidR="002107E4">
        <w:t>aw</w:t>
      </w:r>
      <w:r w:rsidR="0008687C">
        <w:t xml:space="preserve"> an expanded division of labor, </w:t>
      </w:r>
      <w:proofErr w:type="spellStart"/>
      <w:r w:rsidR="0008687C">
        <w:t>Yau</w:t>
      </w:r>
      <w:proofErr w:type="spellEnd"/>
      <w:r w:rsidR="0008687C">
        <w:t xml:space="preserve"> and Driscoll </w:t>
      </w:r>
      <w:r w:rsidR="002107E4">
        <w:t>envisioned</w:t>
      </w:r>
      <w:r w:rsidR="0008687C">
        <w:t xml:space="preserve"> an entirely new role, something akin to the “whole statistician”</w:t>
      </w:r>
      <w:r w:rsidR="002107E4">
        <w:t xml:space="preserve"> described above</w:t>
      </w:r>
      <w:r w:rsidR="00AE35FA">
        <w:t xml:space="preserve">, although </w:t>
      </w:r>
      <w:r w:rsidR="00021B7E">
        <w:t>combining different elements</w:t>
      </w:r>
      <w:r w:rsidR="002107E4">
        <w:t>.</w:t>
      </w:r>
      <w:r w:rsidR="0008687C">
        <w:t xml:space="preserve"> </w:t>
      </w:r>
      <w:r w:rsidR="00685F1B">
        <w:t xml:space="preserve">In any case, we see that it is at this precise point that the term “data scientist” begins to be used in the new context </w:t>
      </w:r>
      <w:r w:rsidR="000E07B2">
        <w:t xml:space="preserve">later </w:t>
      </w:r>
      <w:r w:rsidR="00685F1B">
        <w:t>described b</w:t>
      </w:r>
      <w:r w:rsidR="000E07B2">
        <w:t xml:space="preserve">y the </w:t>
      </w:r>
      <w:r w:rsidR="000E07B2" w:rsidRPr="000E07B2">
        <w:rPr>
          <w:i/>
          <w:iCs/>
        </w:rPr>
        <w:t>HBR</w:t>
      </w:r>
      <w:r w:rsidR="000E07B2">
        <w:t>.</w:t>
      </w:r>
    </w:p>
    <w:p w14:paraId="53724193" w14:textId="155B99E6" w:rsidR="004E3EDC" w:rsidRDefault="00754E0F" w:rsidP="004E3EDC">
      <w:pPr>
        <w:pStyle w:val="Heading3"/>
      </w:pPr>
      <w:r>
        <w:t xml:space="preserve">2010: </w:t>
      </w:r>
      <w:r w:rsidR="004E3EDC">
        <w:t>Making sense of data science</w:t>
      </w:r>
      <w:bookmarkEnd w:id="69"/>
    </w:p>
    <w:p w14:paraId="1E8EF43C" w14:textId="6B681A4D" w:rsidR="009B3A24" w:rsidRDefault="00587A68" w:rsidP="00A946DE">
      <w:pPr>
        <w:pStyle w:val="BodyText"/>
      </w:pPr>
      <w:r>
        <w:t>I</w:t>
      </w:r>
      <w:r w:rsidR="00BC5E30">
        <w:t xml:space="preserve">n </w:t>
      </w:r>
      <w:r w:rsidR="00581A35">
        <w:t xml:space="preserve">September </w:t>
      </w:r>
      <w:r w:rsidR="00BC5E30">
        <w:t xml:space="preserve">2010, </w:t>
      </w:r>
      <w:r w:rsidR="00581A35">
        <w:t>two</w:t>
      </w:r>
      <w:r w:rsidR="00BC5E30">
        <w:t xml:space="preserve"> </w:t>
      </w:r>
      <w:r w:rsidR="00581A35">
        <w:t xml:space="preserve">short but highly influential </w:t>
      </w:r>
      <w:r>
        <w:t xml:space="preserve">blog posts </w:t>
      </w:r>
      <w:r w:rsidR="00581A35">
        <w:t>appeared that sought to codify th</w:t>
      </w:r>
      <w:r w:rsidR="005B42AC">
        <w:t>is</w:t>
      </w:r>
      <w:r w:rsidR="00581A35">
        <w:t xml:space="preserve"> concept</w:t>
      </w:r>
      <w:r w:rsidR="005B42AC">
        <w:t>ion</w:t>
      </w:r>
      <w:r w:rsidR="00581A35">
        <w:t xml:space="preserve"> of data science, which had by then reached the status of buzz word</w:t>
      </w:r>
      <w:r w:rsidR="000E07B2">
        <w:t xml:space="preserve"> among participants</w:t>
      </w:r>
      <w:r w:rsidR="00227B33">
        <w:t xml:space="preserve"> of the technology conference circuit.</w:t>
      </w:r>
      <w:r w:rsidR="00581A35">
        <w:t xml:space="preserve"> The first was Drew Conway’s “The Data Science Venn Diagram,” which defined the field as the intersection of three </w:t>
      </w:r>
      <w:r w:rsidR="00D10C0B">
        <w:t>areas</w:t>
      </w:r>
      <w:r w:rsidR="00581A35">
        <w:t>: “</w:t>
      </w:r>
      <w:r w:rsidR="00581A35" w:rsidRPr="00581A35">
        <w:t>hacking skills, math and stats knowledge, and substantive expertise</w:t>
      </w:r>
      <w:r w:rsidR="00581A35">
        <w:t xml:space="preserve">” </w:t>
      </w:r>
      <w:r w:rsidR="00581A35">
        <w:fldChar w:fldCharType="begin"/>
      </w:r>
      <w:r w:rsidR="00581A35">
        <w:instrText xml:space="preserve"> ADDIN ZOTERO_ITEM CSL_CITATION {"citationID":"Ljdtd6mO","properties":{"formattedCitation":"(Conway 2010)","plainCitation":"(Conway 2010)","noteIndex":0},"citationItems":[{"id":17511,"uris":["http://zotero.org/users/10812/items/Q2GYNZB7"],"uri":["http://zotero.org/users/10812/items/Q2GYNZB7"],"itemData":{"id":17511,"type":"post-weblog","abstract":"On Monday I—humbly—joined a group of NYC's most sophisticated thinkers on all things data for a half-day  unconference  to help  O'Reily  organize their upcoming  Strata conference . The break out sessions were fantastic, and the number of people in each allowed for outstanding, expert driven, discu","container-title":"Drew Conway","language":"en-US","note":"source: drewconway.com","title":"The Data Science Venn Diagram","URL":"http://drewconway.com/zia/2013/3/26/the-data-science-venn-diagram","author":[{"family":"Conway","given":"Drew"}],"accessed":{"date-parts":[["2020",5,20]]},"issued":{"date-parts":[["2010",9,30]]}}}],"schema":"https://github.com/citation-style-language/schema/raw/master/csl-citation.json"} </w:instrText>
      </w:r>
      <w:r w:rsidR="00581A35">
        <w:fldChar w:fldCharType="separate"/>
      </w:r>
      <w:r w:rsidR="00581A35">
        <w:rPr>
          <w:noProof/>
        </w:rPr>
        <w:t>(Conway 2010)</w:t>
      </w:r>
      <w:r w:rsidR="00581A35">
        <w:fldChar w:fldCharType="end"/>
      </w:r>
      <w:r w:rsidR="00581A35">
        <w:t xml:space="preserve">. Conway’s post followed his attending </w:t>
      </w:r>
      <w:r w:rsidR="009B3A24">
        <w:t>an “</w:t>
      </w:r>
      <w:r w:rsidR="009B3A24" w:rsidRPr="009B3A24">
        <w:t>unconference</w:t>
      </w:r>
      <w:r w:rsidR="009B3A24">
        <w:t xml:space="preserve"> to help </w:t>
      </w:r>
      <w:proofErr w:type="spellStart"/>
      <w:r w:rsidR="009B3A24" w:rsidRPr="009B3A24">
        <w:t>O'Reily</w:t>
      </w:r>
      <w:proofErr w:type="spellEnd"/>
      <w:r w:rsidR="009B3A24">
        <w:t xml:space="preserve"> [sic] organize their upcoming </w:t>
      </w:r>
      <w:r w:rsidR="009B3A24" w:rsidRPr="009B3A24">
        <w:t>Strata conference</w:t>
      </w:r>
      <w:r w:rsidR="009B3A24">
        <w:t xml:space="preserve">,” where he detected “the </w:t>
      </w:r>
      <w:r w:rsidR="009B3A24" w:rsidRPr="009B3A24">
        <w:t>utter lack of agreement on what a curriculum on this subject would look like</w:t>
      </w:r>
      <w:r w:rsidR="009B3A24">
        <w:t>.” His rationale for the three areas was the following:</w:t>
      </w:r>
    </w:p>
    <w:p w14:paraId="417E53E4" w14:textId="5E1EF8FF" w:rsidR="009B3A24" w:rsidRPr="009B3A24" w:rsidRDefault="009B3A24" w:rsidP="009B3A24">
      <w:pPr>
        <w:pStyle w:val="Extract"/>
      </w:pPr>
      <w:r>
        <w:t xml:space="preserve">… </w:t>
      </w:r>
      <w:r w:rsidRPr="009B3A24">
        <w:t xml:space="preserve">we spent a lot of time talking about </w:t>
      </w:r>
      <w:r>
        <w:t>“</w:t>
      </w:r>
      <w:r w:rsidRPr="009B3A24">
        <w:t>where</w:t>
      </w:r>
      <w:r>
        <w:t>”</w:t>
      </w:r>
      <w:r w:rsidRPr="009B3A24">
        <w:t xml:space="preserve"> a course on data science might exist at a university. The conversation was largely rhetorical, as everyone was well aware of the inherent interdisciplinary nature of the</w:t>
      </w:r>
      <w:r>
        <w:t xml:space="preserve"> [sic]</w:t>
      </w:r>
      <w:r w:rsidRPr="009B3A24">
        <w:t xml:space="preserve"> these skills; but then, why have I highlighted these three? First, none is discipline specific, but more importantly, each of these skills are on their own very valuable, but when combined with only one other are at best simply not data science, or at worst downright dangerous.</w:t>
      </w:r>
    </w:p>
    <w:p w14:paraId="3CAF5A13" w14:textId="7F9D7314" w:rsidR="00C53EAD" w:rsidRDefault="00C53EAD" w:rsidP="00C53EAD">
      <w:pPr>
        <w:pStyle w:val="BodyText"/>
        <w:ind w:firstLine="0"/>
      </w:pPr>
      <w:r>
        <w:t>Of interest here is, first, the need to define a curriculum for what was perceived to be a new field</w:t>
      </w:r>
      <w:r w:rsidR="00286DB9">
        <w:t xml:space="preserve">, which </w:t>
      </w:r>
      <w:r w:rsidR="00D10C0B">
        <w:t xml:space="preserve">echoed previous efforts and </w:t>
      </w:r>
      <w:r w:rsidR="00286DB9">
        <w:t xml:space="preserve">presaged the academic response that would eventually follow, </w:t>
      </w:r>
      <w:r>
        <w:t xml:space="preserve">and second, that Conway’s </w:t>
      </w:r>
      <w:r w:rsidR="002D2812">
        <w:t>wa</w:t>
      </w:r>
      <w:r>
        <w:t xml:space="preserve">s essentially the </w:t>
      </w:r>
      <w:r>
        <w:lastRenderedPageBreak/>
        <w:t>classical definition applied to the context of what we might call information capitalism, the target audience of O’Reilly</w:t>
      </w:r>
      <w:r w:rsidR="00286DB9">
        <w:t>’s conference</w:t>
      </w:r>
      <w:r>
        <w:t xml:space="preserve">. Although the role of statistics is emphasized, Conway reduces its importance to “knowing what an </w:t>
      </w:r>
      <w:r w:rsidRPr="00C53EAD">
        <w:t>ordinary least squares regression</w:t>
      </w:r>
      <w:r>
        <w:t xml:space="preserve"> is” and goes on to assert that “</w:t>
      </w:r>
      <w:r w:rsidRPr="00C53EAD">
        <w:t xml:space="preserve">data plus math and statistics only gets </w:t>
      </w:r>
      <w:proofErr w:type="spellStart"/>
      <w:r w:rsidRPr="00C53EAD">
        <w:t>you</w:t>
      </w:r>
      <w:proofErr w:type="spellEnd"/>
      <w:r w:rsidRPr="00C53EAD">
        <w:t xml:space="preserve"> machine learning</w:t>
      </w:r>
      <w:r>
        <w:t xml:space="preserve">.” In other words, Conway’s definition is closer to </w:t>
      </w:r>
      <w:proofErr w:type="spellStart"/>
      <w:r>
        <w:t>Breiman’s</w:t>
      </w:r>
      <w:proofErr w:type="spellEnd"/>
      <w:r>
        <w:t xml:space="preserve"> culture of algorithmic modeling than it is to that of data modeling.</w:t>
      </w:r>
      <w:r w:rsidR="00286DB9">
        <w:t xml:space="preserve"> This is corroborated by the fact that by </w:t>
      </w:r>
      <w:r w:rsidR="00286DB9" w:rsidRPr="00286DB9">
        <w:rPr>
          <w:i/>
          <w:iCs/>
        </w:rPr>
        <w:t>data</w:t>
      </w:r>
      <w:r w:rsidR="00286DB9">
        <w:t xml:space="preserve"> Conway meant “a commodity traded electronically,” i.e. that which is found in databases and shared over networks, as opposed to that which is collected </w:t>
      </w:r>
      <w:r w:rsidR="00D10C0B">
        <w:t xml:space="preserve">intentionally </w:t>
      </w:r>
      <w:r w:rsidR="00286DB9">
        <w:t>by designed experiments (</w:t>
      </w:r>
      <w:r w:rsidR="00286DB9" w:rsidRPr="007B1871">
        <w:rPr>
          <w:sz w:val="22"/>
          <w:szCs w:val="22"/>
        </w:rPr>
        <w:t>A/B</w:t>
      </w:r>
      <w:r w:rsidR="00286DB9">
        <w:t xml:space="preserve"> testing notwithstanding).</w:t>
      </w:r>
    </w:p>
    <w:p w14:paraId="6AEFA487" w14:textId="13B690EE" w:rsidR="00C53EAD" w:rsidRDefault="00C53EAD" w:rsidP="00C53EAD">
      <w:pPr>
        <w:pStyle w:val="BodyText"/>
      </w:pPr>
      <w:r>
        <w:t xml:space="preserve">The second post was Mason and Wiggins’ “A Taxonomy of Data Science,” which </w:t>
      </w:r>
      <w:r w:rsidR="001B65F3">
        <w:t xml:space="preserve">was motivated </w:t>
      </w:r>
      <w:r w:rsidR="005B42AC">
        <w:t xml:space="preserve">by the need </w:t>
      </w:r>
      <w:r w:rsidR="0094319C">
        <w:t>to</w:t>
      </w:r>
      <w:r w:rsidR="001B65F3">
        <w:t xml:space="preserve"> mak</w:t>
      </w:r>
      <w:r w:rsidR="0094319C">
        <w:t>e</w:t>
      </w:r>
      <w:r w:rsidR="001B65F3">
        <w:t xml:space="preserve"> sense of the newly circulated term</w:t>
      </w:r>
      <w:r>
        <w:t>:</w:t>
      </w:r>
    </w:p>
    <w:p w14:paraId="308D1933" w14:textId="3EB850AA" w:rsidR="00C53EAD" w:rsidRPr="00C53EAD" w:rsidRDefault="00C53EAD" w:rsidP="00C53EAD">
      <w:pPr>
        <w:pStyle w:val="Extract"/>
      </w:pPr>
      <w:r w:rsidRPr="00C53EAD">
        <w:t xml:space="preserve">Both within the academy and within tech startups, we’ve been hearing some similar questions lately: Where can I find a good data scientist? What do I need to learn to become a data scientist? Or more succinctly: What </w:t>
      </w:r>
      <w:r w:rsidRPr="00C53EAD">
        <w:rPr>
          <w:i/>
          <w:iCs/>
        </w:rPr>
        <w:t>is</w:t>
      </w:r>
      <w:r w:rsidRPr="00C53EAD">
        <w:t xml:space="preserve"> data science?</w:t>
      </w:r>
      <w:r w:rsidR="00DA22CD">
        <w:t xml:space="preserve"> </w:t>
      </w:r>
      <w:r w:rsidR="00DA22CD">
        <w:fldChar w:fldCharType="begin"/>
      </w:r>
      <w:r w:rsidR="00DA22CD">
        <w:instrText xml:space="preserve"> ADDIN ZOTERO_ITEM CSL_CITATION {"citationID":"ZV6Owesf","properties":{"formattedCitation":"(Mason and Wiggins 2010)","plainCitation":"(Mason and Wiggins 2010)","noteIndex":0},"citationItems":[{"id":17458,"uris":["http://zotero.org/users/10812/items/75QKGT5D"],"uri":["http://zotero.org/users/10812/items/75QKGT5D"],"itemData":{"id":17458,"type":"post-weblog","container-title":"Dataists","language":"en-US","note":"source: www.dataists.com","title":"A Taxonomy of Data Science","URL":"http://www.dataists.com/2010/09/a-taxonomy-of-data-science/","author":[{"family":"Mason","given":"Hilary"},{"family":"Wiggins","given":"Christopher"}],"accessed":{"date-parts":[["2020",5,13]]},"issued":{"date-parts":[["2010",9,25]]}}}],"schema":"https://github.com/citation-style-language/schema/raw/master/csl-citation.json"} </w:instrText>
      </w:r>
      <w:r w:rsidR="00DA22CD">
        <w:fldChar w:fldCharType="separate"/>
      </w:r>
      <w:r w:rsidR="00DA22CD">
        <w:rPr>
          <w:noProof/>
        </w:rPr>
        <w:t>(Mason and Wiggins 2010)</w:t>
      </w:r>
      <w:r w:rsidR="00DA22CD">
        <w:fldChar w:fldCharType="end"/>
      </w:r>
    </w:p>
    <w:p w14:paraId="6ECB4ED5" w14:textId="56838989" w:rsidR="001F7FA1" w:rsidRDefault="001F7FA1" w:rsidP="00286DB9">
      <w:pPr>
        <w:pStyle w:val="BodyText"/>
        <w:ind w:firstLine="0"/>
      </w:pPr>
      <w:r>
        <w:t xml:space="preserve">In contrast to Conway’s structural model, Mason and Wiggins propose a processual one, based on “what a data scientist does, in roughly chronological order: Obtain, Scrub, Explore, Model, and </w:t>
      </w:r>
      <w:proofErr w:type="spellStart"/>
      <w:r>
        <w:t>iNterpret</w:t>
      </w:r>
      <w:proofErr w:type="spellEnd"/>
      <w:r>
        <w:t xml:space="preserve"> (or, if you like, </w:t>
      </w:r>
      <w:r w:rsidRPr="001F7FA1">
        <w:rPr>
          <w:sz w:val="22"/>
          <w:szCs w:val="22"/>
        </w:rPr>
        <w:t>OSEMN</w:t>
      </w:r>
      <w:r>
        <w:t xml:space="preserve">, which rhymes with </w:t>
      </w:r>
      <w:r w:rsidRPr="001F7FA1">
        <w:t>possum</w:t>
      </w:r>
      <w:r>
        <w:t>).” In this model, most of the activities normally associated with the classical definition of data science—as</w:t>
      </w:r>
      <w:r w:rsidR="00DA22CD">
        <w:t xml:space="preserve"> listed </w:t>
      </w:r>
      <w:r>
        <w:t xml:space="preserve">in the </w:t>
      </w:r>
      <w:r w:rsidRPr="00DA22CD">
        <w:rPr>
          <w:i/>
          <w:iCs/>
          <w:sz w:val="22"/>
          <w:szCs w:val="22"/>
        </w:rPr>
        <w:t>HBR</w:t>
      </w:r>
      <w:r w:rsidRPr="00DA22CD">
        <w:rPr>
          <w:sz w:val="22"/>
          <w:szCs w:val="22"/>
        </w:rPr>
        <w:t xml:space="preserve"> </w:t>
      </w:r>
      <w:r>
        <w:t xml:space="preserve">piece, for example—find a place. A distinguishing feature of this definition is the modeling phase, which </w:t>
      </w:r>
      <w:r w:rsidR="00DA22CD">
        <w:t>t</w:t>
      </w:r>
      <w:r>
        <w:t>he</w:t>
      </w:r>
      <w:r w:rsidR="00DA22CD">
        <w:t>y</w:t>
      </w:r>
      <w:r>
        <w:t xml:space="preserve"> characterized as follows:</w:t>
      </w:r>
    </w:p>
    <w:p w14:paraId="2BBF1D9C" w14:textId="436A36C1" w:rsidR="001F7FA1" w:rsidRPr="001F7FA1" w:rsidRDefault="001F7FA1" w:rsidP="001F7FA1">
      <w:pPr>
        <w:pStyle w:val="Extract"/>
        <w:rPr>
          <w:rFonts w:ascii="Times New Roman" w:hAnsi="Times New Roman"/>
        </w:rPr>
      </w:pPr>
      <w:r>
        <w:t xml:space="preserve">Whether in the natural sciences, in engineering, or in data-rich startups, often the ‘best’ model is the most predictive model. E.g., is it </w:t>
      </w:r>
      <w:r w:rsidR="0012293F">
        <w:t>‘</w:t>
      </w:r>
      <w:r>
        <w:t xml:space="preserve">better’ to fit one’s data to a straight line or a fifth-order polynomial? Should one combine a weighted sum of 10 rules or 10,000? One way of framing such questions of model selection is to remember why we build models in the first place: to predict and to interpret. While the latter is difficult to quantify, the former can be framed not only quantitatively but empirically. That is, armed with a corpus of data, one can leave out a fraction of the data (the “validation” data or “test set”), learn/optimize a model using the remaining data (the “learning” data or “training set”) by minimizing a </w:t>
      </w:r>
      <w:r w:rsidRPr="001F7FA1">
        <w:t>chosen loss function</w:t>
      </w:r>
      <w:r>
        <w:t xml:space="preserve"> (e.g., squared loss, hinge loss, or exponential loss), and evaluate this or another loss function on the validation data. Comparing the value of this loss function for models of differing complexity yields the model complexity which minimizes generalization error. The above process is sometimes called “empirical estimation of generalization error” but typically goes by its nickname: </w:t>
      </w:r>
      <w:r w:rsidRPr="001F7FA1">
        <w:t>“cross validation.”</w:t>
      </w:r>
      <w:r>
        <w:t xml:space="preserve"> Validation does not necessarily mean the model is “right.” As </w:t>
      </w:r>
      <w:r w:rsidRPr="001F7FA1">
        <w:t>Box</w:t>
      </w:r>
      <w:r>
        <w:t xml:space="preserve"> warned us, “all models are wrong, but some are useful”. Here, we are choosing from among a set of allowed models (the `hypothesis space’, e.g., the set of 3rd, 4th, and 5th order polynomials) which model complexity maximizes predictive power and is thus the least bad among our choices. </w:t>
      </w:r>
    </w:p>
    <w:p w14:paraId="2CE729DE" w14:textId="188A2AE9" w:rsidR="004E3EDC" w:rsidRDefault="00196D53" w:rsidP="004E3EDC">
      <w:pPr>
        <w:pStyle w:val="BodyText"/>
        <w:ind w:firstLine="0"/>
      </w:pPr>
      <w:r>
        <w:t>Clearly, t</w:t>
      </w:r>
      <w:r w:rsidR="001F7FA1">
        <w:t>he authors side</w:t>
      </w:r>
      <w:r w:rsidR="00DA22CD">
        <w:t>d</w:t>
      </w:r>
      <w:r w:rsidR="001F7FA1">
        <w:t xml:space="preserve"> with algorithmic modeling here</w:t>
      </w:r>
      <w:r w:rsidR="00DA22CD">
        <w:t>; they</w:t>
      </w:r>
      <w:r w:rsidR="0042486B">
        <w:t xml:space="preserve"> </w:t>
      </w:r>
      <w:r>
        <w:t>argu</w:t>
      </w:r>
      <w:r w:rsidR="00DA22CD">
        <w:t>ed</w:t>
      </w:r>
      <w:r>
        <w:t xml:space="preserve"> for</w:t>
      </w:r>
      <w:r w:rsidR="0042486B">
        <w:t xml:space="preserve"> prediction over interpretation by citing methods that have become commonplace in the field</w:t>
      </w:r>
      <w:r w:rsidR="001F7FA1">
        <w:t xml:space="preserve">. </w:t>
      </w:r>
      <w:r>
        <w:t>We also find here, for the first time, a clearly articulated pipeline of activity</w:t>
      </w:r>
      <w:r w:rsidR="00F77834">
        <w:t>, echoing the partial sequences that appear in previous definitions</w:t>
      </w:r>
      <w:r>
        <w:t>.</w:t>
      </w:r>
      <w:r w:rsidR="00286DB9">
        <w:t xml:space="preserve"> Again, it is worth noting what data meant in this context: data are </w:t>
      </w:r>
      <w:r w:rsidR="004E3EDC">
        <w:t xml:space="preserve">to be </w:t>
      </w:r>
      <w:r w:rsidR="00286DB9">
        <w:t xml:space="preserve">obtained from </w:t>
      </w:r>
      <w:r w:rsidR="00286DB9">
        <w:lastRenderedPageBreak/>
        <w:t xml:space="preserve">preexisting sources, sometimes by scraping, and not produced. The skills required are </w:t>
      </w:r>
      <w:r w:rsidR="00D10C0B">
        <w:t xml:space="preserve">far from those </w:t>
      </w:r>
      <w:r w:rsidR="00286DB9">
        <w:t>of the design-oriented data scientist of the Tokyo school</w:t>
      </w:r>
      <w:r w:rsidR="004E3EDC">
        <w:t>:</w:t>
      </w:r>
    </w:p>
    <w:p w14:paraId="722D43E4" w14:textId="1B416118" w:rsidR="004E3EDC" w:rsidRPr="004E3EDC" w:rsidRDefault="00286DB9" w:rsidP="004E3EDC">
      <w:pPr>
        <w:pStyle w:val="Extract"/>
      </w:pPr>
      <w:r w:rsidRPr="00286DB9">
        <w:t>Part of the skillset of a data scientist is knowing how to obtain a sufficient corpus of usable data, possibly from multiple sources, and possibly from sites which require specific query syntax</w:t>
      </w:r>
      <w:r w:rsidR="004E3EDC">
        <w:t xml:space="preserve">. At a minimum, a data scientist should know how to do this from the command line. e.g., in a </w:t>
      </w:r>
      <w:r w:rsidR="004E3EDC" w:rsidRPr="005B42AC">
        <w:rPr>
          <w:rFonts w:eastAsiaTheme="majorEastAsia"/>
          <w:sz w:val="19"/>
          <w:szCs w:val="22"/>
        </w:rPr>
        <w:t>UN*X</w:t>
      </w:r>
      <w:r w:rsidR="004E3EDC" w:rsidRPr="004E3EDC">
        <w:rPr>
          <w:rFonts w:eastAsiaTheme="majorEastAsia"/>
        </w:rPr>
        <w:t xml:space="preserve"> environment</w:t>
      </w:r>
      <w:r w:rsidR="004E3EDC">
        <w:t xml:space="preserve">. Shell scripting does suffice for many tasks, but we recommend learning a programming or scripting language which can support automating the retrieval of data and add the ability to make calls asynchronously and manage the resulting data. </w:t>
      </w:r>
      <w:r w:rsidR="004E3EDC" w:rsidRPr="004E3EDC">
        <w:rPr>
          <w:rFonts w:eastAsiaTheme="majorEastAsia"/>
        </w:rPr>
        <w:t>Python</w:t>
      </w:r>
      <w:r w:rsidR="004E3EDC">
        <w:t xml:space="preserve"> is a current favorite at time of writing (Fall 2010). </w:t>
      </w:r>
    </w:p>
    <w:p w14:paraId="5744722B" w14:textId="0428F7E8" w:rsidR="001F7FA1" w:rsidRDefault="003C08F7" w:rsidP="001F7FA1">
      <w:pPr>
        <w:pStyle w:val="BodyText"/>
        <w:ind w:firstLine="0"/>
      </w:pPr>
      <w:r>
        <w:t>Note that t</w:t>
      </w:r>
      <w:r w:rsidR="004E3EDC">
        <w:t xml:space="preserve">he idea of a data analyst </w:t>
      </w:r>
      <w:r w:rsidR="004E3EDC" w:rsidRPr="004E3EDC">
        <w:rPr>
          <w:i/>
          <w:iCs/>
        </w:rPr>
        <w:t>looking</w:t>
      </w:r>
      <w:r w:rsidR="004E3EDC">
        <w:t xml:space="preserve"> for “usable data” as a first resort is anathema to that approach</w:t>
      </w:r>
      <w:r w:rsidR="00D10C0B">
        <w:t>, at least in principle</w:t>
      </w:r>
      <w:r w:rsidR="004E3EDC">
        <w:t xml:space="preserve">. </w:t>
      </w:r>
    </w:p>
    <w:p w14:paraId="4DAC78E5" w14:textId="28CBD98B" w:rsidR="004E3EDC" w:rsidRPr="001F7FA1" w:rsidRDefault="004E3EDC" w:rsidP="004E3EDC">
      <w:pPr>
        <w:pStyle w:val="Heading3"/>
      </w:pPr>
      <w:bookmarkStart w:id="79" w:name="_Toc48290872"/>
      <w:r>
        <w:t>Data products</w:t>
      </w:r>
      <w:bookmarkEnd w:id="79"/>
      <w:ins w:id="80" w:author="Alvarado, Rafael C (rca2t)" w:date="2020-12-06T17:38:00Z">
        <w:r w:rsidR="00740336">
          <w:t xml:space="preserve"> (2011)</w:t>
        </w:r>
      </w:ins>
    </w:p>
    <w:p w14:paraId="1D00140A" w14:textId="27B05F1E" w:rsidR="00C772AB" w:rsidRDefault="00DA22CD" w:rsidP="004E3EDC">
      <w:pPr>
        <w:pStyle w:val="BodyText"/>
      </w:pPr>
      <w:r>
        <w:t>In 2011, O’Reilly</w:t>
      </w:r>
      <w:r w:rsidR="00D10C0B">
        <w:t>, whose role in the promotion of data science is worth its own investigation,</w:t>
      </w:r>
      <w:r>
        <w:t xml:space="preserve"> produced a series of </w:t>
      </w:r>
      <w:r w:rsidR="00013496">
        <w:t xml:space="preserve">influential </w:t>
      </w:r>
      <w:r>
        <w:t xml:space="preserve">blog posts and reports that sought to </w:t>
      </w:r>
      <w:r w:rsidR="00581A35">
        <w:t>codif</w:t>
      </w:r>
      <w:r>
        <w:t>y</w:t>
      </w:r>
      <w:r w:rsidR="00581A35">
        <w:t xml:space="preserve"> and </w:t>
      </w:r>
      <w:r w:rsidR="00276CAA">
        <w:t>amplif</w:t>
      </w:r>
      <w:r>
        <w:t xml:space="preserve">y </w:t>
      </w:r>
      <w:r w:rsidR="00581A35">
        <w:t>th</w:t>
      </w:r>
      <w:r>
        <w:t>e</w:t>
      </w:r>
      <w:r w:rsidR="00581A35">
        <w:t xml:space="preserve"> definition</w:t>
      </w:r>
      <w:r>
        <w:t xml:space="preserve"> developed by </w:t>
      </w:r>
      <w:proofErr w:type="spellStart"/>
      <w:r>
        <w:t>Hammerbacher</w:t>
      </w:r>
      <w:proofErr w:type="spellEnd"/>
      <w:r>
        <w:t xml:space="preserve">, </w:t>
      </w:r>
      <w:proofErr w:type="spellStart"/>
      <w:r w:rsidR="00021B7E">
        <w:t>Yau</w:t>
      </w:r>
      <w:proofErr w:type="spellEnd"/>
      <w:r w:rsidR="00021B7E">
        <w:t xml:space="preserve">, </w:t>
      </w:r>
      <w:r>
        <w:t>Conway, Mason, and Wiggins.</w:t>
      </w:r>
      <w:r w:rsidR="005405F8" w:rsidRPr="0027759D">
        <w:rPr>
          <w:rStyle w:val="FootnoteReference"/>
        </w:rPr>
        <w:footnoteReference w:id="15"/>
      </w:r>
      <w:r>
        <w:t xml:space="preserve"> </w:t>
      </w:r>
      <w:r w:rsidR="004E3EDC">
        <w:t>The definition produced was consistent with the classical version, but strongly inflected by the new business context.</w:t>
      </w:r>
      <w:r w:rsidR="0094319C">
        <w:t xml:space="preserve"> </w:t>
      </w:r>
      <w:r w:rsidR="004E3EDC">
        <w:t xml:space="preserve">For example, </w:t>
      </w:r>
      <w:proofErr w:type="spellStart"/>
      <w:r>
        <w:t>Loukides</w:t>
      </w:r>
      <w:proofErr w:type="spellEnd"/>
      <w:r>
        <w:t xml:space="preserve">’ </w:t>
      </w:r>
      <w:r w:rsidR="004E3EDC">
        <w:t xml:space="preserve">in </w:t>
      </w:r>
      <w:r>
        <w:t xml:space="preserve">“What is </w:t>
      </w:r>
      <w:r w:rsidR="006C14BF">
        <w:t>D</w:t>
      </w:r>
      <w:r>
        <w:t xml:space="preserve">ata </w:t>
      </w:r>
      <w:r w:rsidR="006C14BF">
        <w:t>S</w:t>
      </w:r>
      <w:r>
        <w:t>cience?”</w:t>
      </w:r>
      <w:r w:rsidR="004E3EDC">
        <w:t xml:space="preserve"> describe</w:t>
      </w:r>
      <w:r w:rsidR="00645FBE">
        <w:t>d</w:t>
      </w:r>
      <w:r w:rsidR="004E3EDC">
        <w:t xml:space="preserve"> the field in terms consistent with what we have seen, focusing on scale, new database technologies, and machine learning in the pattern set by Google. However, </w:t>
      </w:r>
      <w:r w:rsidR="008C7B4E">
        <w:t xml:space="preserve">in this discourse </w:t>
      </w:r>
      <w:r w:rsidR="004E3EDC">
        <w:t xml:space="preserve">these elements </w:t>
      </w:r>
      <w:r w:rsidR="008C7B4E">
        <w:t xml:space="preserve">are combined </w:t>
      </w:r>
      <w:r w:rsidR="004E3EDC">
        <w:t>in the</w:t>
      </w:r>
      <w:r w:rsidR="005B42AC">
        <w:t xml:space="preserve"> </w:t>
      </w:r>
      <w:r w:rsidR="008C7B4E">
        <w:t xml:space="preserve">new </w:t>
      </w:r>
      <w:r w:rsidR="004E3EDC">
        <w:t xml:space="preserve">concept of the “data product,” a </w:t>
      </w:r>
      <w:r w:rsidR="00645FBE">
        <w:t xml:space="preserve">good or service that integrates surplus data </w:t>
      </w:r>
      <w:r w:rsidR="005405F8">
        <w:t>to</w:t>
      </w:r>
      <w:r w:rsidR="00645FBE">
        <w:t xml:space="preserve"> provide value to users:</w:t>
      </w:r>
    </w:p>
    <w:p w14:paraId="5A1D3E84" w14:textId="612E67D7" w:rsidR="00467397" w:rsidRDefault="00467397" w:rsidP="00467397">
      <w:pPr>
        <w:pStyle w:val="Extract"/>
      </w:pPr>
      <w:r w:rsidRPr="00E931D1">
        <w:t>The web is full of “data-driven apps.” Almost any e-commerce application is a data-driven</w:t>
      </w:r>
      <w:r>
        <w:t xml:space="preserve"> </w:t>
      </w:r>
      <w:r w:rsidRPr="00E931D1">
        <w:t xml:space="preserve">application. There’s a database behind a web front end, and middleware that talks to a number of other databases and data services (credit card processing companies, banks, and so on). But merely using data isn’t really what we mean by “data science.” A data application acquires its value from the data itself, and creates more data as a result. </w:t>
      </w:r>
      <w:r w:rsidRPr="00645FBE">
        <w:rPr>
          <w:i/>
          <w:iCs/>
        </w:rPr>
        <w:t>It’s not just an application with data; it’s a data product</w:t>
      </w:r>
      <w:r w:rsidRPr="00E931D1">
        <w:t>. Data science enables the creation of data products</w:t>
      </w:r>
      <w:r>
        <w:t xml:space="preserve"> </w:t>
      </w:r>
      <w:r>
        <w:fldChar w:fldCharType="begin"/>
      </w:r>
      <w:r w:rsidR="00013496">
        <w:instrText xml:space="preserve"> ADDIN ZOTERO_ITEM CSL_CITATION {"citationID":"NTImFNDx","properties":{"formattedCitation":"(Loukides 2011)","plainCitation":"(Loukides 2011)","dontUpdate":true,"noteIndex":0},"citationItems":[{"id":3855,"uris":["http://zotero.org/users/10812/items/GIWAQ9DH"],"uri":["http://zotero.org/users/10812/items/GIWAQ9DH"],"itemData":{"id":3855,"type":"book","publisher":" O'Reilly Media, Inc.","source":"Google Scholar","title":"What is data science?","URL":"https://books.google.com/books?hl=en&amp;lr=&amp;id=-OQ2q5JqOdEC&amp;oi=fnd&amp;pg=PT2&amp;dq=%22data+science%22&amp;ots=1Y7O922KDq&amp;sig=yQ1XsyNG6eckn6oUjVjfvtNzKzY","author":[{"family":"Loukides","given":"Mike"}],"accessed":{"date-parts":[["2016",7,2]]},"issued":{"date-parts":[["2011"]]}}}],"schema":"https://github.com/citation-style-language/schema/raw/master/csl-citation.json"} </w:instrText>
      </w:r>
      <w:r>
        <w:fldChar w:fldCharType="separate"/>
      </w:r>
      <w:r>
        <w:rPr>
          <w:noProof/>
        </w:rPr>
        <w:t>(Loukides 2011</w:t>
      </w:r>
      <w:r w:rsidR="00645FBE">
        <w:rPr>
          <w:noProof/>
        </w:rPr>
        <w:t>; emphasis added</w:t>
      </w:r>
      <w:r>
        <w:rPr>
          <w:noProof/>
        </w:rPr>
        <w:t>)</w:t>
      </w:r>
      <w:r>
        <w:fldChar w:fldCharType="end"/>
      </w:r>
      <w:r>
        <w:t>.</w:t>
      </w:r>
    </w:p>
    <w:p w14:paraId="2B8690C2" w14:textId="3871AF6D" w:rsidR="00467397" w:rsidRDefault="00645FBE" w:rsidP="00645FBE">
      <w:pPr>
        <w:pStyle w:val="BodyText"/>
        <w:ind w:firstLine="0"/>
      </w:pPr>
      <w:r>
        <w:t>Th</w:t>
      </w:r>
      <w:r w:rsidR="008C7B4E">
        <w:t>is</w:t>
      </w:r>
      <w:r>
        <w:t xml:space="preserve"> emphasis</w:t>
      </w:r>
      <w:r w:rsidR="005405F8">
        <w:t xml:space="preserve"> on data products</w:t>
      </w:r>
      <w:r>
        <w:t xml:space="preserve"> </w:t>
      </w:r>
      <w:r w:rsidR="002D6A87">
        <w:t>wa</w:t>
      </w:r>
      <w:r>
        <w:t xml:space="preserve">s echoed in Patil’s essay, “Building data science teams,” </w:t>
      </w:r>
      <w:r w:rsidR="005405F8">
        <w:t>where</w:t>
      </w:r>
      <w:r>
        <w:t xml:space="preserve"> </w:t>
      </w:r>
      <w:r w:rsidR="008C7B4E">
        <w:t xml:space="preserve">the focus on data </w:t>
      </w:r>
      <w:r w:rsidR="008C7B4E" w:rsidRPr="008C7B4E">
        <w:rPr>
          <w:i/>
          <w:iCs/>
        </w:rPr>
        <w:t>applications</w:t>
      </w:r>
      <w:r w:rsidR="008C7B4E">
        <w:t xml:space="preserve"> became essential to his definition of data scientist. Here </w:t>
      </w:r>
      <w:r>
        <w:t>he addressed the question, “What makes a data scientist?”</w:t>
      </w:r>
      <w:r w:rsidR="00B42964">
        <w:t xml:space="preserve">: </w:t>
      </w:r>
    </w:p>
    <w:p w14:paraId="41391352" w14:textId="007ED6F8" w:rsidR="00467397" w:rsidRDefault="00467397" w:rsidP="00B42964">
      <w:pPr>
        <w:pStyle w:val="Extract"/>
      </w:pPr>
      <w:r>
        <w:t xml:space="preserve">When Jeff </w:t>
      </w:r>
      <w:proofErr w:type="spellStart"/>
      <w:r>
        <w:t>Hammerbacher</w:t>
      </w:r>
      <w:proofErr w:type="spellEnd"/>
      <w:r>
        <w:t xml:space="preserve"> and I talked about our data science teams, we realized that as our organizations grew, we both had to figure out what to call the people on our teams. “Business analyst” seemed too limiting. </w:t>
      </w:r>
      <w:r w:rsidRPr="00B42964">
        <w:rPr>
          <w:i/>
          <w:iCs/>
        </w:rPr>
        <w:t>“Data analyst” was a contender, but we felt that title might limit what people could do. After all, many of the people on our teams had deep engineering expertise.</w:t>
      </w:r>
      <w:r>
        <w:t xml:space="preserve"> “Research scientist” was a reasonable job title used by companies like Sun, </w:t>
      </w:r>
      <w:r w:rsidRPr="005405F8">
        <w:rPr>
          <w:sz w:val="19"/>
          <w:szCs w:val="22"/>
        </w:rPr>
        <w:t>HP</w:t>
      </w:r>
      <w:r>
        <w:t xml:space="preserve">, Xerox, Yahoo, and </w:t>
      </w:r>
      <w:r w:rsidRPr="005405F8">
        <w:rPr>
          <w:sz w:val="19"/>
          <w:szCs w:val="22"/>
        </w:rPr>
        <w:t>IBM</w:t>
      </w:r>
      <w:r>
        <w:t xml:space="preserve">. However, </w:t>
      </w:r>
      <w:r w:rsidRPr="005405F8">
        <w:rPr>
          <w:i/>
          <w:iCs/>
        </w:rPr>
        <w:t>we felt that most research scientists worked on projects that were futuristic and abstract, and the work was done in labs that were isolated from the product development teams</w:t>
      </w:r>
      <w:r>
        <w:t xml:space="preserve">. It might take years for lab research to affect key products, if it ever did. Instead, </w:t>
      </w:r>
      <w:r w:rsidRPr="005405F8">
        <w:rPr>
          <w:i/>
          <w:iCs/>
        </w:rPr>
        <w:t>the focus of our teams was to work on data applications that would have an immediate and massive impact on the business</w:t>
      </w:r>
      <w:r>
        <w:t xml:space="preserve">. The term that seemed to fit best was data </w:t>
      </w:r>
      <w:r>
        <w:lastRenderedPageBreak/>
        <w:t>scientist: those who use both data and science to create something new</w:t>
      </w:r>
      <w:r w:rsidR="00B42964">
        <w:t xml:space="preserve"> </w:t>
      </w:r>
      <w:r w:rsidR="00B42964">
        <w:fldChar w:fldCharType="begin"/>
      </w:r>
      <w:r w:rsidR="00013496">
        <w:instrText xml:space="preserve"> ADDIN ZOTERO_ITEM CSL_CITATION {"citationID":"vp8VWK36","properties":{"formattedCitation":"(Patil 2011)","plainCitation":"(Patil 2011)","dontUpdate":true,"noteIndex":0},"citationItems":[{"id":17663,"uris":["http://zotero.org/users/10812/items/AEUAC4HM"],"uri":["http://zotero.org/users/10812/items/AEUAC4HM"],"itemData":{"id":17663,"type":"article-newspaper","abstract":"A data science team needs people with the right skills and perspectives, and it also requires strong tools, processes, and interaction between the team and the rest of the company.","container-title":"O'Reilly Radar","language":"en-US","source":"radar.oreilly.com","title":"Building data science teams","URL":"http://radar.oreilly.com/2011/09/building-data-science-teams.html","author":[{"family":"Patil","given":"D. J."}],"accessed":{"date-parts":[["2020",6,10]]},"issued":{"date-parts":[["2011",9]]}}}],"schema":"https://github.com/citation-style-language/schema/raw/master/csl-citation.json"} </w:instrText>
      </w:r>
      <w:r w:rsidR="00B42964">
        <w:fldChar w:fldCharType="separate"/>
      </w:r>
      <w:r w:rsidR="00B42964">
        <w:rPr>
          <w:noProof/>
        </w:rPr>
        <w:t>(Patil 2011</w:t>
      </w:r>
      <w:r w:rsidR="005405F8">
        <w:rPr>
          <w:noProof/>
        </w:rPr>
        <w:t>; empases added</w:t>
      </w:r>
      <w:r w:rsidR="00B42964">
        <w:rPr>
          <w:noProof/>
        </w:rPr>
        <w:t>)</w:t>
      </w:r>
      <w:r w:rsidR="00B42964">
        <w:fldChar w:fldCharType="end"/>
      </w:r>
      <w:r>
        <w:t>.</w:t>
      </w:r>
    </w:p>
    <w:p w14:paraId="3E97C308" w14:textId="6A208167" w:rsidR="007B1871" w:rsidRDefault="00E32CD2" w:rsidP="007B1871">
      <w:pPr>
        <w:pStyle w:val="Heading3"/>
        <w:rPr>
          <w:ins w:id="81" w:author="Alvarado, Rafael C (rca2t)" w:date="2020-12-06T17:58:00Z"/>
        </w:rPr>
      </w:pPr>
      <w:bookmarkStart w:id="82" w:name="_Toc48290873"/>
      <w:r>
        <w:t xml:space="preserve">Relation to </w:t>
      </w:r>
      <w:r w:rsidR="00976F4B">
        <w:t>s</w:t>
      </w:r>
      <w:r w:rsidR="007B1871">
        <w:t>urveillance capitalism</w:t>
      </w:r>
      <w:bookmarkEnd w:id="82"/>
    </w:p>
    <w:p w14:paraId="51102968" w14:textId="1CA2488D" w:rsidR="00D53A19" w:rsidRPr="00884964" w:rsidRDefault="00D53A19">
      <w:pPr>
        <w:pPrChange w:id="83" w:author="Alvarado, Rafael C (rca2t)" w:date="2020-12-06T17:58:00Z">
          <w:pPr>
            <w:pStyle w:val="Heading3"/>
          </w:pPr>
        </w:pPrChange>
      </w:pPr>
      <w:ins w:id="84" w:author="Alvarado, Rafael C (rca2t)" w:date="2020-12-06T17:58:00Z">
        <w:r w:rsidRPr="001613FB">
          <w:rPr>
            <w:highlight w:val="yellow"/>
            <w:rPrChange w:id="85" w:author="Alvarado, Rafael C (rca2t)" w:date="2021-05-10T09:03:00Z">
              <w:rPr/>
            </w:rPrChange>
          </w:rPr>
          <w:t xml:space="preserve">&gt;&gt;&gt; MAYBE MOVE THIS TO AFTER BIG DATA. Big data </w:t>
        </w:r>
      </w:ins>
      <w:ins w:id="86" w:author="Alvarado, Rafael C (rca2t)" w:date="2020-12-06T17:59:00Z">
        <w:r w:rsidRPr="001613FB">
          <w:rPr>
            <w:highlight w:val="yellow"/>
            <w:rPrChange w:id="87" w:author="Alvarado, Rafael C (rca2t)" w:date="2021-05-10T09:03:00Z">
              <w:rPr/>
            </w:rPrChange>
          </w:rPr>
          <w:t>stands for the new context.</w:t>
        </w:r>
      </w:ins>
    </w:p>
    <w:p w14:paraId="1BA4C0B1" w14:textId="3E9583B9" w:rsidR="009A4A3B" w:rsidRDefault="005B42AC" w:rsidP="00325297">
      <w:pPr>
        <w:pStyle w:val="BodyText"/>
      </w:pPr>
      <w:r>
        <w:t xml:space="preserve">The </w:t>
      </w:r>
      <w:r w:rsidR="00AC06B6">
        <w:t>focus</w:t>
      </w:r>
      <w:r>
        <w:t xml:space="preserve"> </w:t>
      </w:r>
      <w:r w:rsidR="00AC06B6">
        <w:t>on</w:t>
      </w:r>
      <w:r w:rsidR="002D6A87">
        <w:t xml:space="preserve"> </w:t>
      </w:r>
      <w:r>
        <w:t xml:space="preserve">data products at this point in history may be understood in light of </w:t>
      </w:r>
      <w:proofErr w:type="spellStart"/>
      <w:r>
        <w:t>Zuboff’s</w:t>
      </w:r>
      <w:proofErr w:type="spellEnd"/>
      <w:r>
        <w:t xml:space="preserve"> thesis that Google invented the business model of “surveilla</w:t>
      </w:r>
      <w:r w:rsidR="00F0198B">
        <w:t>n</w:t>
      </w:r>
      <w:r>
        <w:t xml:space="preserve">ce capitalism” </w:t>
      </w:r>
      <w:r w:rsidR="00F0198B">
        <w:t xml:space="preserve">around 2003, </w:t>
      </w:r>
      <w:r w:rsidR="00325297">
        <w:t xml:space="preserve">based on the extraction of  “behavioral surplus,” </w:t>
      </w:r>
      <w:r w:rsidR="00F0198B">
        <w:t xml:space="preserve">which was </w:t>
      </w:r>
      <w:r w:rsidR="00D24226">
        <w:t xml:space="preserve">then </w:t>
      </w:r>
      <w:r w:rsidR="00F0198B">
        <w:t>exported to Facebook by Cheryl Sandberg in 2008</w:t>
      </w:r>
      <w:r w:rsidR="004E4A68">
        <w:t xml:space="preserve"> and became </w:t>
      </w:r>
      <w:r w:rsidR="000872E6">
        <w:t>widespread</w:t>
      </w:r>
      <w:r w:rsidR="00D24226">
        <w:t xml:space="preserve"> after that</w:t>
      </w:r>
      <w:r w:rsidR="000872E6">
        <w:t xml:space="preserve"> </w:t>
      </w:r>
      <w:r w:rsidR="000872E6">
        <w:fldChar w:fldCharType="begin"/>
      </w:r>
      <w:r w:rsidR="000872E6">
        <w:instrText xml:space="preserve"> ADDIN ZOTERO_ITEM CSL_CITATION {"citationID":"UXy9lHbn","properties":{"formattedCitation":"(Zuboff 2019)","plainCitation":"(Zuboff 2019)","noteIndex":0},"citationItems":[{"id":15460,"uris":["http://zotero.org/users/10812/items/8B62FM78"],"uri":["http://zotero.org/users/10812/items/8B62FM78"],"itemData":{"id":15460,"type":"book","abstract":"The challenges to humanity posed by the digital future, the first detailed examination of the unprecedented form of power called \"surveillance capitalism,\" and the quest by powerful corporations to predict and control our behavior.In this masterwork of original thinking and research, Shoshana Zuboff provides startling insights into the phenomenon that she has named surveillance capitalism. The stakes could not be higher: a global architecture of behavior modification threatens human nature in the twenty-first century just as industrial capitalism disfigured the natural world in the twentieth.Zuboff vividly brings to life the consequences as surveillance capitalism advances from Silicon Valley into every economic sector. Vast wealth and power are accumulated in ominous new \"behavioral futures markets,\" where predictions about our behavior are bought and sold, and the production of goods and services is subordinated to a new \"means of behavioral modification.\"The threat has shifted from a totalitarian Big Brother state to a ubiquitous digital architecture: a \"Big Other\" operating in the interests of surveillance capital. Here is the crucible of an unprecedented form of power marked by extreme concentrations of knowledge and free from democratic oversight. Zuboff's comprehensive and moving analysis lays bare the threats to twenty-first century society: a controlled \"hive\" of total connection that seduces with promises of total certainty for maximum profit--at the expense of democracy, freedom, and our human future.With little resistance from law or society, surveillance capitalism is on the verge of dominating the social order and shaping the digital future--if we let it.","edition":"1 edition","event-place":"New York","ISBN":"978-1-61039-569-4","language":"English","number-of-pages":"704","publisher":"PublicAffairs","publisher-place":"New York","source":"Amazon","title":"The Age of Surveillance Capitalism: The Fight for a Human Future at the New Frontier of Power","title-short":"The Age of Surveillance Capitalism","author":[{"family":"Zuboff","given":"Shoshana"}],"issued":{"date-parts":[["2019",1,15]]}}}],"schema":"https://github.com/citation-style-language/schema/raw/master/csl-citation.json"} </w:instrText>
      </w:r>
      <w:r w:rsidR="000872E6">
        <w:fldChar w:fldCharType="separate"/>
      </w:r>
      <w:r w:rsidR="000872E6">
        <w:rPr>
          <w:noProof/>
        </w:rPr>
        <w:t>(Zuboff 2019)</w:t>
      </w:r>
      <w:r w:rsidR="000872E6">
        <w:fldChar w:fldCharType="end"/>
      </w:r>
      <w:r w:rsidR="00D24226">
        <w:t>.</w:t>
      </w:r>
      <w:r w:rsidR="004E4A68">
        <w:t xml:space="preserve"> </w:t>
      </w:r>
      <w:proofErr w:type="spellStart"/>
      <w:r w:rsidR="00AC06B6">
        <w:t>Zuboff</w:t>
      </w:r>
      <w:proofErr w:type="spellEnd"/>
      <w:r w:rsidR="000872E6">
        <w:t xml:space="preserve"> makes sense of the fact that in the O’Reilly papers Google’s services were </w:t>
      </w:r>
      <w:r w:rsidR="009A4A3B">
        <w:t xml:space="preserve">frequently </w:t>
      </w:r>
      <w:r w:rsidR="000872E6">
        <w:t>presented as exemplar</w:t>
      </w:r>
      <w:r w:rsidR="009A4A3B">
        <w:t xml:space="preserve">y </w:t>
      </w:r>
      <w:r w:rsidR="000872E6">
        <w:t>data products, a</w:t>
      </w:r>
      <w:r w:rsidR="002D6A87">
        <w:t>s well as the fact</w:t>
      </w:r>
      <w:r w:rsidR="000872E6">
        <w:t xml:space="preserve"> that the role of data scientist emerge</w:t>
      </w:r>
      <w:r w:rsidR="007F10F1">
        <w:t>d</w:t>
      </w:r>
      <w:r w:rsidR="000872E6">
        <w:t xml:space="preserve"> at Facebook </w:t>
      </w:r>
      <w:r w:rsidR="00325297">
        <w:t>during the year</w:t>
      </w:r>
      <w:r w:rsidR="000872E6">
        <w:t xml:space="preserve"> </w:t>
      </w:r>
      <w:r w:rsidR="00AC06B6">
        <w:t>of Sandberg’s arrival</w:t>
      </w:r>
      <w:r w:rsidR="000872E6">
        <w:t>.</w:t>
      </w:r>
      <w:r w:rsidR="002D6A87">
        <w:t xml:space="preserve"> It also sheds light on the nature of the “immediate and massive impact” of data products</w:t>
      </w:r>
      <w:r w:rsidR="009A4A3B">
        <w:t xml:space="preserve"> </w:t>
      </w:r>
      <w:r w:rsidR="00AC06B6">
        <w:t>described</w:t>
      </w:r>
      <w:r w:rsidR="009A4A3B">
        <w:t xml:space="preserve"> by Patel: the prototypical data product is Google’s advertising auctioning platform, which</w:t>
      </w:r>
      <w:r w:rsidR="007F10F1">
        <w:t>, as a result of</w:t>
      </w:r>
      <w:r w:rsidR="009A4A3B">
        <w:t xml:space="preserve"> appl</w:t>
      </w:r>
      <w:r w:rsidR="007F10F1">
        <w:t>ying</w:t>
      </w:r>
      <w:r w:rsidR="009A4A3B">
        <w:t xml:space="preserve"> its massive amounts of behavioral data to </w:t>
      </w:r>
      <w:r w:rsidR="007F10F1">
        <w:t xml:space="preserve">predict user behavior, </w:t>
      </w:r>
      <w:r w:rsidR="009A4A3B">
        <w:t>“</w:t>
      </w:r>
      <w:r w:rsidR="009A4A3B" w:rsidRPr="009A4A3B">
        <w:t>produced a stunning 3,590 percent increase in revenue in less than four years</w:t>
      </w:r>
      <w:r w:rsidR="009A4A3B">
        <w:t>”</w:t>
      </w:r>
      <w:r w:rsidR="007F10F1">
        <w:t xml:space="preserve"> </w:t>
      </w:r>
      <w:r w:rsidR="007F10F1">
        <w:fldChar w:fldCharType="begin"/>
      </w:r>
      <w:r w:rsidR="00013496">
        <w:instrText xml:space="preserve"> ADDIN ZOTERO_ITEM CSL_CITATION {"citationID":"Q8BhLB5f","properties":{"formattedCitation":"(Zuboff 2019)","plainCitation":"(Zuboff 2019)","dontUpdate":true,"noteIndex":0},"citationItems":[{"id":15460,"uris":["http://zotero.org/users/10812/items/8B62FM78"],"uri":["http://zotero.org/users/10812/items/8B62FM78"],"itemData":{"id":15460,"type":"book","abstract":"The challenges to humanity posed by the digital future, the first detailed examination of the unprecedented form of power called \"surveillance capitalism,\" and the quest by powerful corporations to predict and control our behavior.In this masterwork of original thinking and research, Shoshana Zuboff provides startling insights into the phenomenon that she has named surveillance capitalism. The stakes could not be higher: a global architecture of behavior modification threatens human nature in the twenty-first century just as industrial capitalism disfigured the natural world in the twentieth.Zuboff vividly brings to life the consequences as surveillance capitalism advances from Silicon Valley into every economic sector. Vast wealth and power are accumulated in ominous new \"behavioral futures markets,\" where predictions about our behavior are bought and sold, and the production of goods and services is subordinated to a new \"means of behavioral modification.\"The threat has shifted from a totalitarian Big Brother state to a ubiquitous digital architecture: a \"Big Other\" operating in the interests of surveillance capital. Here is the crucible of an unprecedented form of power marked by extreme concentrations of knowledge and free from democratic oversight. Zuboff's comprehensive and moving analysis lays bare the threats to twenty-first century society: a controlled \"hive\" of total connection that seduces with promises of total certainty for maximum profit--at the expense of democracy, freedom, and our human future.With little resistance from law or society, surveillance capitalism is on the verge of dominating the social order and shaping the digital future--if we let it.","edition":"1 edition","event-place":"New York","ISBN":"978-1-61039-569-4","language":"English","number-of-pages":"704","publisher":"PublicAffairs","publisher-place":"New York","source":"Amazon","title":"The Age of Surveillance Capitalism: The Fight for a Human Future at the New Frontier of Power","title-short":"The Age of Surveillance Capitalism","author":[{"family":"Zuboff","given":"Shoshana"}],"issued":{"date-parts":[["2019",1,15]]}}}],"schema":"https://github.com/citation-style-language/schema/raw/master/csl-citation.json"} </w:instrText>
      </w:r>
      <w:r w:rsidR="007F10F1">
        <w:fldChar w:fldCharType="separate"/>
      </w:r>
      <w:r w:rsidR="007F10F1">
        <w:rPr>
          <w:noProof/>
        </w:rPr>
        <w:t xml:space="preserve">(Zuboff 2019: Ch. 3, Part </w:t>
      </w:r>
      <w:r w:rsidR="007F10F1" w:rsidRPr="007F10F1">
        <w:rPr>
          <w:noProof/>
          <w:sz w:val="22"/>
          <w:szCs w:val="22"/>
        </w:rPr>
        <w:t>VI</w:t>
      </w:r>
      <w:r w:rsidR="007F10F1">
        <w:rPr>
          <w:noProof/>
        </w:rPr>
        <w:t>)</w:t>
      </w:r>
      <w:r w:rsidR="007F10F1">
        <w:fldChar w:fldCharType="end"/>
      </w:r>
      <w:r w:rsidR="009A4A3B">
        <w:t>.</w:t>
      </w:r>
      <w:r w:rsidR="007F10F1">
        <w:t xml:space="preserve"> More generally, </w:t>
      </w:r>
      <w:proofErr w:type="spellStart"/>
      <w:r w:rsidR="00AC06B6">
        <w:t>Zuboff</w:t>
      </w:r>
      <w:proofErr w:type="spellEnd"/>
      <w:r w:rsidR="00AC06B6">
        <w:t xml:space="preserve"> sheds light on </w:t>
      </w:r>
      <w:r w:rsidR="007F10F1">
        <w:t>the</w:t>
      </w:r>
      <w:r w:rsidR="00AC06B6">
        <w:t xml:space="preserve"> practical </w:t>
      </w:r>
      <w:r w:rsidR="007F10F1">
        <w:t xml:space="preserve">context within which this new iteration of data science emerged: </w:t>
      </w:r>
      <w:r w:rsidR="00702225">
        <w:t xml:space="preserve">in </w:t>
      </w:r>
      <w:r w:rsidR="007F10F1">
        <w:t xml:space="preserve">the heart of </w:t>
      </w:r>
      <w:r w:rsidR="00702225">
        <w:t xml:space="preserve">the system of </w:t>
      </w:r>
      <w:r w:rsidR="007F10F1">
        <w:t>computer</w:t>
      </w:r>
      <w:r w:rsidR="00E838D0">
        <w:t>-</w:t>
      </w:r>
      <w:r w:rsidR="007F10F1">
        <w:t xml:space="preserve">mediated economic transactions </w:t>
      </w:r>
      <w:r w:rsidR="00702225">
        <w:t xml:space="preserve">described by Varian </w:t>
      </w:r>
      <w:r w:rsidR="007F10F1">
        <w:fldChar w:fldCharType="begin"/>
      </w:r>
      <w:r w:rsidR="007F10F1">
        <w:instrText xml:space="preserve"> ADDIN ZOTERO_ITEM CSL_CITATION {"citationID":"eqSNc9a3","properties":{"formattedCitation":"(Varian 2010)","plainCitation":"(Varian 2010)","noteIndex":0},"citationItems":[{"id":15479,"uris":["http://zotero.org/users/10812/items/5NHY4EGP"],"uri":["http://zotero.org/users/10812/items/5NHY4EGP"],"itemData":{"id":15479,"type":"article-journal","container-title":"American Economic Review","DOI":"10.1257/aer.100.2.1","ISSN":"0002-8282","issue":"2","language":"en","page":"1-10","source":"www.aeaweb.org","title":"Computer Mediated Transactions","volume":"100","author":[{"family":"Varian","given":"Hal R."}],"issued":{"date-parts":[["2010",5]]}}}],"schema":"https://github.com/citation-style-language/schema/raw/master/csl-citation.json"} </w:instrText>
      </w:r>
      <w:r w:rsidR="007F10F1">
        <w:fldChar w:fldCharType="separate"/>
      </w:r>
      <w:r w:rsidR="007F10F1">
        <w:rPr>
          <w:noProof/>
        </w:rPr>
        <w:t>(Varian 2010)</w:t>
      </w:r>
      <w:r w:rsidR="007F10F1">
        <w:fldChar w:fldCharType="end"/>
      </w:r>
      <w:r w:rsidR="00E838D0">
        <w:t>.</w:t>
      </w:r>
      <w:r w:rsidR="00AC06B6">
        <w:t xml:space="preserve"> In the previous milestone, when data science was </w:t>
      </w:r>
      <w:r w:rsidR="00B35692">
        <w:t xml:space="preserve">imagined to be </w:t>
      </w:r>
      <w:r w:rsidR="00AC06B6">
        <w:t>located as the center of the infrastructure of data-driven science</w:t>
      </w:r>
      <w:r w:rsidR="00B35692">
        <w:t xml:space="preserve"> (as in the </w:t>
      </w:r>
      <w:r w:rsidR="00B35692" w:rsidRPr="00B35692">
        <w:rPr>
          <w:sz w:val="22"/>
          <w:szCs w:val="22"/>
        </w:rPr>
        <w:t>NSF</w:t>
      </w:r>
      <w:r w:rsidR="00B35692">
        <w:t xml:space="preserve"> report cited above)</w:t>
      </w:r>
      <w:r w:rsidR="00AC06B6">
        <w:t xml:space="preserve">, this setting is transferred to </w:t>
      </w:r>
      <w:r w:rsidR="00B35692">
        <w:t>domain of global, Internet-mediated commerce. Thus, just as the phrase “data scientist” leapt from one context to another at this time, so did the infrastructural framework within which it made sense. Again, the meaning of data science remains relatively unchanged from the classical definition; what changes is the context.</w:t>
      </w:r>
    </w:p>
    <w:p w14:paraId="2B7319B5" w14:textId="37D34C71" w:rsidR="004F5E51" w:rsidRDefault="00BC4069" w:rsidP="004F5E51">
      <w:pPr>
        <w:pStyle w:val="Heading3"/>
      </w:pPr>
      <w:bookmarkStart w:id="88" w:name="_Toc48290876"/>
      <w:r>
        <w:t xml:space="preserve">Big </w:t>
      </w:r>
      <w:r w:rsidR="004F5E51">
        <w:t>d</w:t>
      </w:r>
      <w:r>
        <w:t>ata</w:t>
      </w:r>
      <w:bookmarkEnd w:id="88"/>
      <w:ins w:id="89" w:author="Alvarado, Rafael C (rca2t)" w:date="2020-12-06T17:37:00Z">
        <w:r w:rsidR="00F21C56">
          <w:t xml:space="preserve"> (2008)</w:t>
        </w:r>
      </w:ins>
    </w:p>
    <w:p w14:paraId="12B17186" w14:textId="4E5A4262" w:rsidR="00325297" w:rsidRDefault="00013496" w:rsidP="00966ABE">
      <w:pPr>
        <w:pStyle w:val="BodyText"/>
      </w:pPr>
      <w:r>
        <w:t xml:space="preserve">An important feature of the definition of data science in this period </w:t>
      </w:r>
      <w:r w:rsidR="004701EA">
        <w:t>wa</w:t>
      </w:r>
      <w:r>
        <w:t xml:space="preserve">s its co-occurrence and close semantic association with the </w:t>
      </w:r>
      <w:r w:rsidR="00572B9F">
        <w:t>often-capitalized</w:t>
      </w:r>
      <w:r w:rsidR="008C7B4E">
        <w:t xml:space="preserve"> </w:t>
      </w:r>
      <w:del w:id="90" w:author="Alvarado, Rafael C (rca2t)" w:date="2020-12-11T16:09:00Z">
        <w:r w:rsidR="008C7B4E" w:rsidDel="00841E31">
          <w:delText>term</w:delText>
        </w:r>
        <w:r w:rsidDel="00841E31">
          <w:delText xml:space="preserve"> </w:delText>
        </w:r>
      </w:del>
      <w:ins w:id="91" w:author="Alvarado, Rafael C (rca2t)" w:date="2020-12-11T16:09:00Z">
        <w:r w:rsidR="00841E31">
          <w:t xml:space="preserve">term </w:t>
        </w:r>
      </w:ins>
      <w:r w:rsidR="008C7B4E">
        <w:t>“</w:t>
      </w:r>
      <w:r>
        <w:t>big data.</w:t>
      </w:r>
      <w:r w:rsidR="008C7B4E">
        <w:t>”</w:t>
      </w:r>
      <w:r>
        <w:t xml:space="preserve"> </w:t>
      </w:r>
      <w:r w:rsidR="00325297">
        <w:t xml:space="preserve">The term was used to refer to both large amounts of data—retroactively identified with Laney’s </w:t>
      </w:r>
      <w:r w:rsidR="008C7B4E">
        <w:t xml:space="preserve">concept of </w:t>
      </w:r>
      <w:r w:rsidR="00325297">
        <w:t xml:space="preserve">“3D data,” data with high “volume, velocity, and variety” </w:t>
      </w:r>
      <w:r w:rsidR="00325297">
        <w:fldChar w:fldCharType="begin"/>
      </w:r>
      <w:r w:rsidR="00325297">
        <w:instrText xml:space="preserve"> ADDIN ZOTERO_ITEM CSL_CITATION {"citationID":"zOt3d7OA","properties":{"formattedCitation":"(Laney 2001)","plainCitation":"(Laney 2001)","noteIndex":0},"citationItems":[{"id":3655,"uris":["http://zotero.org/users/10812/items/7VEX773Z"],"uri":["http://zotero.org/users/10812/items/7VEX773Z"],"itemData":{"id":3655,"type":"article-journal","container-title":"META Group Research Note","page":"70","source":"Google Scholar","title":"3D data management: Controlling data volume, velocity and variety","title-short":"3D data management","volume":"6","author":[{"family":"Laney","given":"Doug"}],"issued":{"date-parts":[["2001"]]}}}],"schema":"https://github.com/citation-style-language/schema/raw/master/csl-citation.json"} </w:instrText>
      </w:r>
      <w:r w:rsidR="00325297">
        <w:fldChar w:fldCharType="separate"/>
      </w:r>
      <w:r w:rsidR="00325297">
        <w:rPr>
          <w:noProof/>
        </w:rPr>
        <w:t>(Laney 2001)</w:t>
      </w:r>
      <w:r w:rsidR="00325297">
        <w:fldChar w:fldCharType="end"/>
      </w:r>
      <w:r w:rsidR="00325297">
        <w:t>—a</w:t>
      </w:r>
      <w:ins w:id="92" w:author="Alvarado, Rafael C (rca2t)" w:date="2020-12-11T16:09:00Z">
        <w:r w:rsidR="00D57199">
          <w:t>s well the</w:t>
        </w:r>
      </w:ins>
      <w:del w:id="93" w:author="Alvarado, Rafael C (rca2t)" w:date="2020-12-11T16:09:00Z">
        <w:r w:rsidR="00325297" w:rsidDel="00D57199">
          <w:delText>nd</w:delText>
        </w:r>
      </w:del>
      <w:r w:rsidR="00325297">
        <w:t xml:space="preserve"> </w:t>
      </w:r>
      <w:del w:id="94" w:author="Alvarado, Rafael C (rca2t)" w:date="2020-12-11T16:09:00Z">
        <w:r w:rsidR="00325297" w:rsidDel="00D57199">
          <w:delText xml:space="preserve">to the </w:delText>
        </w:r>
      </w:del>
      <w:r w:rsidR="00325297">
        <w:t>assemblage of technologies</w:t>
      </w:r>
      <w:ins w:id="95" w:author="Alvarado, Rafael C (rca2t)" w:date="2020-12-11T16:10:00Z">
        <w:r w:rsidR="00EB112F">
          <w:t xml:space="preserve"> and </w:t>
        </w:r>
      </w:ins>
      <w:del w:id="96" w:author="Alvarado, Rafael C (rca2t)" w:date="2020-12-11T16:10:00Z">
        <w:r w:rsidR="00325297" w:rsidDel="00D57199">
          <w:delText xml:space="preserve"> and </w:delText>
        </w:r>
      </w:del>
      <w:r w:rsidR="00325297">
        <w:t>methods</w:t>
      </w:r>
      <w:ins w:id="97" w:author="Alvarado, Rafael C (rca2t)" w:date="2020-12-11T16:11:00Z">
        <w:r w:rsidR="00EB112F">
          <w:softHyphen/>
        </w:r>
      </w:ins>
      <w:r w:rsidR="00325297">
        <w:t xml:space="preserve"> associated with these data. The following definition from </w:t>
      </w:r>
      <w:r w:rsidR="00325297" w:rsidRPr="00325297">
        <w:rPr>
          <w:sz w:val="22"/>
          <w:szCs w:val="22"/>
        </w:rPr>
        <w:t>ZDN</w:t>
      </w:r>
      <w:r w:rsidR="00325297">
        <w:t>et is typical:</w:t>
      </w:r>
    </w:p>
    <w:p w14:paraId="3C5CD18F" w14:textId="77777777" w:rsidR="00325297" w:rsidRPr="00013496" w:rsidRDefault="00325297" w:rsidP="00325297">
      <w:pPr>
        <w:pStyle w:val="Extract"/>
      </w:pPr>
      <w:r w:rsidRPr="00013496">
        <w:t xml:space="preserve">"Big Data" is a catch phrase that has been bubbling up from the high performance computing niche of the </w:t>
      </w:r>
      <w:r w:rsidRPr="00EB112F">
        <w:rPr>
          <w:sz w:val="19"/>
          <w:szCs w:val="22"/>
          <w:rPrChange w:id="98" w:author="Alvarado, Rafael C (rca2t)" w:date="2020-12-11T16:10:00Z">
            <w:rPr/>
          </w:rPrChange>
        </w:rPr>
        <w:t>IT</w:t>
      </w:r>
      <w:r w:rsidRPr="00013496">
        <w:t xml:space="preserve"> market. Increasingly suppliers of processing virtualization and storage virtualization software have begun to flog "Big Data" in their presentations. What, exactly, does this phrase mean?</w:t>
      </w:r>
    </w:p>
    <w:p w14:paraId="4FE03769" w14:textId="64084553" w:rsidR="00325297" w:rsidRDefault="00325297" w:rsidP="00325297">
      <w:pPr>
        <w:pStyle w:val="Extract"/>
      </w:pPr>
      <w:r>
        <w:t>.</w:t>
      </w:r>
      <w:r w:rsidR="007E151A">
        <w:t xml:space="preserve"> </w:t>
      </w:r>
      <w:r>
        <w:t>.</w:t>
      </w:r>
      <w:r w:rsidR="007E151A">
        <w:t xml:space="preserve"> </w:t>
      </w:r>
      <w:r>
        <w:t>.</w:t>
      </w:r>
    </w:p>
    <w:p w14:paraId="7F82D337" w14:textId="4AADDF24" w:rsidR="00325297" w:rsidRDefault="00325297" w:rsidP="00325297">
      <w:pPr>
        <w:pStyle w:val="Extract"/>
      </w:pPr>
      <w:r w:rsidRPr="00013496">
        <w:t xml:space="preserve">In simplest terms, the phrase refers to the tools, processes and procedures allowing an organization to create, manipulate, and manage very large data sets and storage facilities. Does this mean terabytes, petabytes or even larger collections of data? The answer offered by these suppliers is </w:t>
      </w:r>
      <w:r>
        <w:t>“</w:t>
      </w:r>
      <w:r w:rsidRPr="00013496">
        <w:t>yes</w:t>
      </w:r>
      <w:r>
        <w:t xml:space="preserve">” </w:t>
      </w:r>
      <w:r>
        <w:fldChar w:fldCharType="begin"/>
      </w:r>
      <w:r>
        <w:instrText xml:space="preserve"> ADDIN ZOTERO_ITEM CSL_CITATION {"citationID":"2fZcYoJ1","properties":{"formattedCitation":"(Kusnetzky 2010)","plainCitation":"(Kusnetzky 2010)","noteIndex":0},"citationItems":[{"id":1103,"uris":["http://zotero.org/users/10812/items/W6EEWMXB"],"uri":["http://zotero.org/users/10812/items/W6EEWMXB"],"itemData":{"id":1103,"type":"article-magazine","container-title":"ZDNet","title":"What is \"Big Data?\"","URL":"http://www.zdnet.com/blog/virtualization/what-is-big-data/1708","author":[{"family":"Kusnetzky","given":"Dan"}],"accessed":{"date-parts":[["2010",11,4]]},"issued":{"date-parts":[["2010",2,16]]}}}],"schema":"https://github.com/citation-style-language/schema/raw/master/csl-citation.json"} </w:instrText>
      </w:r>
      <w:r>
        <w:fldChar w:fldCharType="separate"/>
      </w:r>
      <w:r>
        <w:rPr>
          <w:noProof/>
        </w:rPr>
        <w:t>(Kusnetzky 2010)</w:t>
      </w:r>
      <w:r>
        <w:fldChar w:fldCharType="end"/>
      </w:r>
      <w:r>
        <w:t>.</w:t>
      </w:r>
      <w:r w:rsidRPr="00013496">
        <w:t xml:space="preserve"> </w:t>
      </w:r>
    </w:p>
    <w:p w14:paraId="2602BB3A" w14:textId="0A5C3586" w:rsidR="00013496" w:rsidRDefault="00013496" w:rsidP="00325297">
      <w:pPr>
        <w:pStyle w:val="BodyText"/>
      </w:pPr>
      <w:r>
        <w:lastRenderedPageBreak/>
        <w:t xml:space="preserve">Although in use since the 1990s, the term big data was launched into the public sphere at nearly the same time as the terms data science and data scientist: around 2008, when the British weekly scientific journal </w:t>
      </w:r>
      <w:r w:rsidRPr="00013496">
        <w:rPr>
          <w:i/>
          <w:iCs/>
        </w:rPr>
        <w:t>Nature</w:t>
      </w:r>
      <w:r>
        <w:t xml:space="preserve"> published a special issue entitled “Big Data: Science in the Petabyte Era” on the tenth anniversary of Google’s incorporation  </w:t>
      </w:r>
      <w:r>
        <w:fldChar w:fldCharType="begin"/>
      </w:r>
      <w:r>
        <w:instrText xml:space="preserve"> ADDIN ZOTERO_ITEM CSL_CITATION {"citationID":"swkegOHx","properties":{"formattedCitation":"(\\uc0\\u8220{}Community Cleverness Required\\uc0\\u8221{} 2008)","plainCitation":"(“Community Cleverness Required” 2008)","noteIndex":0},"citationItems":[{"id":18622,"uris":["http://zotero.org/users/10812/items/DJQMD2BW"],"uri":["http://zotero.org/users/10812/items/DJQMD2BW"],"itemData":{"id":18622,"type":"article-journal","abstract":"Researchers need to adapt their institutions and practices in response to torrents of new data — and need to complement smart science with smart searching.","container-title":"Nature","DOI":"10.1038/455001a","ISSN":"1476-4687","issue":"7209","language":"en","note":"number: 7209\npublisher: Nature Publishing Group","page":"1-1","source":"www.nature.com","title":"Community cleverness required","volume":"455","issued":{"date-parts":[["2008",9]]}}}],"schema":"https://github.com/citation-style-language/schema/raw/master/csl-citation.json"} </w:instrText>
      </w:r>
      <w:r>
        <w:fldChar w:fldCharType="separate"/>
      </w:r>
      <w:r w:rsidRPr="00013496">
        <w:t>(“Community Cleverness Required” 2008)</w:t>
      </w:r>
      <w:r>
        <w:fldChar w:fldCharType="end"/>
      </w:r>
      <w:r>
        <w:t>. By this time, Google’s enormous success as a company founded on data mining had caught the world’s attention, including that of the scientific community, to the point where the company had become</w:t>
      </w:r>
      <w:r w:rsidR="00CC3E0B">
        <w:t>, in the eyes of many,</w:t>
      </w:r>
      <w:r>
        <w:t xml:space="preserve"> </w:t>
      </w:r>
      <w:r w:rsidR="00325297">
        <w:t xml:space="preserve">something of </w:t>
      </w:r>
      <w:r>
        <w:t>a paradigm for science. The issue was devoted to exploring how science ought to manage and exploit big data by following Google’s lead</w:t>
      </w:r>
      <w:r w:rsidR="00773750">
        <w:t xml:space="preserve"> </w:t>
      </w:r>
      <w:r>
        <w:t xml:space="preserve">through various data processing methods, from data mining to visualization to library science. </w:t>
      </w:r>
      <w:r w:rsidR="00325297">
        <w:t xml:space="preserve">This </w:t>
      </w:r>
      <w:r>
        <w:t xml:space="preserve">connection between Google and science was </w:t>
      </w:r>
      <w:r w:rsidR="00325297">
        <w:t xml:space="preserve">also </w:t>
      </w:r>
      <w:r>
        <w:t xml:space="preserve">made by </w:t>
      </w:r>
      <w:r w:rsidRPr="00572B9F">
        <w:rPr>
          <w:i/>
          <w:iCs/>
          <w:sz w:val="22"/>
          <w:szCs w:val="22"/>
        </w:rPr>
        <w:t>WIRED</w:t>
      </w:r>
      <w:r>
        <w:t xml:space="preserve">’s Chris Anderson at this time, in an issue </w:t>
      </w:r>
      <w:r w:rsidR="00325297">
        <w:t>also</w:t>
      </w:r>
      <w:r>
        <w:t xml:space="preserve"> devoted to “the Petabyte Age,” </w:t>
      </w:r>
      <w:r w:rsidR="00325297">
        <w:t>who argued</w:t>
      </w:r>
      <w:r>
        <w:t>:</w:t>
      </w:r>
    </w:p>
    <w:p w14:paraId="48D8291D" w14:textId="4D8ADB53" w:rsidR="00013496" w:rsidRDefault="00013496" w:rsidP="00013496">
      <w:pPr>
        <w:pStyle w:val="Extract"/>
      </w:pPr>
      <w:r w:rsidRPr="00013496">
        <w:t xml:space="preserve">Our ability to capture, warehouse, and understand massive amounts of data is changing science, medicine, business, and technology. As our collection of facts and figures grows, so will the opportunity to find answers to fundamental questions. Because in the era of big data, more isn't just more. </w:t>
      </w:r>
      <w:r>
        <w:t>More is different</w:t>
      </w:r>
      <w:r w:rsidR="00325297">
        <w:t xml:space="preserve"> </w:t>
      </w:r>
      <w:r w:rsidR="00325297">
        <w:fldChar w:fldCharType="begin"/>
      </w:r>
      <w:r w:rsidR="00325297">
        <w:instrText xml:space="preserve"> ADDIN ZOTERO_ITEM CSL_CITATION {"citationID":"sVebo0og","properties":{"formattedCitation":"(Anderson 2008b)","plainCitation":"(Anderson 2008b)","noteIndex":0},"citationItems":[{"id":3022,"uris":["http://zotero.org/users/10812/items/9967HDKI"],"uri":["http://zotero.org/users/10812/items/9967HDKI"],"itemData":{"id":3022,"type":"article-magazine","container-title":"Wired","issue":"7","title":"The End of Theory: The Data Deluge Makes the Scientific Method Obsolete","URL":"http://www.wired.com/science/discoveries/magazine/16-07/pb_theory","volume":"16","author":[{"family":"Anderson","given":"Chris"}],"accessed":{"date-parts":[["2010",11,4]]},"issued":{"date-parts":[["2008",6,23]]}}}],"schema":"https://github.com/citation-style-language/schema/raw/master/csl-citation.json"} </w:instrText>
      </w:r>
      <w:r w:rsidR="00325297">
        <w:fldChar w:fldCharType="separate"/>
      </w:r>
      <w:r w:rsidR="00325297">
        <w:rPr>
          <w:noProof/>
        </w:rPr>
        <w:t>(Anderson 2008b)</w:t>
      </w:r>
      <w:r w:rsidR="00325297">
        <w:fldChar w:fldCharType="end"/>
      </w:r>
      <w:r>
        <w:t>.</w:t>
      </w:r>
    </w:p>
    <w:p w14:paraId="7A59040B" w14:textId="6F9A6C7A" w:rsidR="00013496" w:rsidRDefault="00013496" w:rsidP="00F80082">
      <w:pPr>
        <w:pStyle w:val="BodyText"/>
        <w:ind w:firstLine="0"/>
      </w:pPr>
      <w:r>
        <w:t xml:space="preserve">Anderson </w:t>
      </w:r>
      <w:r w:rsidR="00325297">
        <w:t>argued</w:t>
      </w:r>
      <w:r>
        <w:t xml:space="preserve"> that Google’s successful application of model-free algorithms</w:t>
      </w:r>
      <w:r w:rsidR="00325297">
        <w:t xml:space="preserve">, as in its ad auctioning system, </w:t>
      </w:r>
      <w:r>
        <w:t xml:space="preserve">showed that the scientific method was obsolete; or, more accurately, that science might “learn from Google” and by-pass the concern for theory building and focus on prediction. The parallel to </w:t>
      </w:r>
      <w:proofErr w:type="spellStart"/>
      <w:r>
        <w:t>Breiman’s</w:t>
      </w:r>
      <w:proofErr w:type="spellEnd"/>
      <w:r>
        <w:t xml:space="preserve"> characterization of the algorithmic modeling culture is clear here.</w:t>
      </w:r>
    </w:p>
    <w:p w14:paraId="37B50F1F" w14:textId="69B347D3" w:rsidR="00966ABE" w:rsidRDefault="008C7B4E" w:rsidP="008227E4">
      <w:pPr>
        <w:pStyle w:val="BodyText"/>
      </w:pPr>
      <w:r>
        <w:t>The rise of the term big data is indicative of an important shift in how the problem of data impedance was conceptualized. Whereas from at least the 1960s, when the phrase “data deluge” was invented</w:t>
      </w:r>
      <w:r w:rsidR="00D5532D">
        <w:t xml:space="preserve">, apparently by </w:t>
      </w:r>
      <w:r w:rsidR="00D5532D" w:rsidRPr="00D5532D">
        <w:rPr>
          <w:sz w:val="22"/>
          <w:szCs w:val="22"/>
        </w:rPr>
        <w:t>NASA</w:t>
      </w:r>
      <w:r>
        <w:t xml:space="preserve">, the </w:t>
      </w:r>
      <w:r w:rsidR="00D5532D">
        <w:t xml:space="preserve">problem of data surplus was always </w:t>
      </w:r>
      <w:r w:rsidR="006405AF">
        <w:t>framed</w:t>
      </w:r>
      <w:r w:rsidR="00D5532D">
        <w:t xml:space="preserve"> as a kind of disaster, as is evident from the image of a flood, and the semantically close </w:t>
      </w:r>
      <w:r w:rsidR="00966ABE">
        <w:t xml:space="preserve">and more popular phrase </w:t>
      </w:r>
      <w:r w:rsidR="00D5532D">
        <w:t>“information explosion,” implicitly likened to nuclear weapons by the frequent use of the image of the mushroom to signify exponential growth. However, with the success of the data-driven corporation on the model of Google, these negative terms began to be replaced by the more positive, or at least neutral</w:t>
      </w:r>
      <w:r w:rsidR="00966ABE">
        <w:t>,</w:t>
      </w:r>
      <w:r w:rsidR="00D5532D">
        <w:t xml:space="preserve"> expression big data. In fact, one may observe this transition in the simultaneous publication of the </w:t>
      </w:r>
      <w:r w:rsidR="00D5532D" w:rsidRPr="00D5532D">
        <w:rPr>
          <w:i/>
          <w:iCs/>
        </w:rPr>
        <w:t>Nature</w:t>
      </w:r>
      <w:r w:rsidR="00D5532D">
        <w:t xml:space="preserve"> and </w:t>
      </w:r>
      <w:r w:rsidR="00D5532D" w:rsidRPr="00D5532D">
        <w:rPr>
          <w:i/>
          <w:iCs/>
          <w:sz w:val="22"/>
          <w:szCs w:val="22"/>
        </w:rPr>
        <w:t>WIRED</w:t>
      </w:r>
      <w:r w:rsidR="00D5532D">
        <w:t xml:space="preserve"> issues on the topic</w:t>
      </w:r>
      <w:r w:rsidR="00966ABE">
        <w:t xml:space="preserve"> (cited above)</w:t>
      </w:r>
      <w:r w:rsidR="00D5532D">
        <w:t xml:space="preserve">—the former introduces the new term while the latter uses the old, and both are linked by the metonym of the “petabyte” era or age. Since then, the term big data has been used to signify the context and opportunity within which the data science operates. </w:t>
      </w:r>
      <w:r w:rsidR="00966ABE">
        <w:t xml:space="preserve">For example, Patel and Davenport </w:t>
      </w:r>
      <w:r w:rsidR="00797A4E">
        <w:t xml:space="preserve">2014 article </w:t>
      </w:r>
      <w:r w:rsidR="00966ABE">
        <w:t>defined a data scientist as “</w:t>
      </w:r>
      <w:r w:rsidR="00966ABE" w:rsidRPr="00966ABE">
        <w:t>a high-ranking professional with the training and curiosity to make discoveries in the world of big data.</w:t>
      </w:r>
      <w:r w:rsidR="00966ABE">
        <w:t>”</w:t>
      </w:r>
      <w:bookmarkStart w:id="99" w:name="_Toc48290877"/>
      <w:r w:rsidR="00966ABE">
        <w:t xml:space="preserve"> This connection became a commonplace. </w:t>
      </w:r>
      <w:r w:rsidR="00797A4E">
        <w:t>I</w:t>
      </w:r>
      <w:r w:rsidR="00966ABE">
        <w:t xml:space="preserve">n 2013, </w:t>
      </w:r>
      <w:r w:rsidR="00966ABE" w:rsidRPr="00B25E61">
        <w:rPr>
          <w:i/>
          <w:iCs/>
        </w:rPr>
        <w:t>Communication</w:t>
      </w:r>
      <w:r w:rsidR="00797A4E">
        <w:rPr>
          <w:i/>
          <w:iCs/>
        </w:rPr>
        <w:t>s</w:t>
      </w:r>
      <w:r w:rsidR="00966ABE" w:rsidRPr="00B25E61">
        <w:rPr>
          <w:i/>
          <w:iCs/>
        </w:rPr>
        <w:t xml:space="preserve"> of the </w:t>
      </w:r>
      <w:r w:rsidR="00966ABE" w:rsidRPr="00F555A7">
        <w:rPr>
          <w:i/>
          <w:iCs/>
          <w:sz w:val="22"/>
          <w:szCs w:val="22"/>
          <w:rPrChange w:id="100" w:author="Alvarado, Rafael C (rca2t)" w:date="2020-12-06T17:37:00Z">
            <w:rPr>
              <w:i/>
              <w:iCs/>
            </w:rPr>
          </w:rPrChange>
        </w:rPr>
        <w:t>ACM</w:t>
      </w:r>
      <w:r w:rsidR="00966ABE" w:rsidRPr="00F555A7">
        <w:rPr>
          <w:sz w:val="22"/>
          <w:szCs w:val="22"/>
          <w:rPrChange w:id="101" w:author="Alvarado, Rafael C (rca2t)" w:date="2020-12-06T17:37:00Z">
            <w:rPr/>
          </w:rPrChange>
        </w:rPr>
        <w:t xml:space="preserve"> </w:t>
      </w:r>
      <w:r w:rsidR="00966ABE">
        <w:t xml:space="preserve">published “Data Science and Prediction,” which </w:t>
      </w:r>
      <w:r w:rsidR="00797A4E">
        <w:t xml:space="preserve">also </w:t>
      </w:r>
      <w:r w:rsidR="00966ABE">
        <w:t>directly link</w:t>
      </w:r>
      <w:r w:rsidR="00797A4E">
        <w:t>ed</w:t>
      </w:r>
      <w:r w:rsidR="00966ABE">
        <w:t xml:space="preserve"> the big data to data science</w:t>
      </w:r>
      <w:r w:rsidR="00797A4E">
        <w:t>, while providing some flesh to the former</w:t>
      </w:r>
      <w:r w:rsidR="00966ABE">
        <w:t>:</w:t>
      </w:r>
    </w:p>
    <w:p w14:paraId="3811E643" w14:textId="4EBDE471" w:rsidR="00966ABE" w:rsidRDefault="00D418CA" w:rsidP="00966ABE">
      <w:pPr>
        <w:pStyle w:val="Extract"/>
      </w:pPr>
      <w:r>
        <w:t xml:space="preserve">… </w:t>
      </w:r>
      <w:r w:rsidR="00966ABE">
        <w:t xml:space="preserve">data science is different from statistics and other existing disciplines in several important ways. To start, the raw material, the “data” part of data science, is increasingly heterogeneous and unstructured text, images, video often emanating from networks with complex relationships between their entities. ... Analysis, </w:t>
      </w:r>
      <w:r w:rsidR="00966ABE">
        <w:lastRenderedPageBreak/>
        <w:t xml:space="preserve">including the combination of the two types of data, requires integration, interpretation, and sense making that is increasingly derived through tools from computer science, linguistics, econometrics, sociology, and other disciplines. The proliferation of markup languages and tags is designed to let computers interpret data automatically, making them active agents in the process of decision making. Unlike early markup languages (such as </w:t>
      </w:r>
      <w:r w:rsidR="00966ABE" w:rsidRPr="00B25E61">
        <w:rPr>
          <w:sz w:val="19"/>
          <w:szCs w:val="22"/>
        </w:rPr>
        <w:t>HTML</w:t>
      </w:r>
      <w:r w:rsidR="00966ABE">
        <w:t xml:space="preserve">) that emphasized the display of information for human consumption, most data generated by humans and computers today is for consumption by computers; that is, computers increasingly do background work for each other and make decisions automatically. This scalability in decision making has become possible because of big data that serves as the raw material for the creation of new knowledge; Watson, </w:t>
      </w:r>
      <w:r w:rsidR="00966ABE" w:rsidRPr="00B25E61">
        <w:rPr>
          <w:sz w:val="19"/>
          <w:szCs w:val="22"/>
        </w:rPr>
        <w:t>IBM</w:t>
      </w:r>
      <w:r w:rsidR="00966ABE">
        <w:t xml:space="preserve">'s </w:t>
      </w:r>
      <w:r w:rsidR="008227E4">
        <w:t>“</w:t>
      </w:r>
      <w:r w:rsidR="00966ABE">
        <w:t>Jeopardy!</w:t>
      </w:r>
      <w:r w:rsidR="008227E4">
        <w:t>”</w:t>
      </w:r>
      <w:r w:rsidR="00966ABE">
        <w:t xml:space="preserve"> champion, is a prime illustration of an emerging machine intelligence fueled by data and state-of-the-art analytics</w:t>
      </w:r>
      <w:r w:rsidR="002A1499">
        <w:t xml:space="preserve"> </w:t>
      </w:r>
      <w:r w:rsidR="00FC0A1B">
        <w:fldChar w:fldCharType="begin"/>
      </w:r>
      <w:r w:rsidR="004B7823">
        <w:instrText xml:space="preserve"> ADDIN ZOTERO_ITEM CSL_CITATION {"citationID":"SsRk5ext","properties":{"formattedCitation":"(Dhar 2013)","plainCitation":"(Dhar 2013)","dontUpdate":true,"noteIndex":0},"citationItems":[{"id":3161,"uris":["http://zotero.org/users/10812/items/H2SEEKF5"],"uri":["http://zotero.org/users/10812/items/H2SEEKF5"],"itemData":{"id":3161,"type":"article-journal","container-title":"Communications of the ACM","DOI":"10.1145/2500499","ISSN":"00010782","issue":"12","language":"en","note":"00003","page":"64-73","source":"CrossRef","title":"Data science and prediction","volume":"56","author":[{"family":"Dhar","given":"Vasant"}],"issued":{"date-parts":[["2013",12,1]]}}}],"schema":"https://github.com/citation-style-language/schema/raw/master/csl-citation.json"} </w:instrText>
      </w:r>
      <w:r w:rsidR="00FC0A1B">
        <w:fldChar w:fldCharType="separate"/>
      </w:r>
      <w:r w:rsidR="00390382">
        <w:rPr>
          <w:noProof/>
        </w:rPr>
        <w:t>(Dhar 2013</w:t>
      </w:r>
      <w:r w:rsidR="002A1499">
        <w:rPr>
          <w:noProof/>
        </w:rPr>
        <w:t xml:space="preserve">: </w:t>
      </w:r>
      <w:r w:rsidR="00D068AE">
        <w:rPr>
          <w:noProof/>
        </w:rPr>
        <w:t>84</w:t>
      </w:r>
      <w:r w:rsidR="00390382">
        <w:rPr>
          <w:noProof/>
        </w:rPr>
        <w:t>)</w:t>
      </w:r>
      <w:r w:rsidR="00FC0A1B">
        <w:fldChar w:fldCharType="end"/>
      </w:r>
      <w:r w:rsidR="002A1499">
        <w:t>.</w:t>
      </w:r>
    </w:p>
    <w:p w14:paraId="0C48E6D6" w14:textId="218DD101" w:rsidR="00797A4E" w:rsidDel="00563377" w:rsidRDefault="00797A4E">
      <w:pPr>
        <w:pStyle w:val="BodyText"/>
        <w:ind w:firstLine="0"/>
        <w:rPr>
          <w:del w:id="102" w:author="Alvarado, Rafael C (rca2t)" w:date="2020-12-06T17:33:00Z"/>
        </w:rPr>
      </w:pPr>
      <w:r>
        <w:t xml:space="preserve">Here, </w:t>
      </w:r>
      <w:r w:rsidR="0015178E">
        <w:t xml:space="preserve">Dhar linked </w:t>
      </w:r>
      <w:r>
        <w:t xml:space="preserve">big data to both data science and to the </w:t>
      </w:r>
      <w:r w:rsidRPr="00797A4E">
        <w:rPr>
          <w:i/>
          <w:iCs/>
        </w:rPr>
        <w:t>kind</w:t>
      </w:r>
      <w:r>
        <w:rPr>
          <w:i/>
          <w:iCs/>
        </w:rPr>
        <w:t>s</w:t>
      </w:r>
      <w:r>
        <w:t xml:space="preserve"> of data that have been associated with the field since the </w:t>
      </w:r>
      <w:r w:rsidRPr="00797A4E">
        <w:rPr>
          <w:sz w:val="22"/>
          <w:szCs w:val="22"/>
        </w:rPr>
        <w:t>ACFRL</w:t>
      </w:r>
      <w:r>
        <w:t>, in addition to textual data specific to the Internet and the Web.</w:t>
      </w:r>
    </w:p>
    <w:p w14:paraId="5897D560" w14:textId="77777777" w:rsidR="00563377" w:rsidRDefault="00563377" w:rsidP="0089251E">
      <w:pPr>
        <w:pStyle w:val="BodyText"/>
        <w:ind w:firstLine="0"/>
        <w:rPr>
          <w:ins w:id="103" w:author="Alvarado, Rafael C (rca2t)" w:date="2020-12-11T16:11:00Z"/>
        </w:rPr>
      </w:pPr>
    </w:p>
    <w:p w14:paraId="14C02C66" w14:textId="38D625B7" w:rsidR="0089251E" w:rsidRDefault="001613FB" w:rsidP="00563377">
      <w:pPr>
        <w:pStyle w:val="Heading3"/>
        <w:rPr>
          <w:ins w:id="104" w:author="Alvarado, Rafael C (rca2t)" w:date="2020-12-11T16:14:00Z"/>
        </w:rPr>
      </w:pPr>
      <w:ins w:id="105" w:author="Alvarado, Rafael C (rca2t)" w:date="2021-05-10T09:04:00Z">
        <w:r>
          <w:t xml:space="preserve">&gt;&gt;&gt; </w:t>
        </w:r>
      </w:ins>
      <w:ins w:id="106" w:author="Alvarado, Rafael C (rca2t)" w:date="2020-12-11T16:11:00Z">
        <w:r w:rsidR="00563377">
          <w:t xml:space="preserve">Big Data </w:t>
        </w:r>
      </w:ins>
      <w:ins w:id="107" w:author="Alvarado, Rafael C (rca2t)" w:date="2020-12-11T16:14:00Z">
        <w:r w:rsidR="00AE2370">
          <w:t>as Capital</w:t>
        </w:r>
      </w:ins>
      <w:moveFromRangeStart w:id="108" w:author="Alvarado, Rafael C (rca2t)" w:date="2020-12-05T13:24:00Z" w:name="move58067094"/>
      <w:moveFrom w:id="109" w:author="Alvarado, Rafael C (rca2t)" w:date="2020-12-05T13:24:00Z">
        <w:del w:id="110" w:author="Alvarado, Rafael C (rca2t)" w:date="2020-12-06T17:33:00Z">
          <w:r w:rsidR="00011F9C" w:rsidDel="0089251E">
            <w:delText>Data Sciencat that the NIH (2013)</w:delText>
          </w:r>
        </w:del>
      </w:moveFrom>
    </w:p>
    <w:p w14:paraId="6B6CEBE4" w14:textId="4F12C8A9" w:rsidR="00AE2370" w:rsidRDefault="001613FB" w:rsidP="00AE2370">
      <w:pPr>
        <w:pStyle w:val="Heading3"/>
        <w:rPr>
          <w:ins w:id="111" w:author="Alvarado, Rafael C (rca2t)" w:date="2020-12-11T16:14:00Z"/>
        </w:rPr>
      </w:pPr>
      <w:ins w:id="112" w:author="Alvarado, Rafael C (rca2t)" w:date="2021-05-10T09:04:00Z">
        <w:r>
          <w:t xml:space="preserve">&gt;&gt;&gt; </w:t>
        </w:r>
      </w:ins>
      <w:ins w:id="113" w:author="Alvarado, Rafael C (rca2t)" w:date="2020-12-11T16:14:00Z">
        <w:r w:rsidR="00AE2370">
          <w:t>Relation to Surveillance Capitalism</w:t>
        </w:r>
      </w:ins>
    </w:p>
    <w:p w14:paraId="7F6EF2B9" w14:textId="3B3656B6" w:rsidR="00AE2370" w:rsidRPr="000511A6" w:rsidRDefault="00AE2370">
      <w:pPr>
        <w:pStyle w:val="BodyText"/>
        <w:rPr>
          <w:ins w:id="114" w:author="Alvarado, Rafael C (rca2t)" w:date="2020-12-06T17:32:00Z"/>
        </w:rPr>
        <w:pPrChange w:id="115" w:author="Alvarado, Rafael C (rca2t)" w:date="2020-12-11T16:16:00Z">
          <w:pPr>
            <w:pStyle w:val="Heading3"/>
          </w:pPr>
        </w:pPrChange>
      </w:pPr>
      <w:ins w:id="116" w:author="Alvarado, Rafael C (rca2t)" w:date="2020-12-11T16:14:00Z">
        <w:r>
          <w:t>Better to call it “data capitali</w:t>
        </w:r>
      </w:ins>
      <w:ins w:id="117" w:author="Alvarado, Rafael C (rca2t)" w:date="2020-12-11T16:15:00Z">
        <w:r>
          <w:t xml:space="preserve">sm,” to compare to Benedict Anderson’s “print capitalism” (which he </w:t>
        </w:r>
        <w:r w:rsidR="00362F0C">
          <w:t>regards as an antecedent</w:t>
        </w:r>
        <w:r>
          <w:t xml:space="preserve"> </w:t>
        </w:r>
      </w:ins>
      <w:ins w:id="118" w:author="Alvarado, Rafael C (rca2t)" w:date="2020-12-11T16:16:00Z">
        <w:r w:rsidR="00362F0C">
          <w:t xml:space="preserve">to </w:t>
        </w:r>
      </w:ins>
      <w:ins w:id="119" w:author="Alvarado, Rafael C (rca2t)" w:date="2020-12-11T16:15:00Z">
        <w:r>
          <w:t>the rise of the nation-state).</w:t>
        </w:r>
      </w:ins>
    </w:p>
    <w:p w14:paraId="1D9448D6" w14:textId="6AE5CD20" w:rsidR="009E01C9" w:rsidRDefault="001613FB" w:rsidP="009E01C9">
      <w:pPr>
        <w:pStyle w:val="Heading3"/>
        <w:rPr>
          <w:ins w:id="120" w:author="Alvarado, Rafael C (rca2t)" w:date="2020-12-06T17:47:00Z"/>
        </w:rPr>
      </w:pPr>
      <w:ins w:id="121" w:author="Alvarado, Rafael C (rca2t)" w:date="2021-05-10T09:04:00Z">
        <w:r>
          <w:t xml:space="preserve">&gt;&gt;&gt; </w:t>
        </w:r>
      </w:ins>
      <w:ins w:id="122" w:author="Alvarado, Rafael C (rca2t)" w:date="2020-12-06T17:34:00Z">
        <w:r w:rsidR="009E01C9">
          <w:t>Shortage of Data Scientists (2012)</w:t>
        </w:r>
      </w:ins>
    </w:p>
    <w:p w14:paraId="129ED5A7" w14:textId="5959FD62" w:rsidR="009F0E08" w:rsidRPr="00884964" w:rsidRDefault="00E151C4">
      <w:pPr>
        <w:rPr>
          <w:ins w:id="123" w:author="Alvarado, Rafael C (rca2t)" w:date="2020-12-06T17:34:00Z"/>
        </w:rPr>
        <w:pPrChange w:id="124" w:author="Alvarado, Rafael C (rca2t)" w:date="2020-12-06T17:47:00Z">
          <w:pPr>
            <w:pStyle w:val="Heading3"/>
          </w:pPr>
        </w:pPrChange>
      </w:pPr>
      <w:ins w:id="125" w:author="Alvarado, Rafael C (rca2t)" w:date="2020-12-06T17:47:00Z">
        <w:r>
          <w:t>McKinsey 2011</w:t>
        </w:r>
      </w:ins>
    </w:p>
    <w:p w14:paraId="47E3F0C6" w14:textId="3DD777C7" w:rsidR="004C7300" w:rsidRDefault="004C7300" w:rsidP="009E01C9">
      <w:pPr>
        <w:pStyle w:val="BodyText"/>
        <w:rPr>
          <w:ins w:id="126" w:author="Alvarado, Rafael C (rca2t)" w:date="2020-12-06T17:51:00Z"/>
        </w:rPr>
      </w:pPr>
      <w:ins w:id="127" w:author="Alvarado, Rafael C (rca2t)" w:date="2020-12-06T17:51:00Z">
        <w:r>
          <w:t>Data as capital.</w:t>
        </w:r>
      </w:ins>
      <w:ins w:id="128" w:author="Alvarado, Rafael C (rca2t)" w:date="2020-12-06T17:53:00Z">
        <w:r w:rsidR="009A273A">
          <w:t xml:space="preserve"> Project led by </w:t>
        </w:r>
        <w:proofErr w:type="spellStart"/>
        <w:r w:rsidR="009A273A">
          <w:t>Manyika</w:t>
        </w:r>
        <w:proofErr w:type="spellEnd"/>
        <w:r w:rsidR="009A273A">
          <w:t xml:space="preserve">, whose interview of Hal Varian kicked off </w:t>
        </w:r>
        <w:r w:rsidR="00AA7E01">
          <w:t>discussion of data scientist.</w:t>
        </w:r>
      </w:ins>
    </w:p>
    <w:p w14:paraId="7C88E6C6" w14:textId="01EE5AA1" w:rsidR="00D94339" w:rsidRDefault="00D94339" w:rsidP="00D94339">
      <w:pPr>
        <w:pStyle w:val="Extract"/>
        <w:rPr>
          <w:ins w:id="129" w:author="Alvarado, Rafael C (rca2t)" w:date="2020-12-06T17:52:00Z"/>
        </w:rPr>
      </w:pPr>
      <w:ins w:id="130" w:author="Alvarado, Rafael C (rca2t)" w:date="2020-12-06T17:51:00Z">
        <w:r w:rsidRPr="00D94339">
          <w:t xml:space="preserve">Big data—large pools of data that can be captured, communicated, aggregated, stored, and analyzed—is now part of every sector and function of the global economy. Like other essential factors of production such as hard assets and human capital, it is increasingly the case that much of modern economic activity, innovation, and growth simply couldn’t take place without data. </w:t>
        </w:r>
      </w:ins>
    </w:p>
    <w:p w14:paraId="543C9229" w14:textId="4D7705A6" w:rsidR="00D94339" w:rsidRPr="00D53A19" w:rsidRDefault="000943FA">
      <w:pPr>
        <w:pStyle w:val="Extract"/>
        <w:rPr>
          <w:ins w:id="131" w:author="Alvarado, Rafael C (rca2t)" w:date="2020-12-06T17:51:00Z"/>
          <w:rFonts w:ascii="Times New Roman" w:hAnsi="Times New Roman"/>
          <w:rPrChange w:id="132" w:author="Alvarado, Rafael C (rca2t)" w:date="2020-12-06T17:58:00Z">
            <w:rPr>
              <w:ins w:id="133" w:author="Alvarado, Rafael C (rca2t)" w:date="2020-12-06T17:51:00Z"/>
            </w:rPr>
          </w:rPrChange>
        </w:rPr>
        <w:pPrChange w:id="134" w:author="Alvarado, Rafael C (rca2t)" w:date="2020-12-06T17:58:00Z">
          <w:pPr>
            <w:pStyle w:val="BodyText"/>
          </w:pPr>
        </w:pPrChange>
      </w:pPr>
      <w:ins w:id="135" w:author="Alvarado, Rafael C (rca2t)" w:date="2020-12-06T17:52:00Z">
        <w:r>
          <w:t>… t</w:t>
        </w:r>
        <w:r w:rsidRPr="000943FA">
          <w:t xml:space="preserve">his study examines the potential value that big data can create for organizations and sectors of the economy and seeks to illustrate and quantify that value. We also explore what leaders of organizations and policy makers need to do to capture it. </w:t>
        </w:r>
      </w:ins>
    </w:p>
    <w:p w14:paraId="485A7E22" w14:textId="200DAE49" w:rsidR="009E01C9" w:rsidRDefault="00EF5CF1" w:rsidP="009E01C9">
      <w:pPr>
        <w:pStyle w:val="BodyText"/>
        <w:rPr>
          <w:ins w:id="136" w:author="Alvarado, Rafael C (rca2t)" w:date="2020-12-06T17:47:00Z"/>
        </w:rPr>
      </w:pPr>
      <w:ins w:id="137" w:author="Alvarado, Rafael C (rca2t)" w:date="2020-12-06T17:40:00Z">
        <w:r>
          <w:t>Big Data h</w:t>
        </w:r>
      </w:ins>
      <w:ins w:id="138" w:author="Alvarado, Rafael C (rca2t)" w:date="2020-12-06T17:35:00Z">
        <w:r w:rsidR="00D75844">
          <w:t xml:space="preserve">ype leads to demand </w:t>
        </w:r>
      </w:ins>
      <w:ins w:id="139" w:author="Alvarado, Rafael C (rca2t)" w:date="2020-12-06T17:40:00Z">
        <w:r>
          <w:t xml:space="preserve">for data scientists </w:t>
        </w:r>
      </w:ins>
      <w:ins w:id="140" w:author="Alvarado, Rafael C (rca2t)" w:date="2020-12-06T17:35:00Z">
        <w:r w:rsidR="00D75844">
          <w:t>…</w:t>
        </w:r>
      </w:ins>
      <w:ins w:id="141" w:author="Alvarado, Rafael C (rca2t)" w:date="2020-12-06T17:36:00Z">
        <w:r w:rsidR="001D145E">
          <w:t xml:space="preserve"> the markets catch up.</w:t>
        </w:r>
      </w:ins>
    </w:p>
    <w:p w14:paraId="68C1FE3B" w14:textId="091CF121" w:rsidR="00E151C4" w:rsidRPr="00884964" w:rsidRDefault="00E151C4">
      <w:pPr>
        <w:pStyle w:val="BodyText"/>
        <w:ind w:firstLine="0"/>
        <w:rPr>
          <w:ins w:id="142" w:author="Alvarado, Rafael C (rca2t)" w:date="2020-12-06T17:34:00Z"/>
        </w:rPr>
        <w:pPrChange w:id="143" w:author="Alvarado, Rafael C (rca2t)" w:date="2020-12-06T17:47:00Z">
          <w:pPr>
            <w:pStyle w:val="Heading3"/>
          </w:pPr>
        </w:pPrChange>
      </w:pPr>
      <w:ins w:id="144" w:author="Alvarado, Rafael C (rca2t)" w:date="2020-12-06T17:47:00Z">
        <w:r>
          <w:t>WSJ 2012</w:t>
        </w:r>
      </w:ins>
    </w:p>
    <w:p w14:paraId="5CBAED84" w14:textId="77777777" w:rsidR="009E01C9" w:rsidRDefault="009E01C9" w:rsidP="009E01C9">
      <w:pPr>
        <w:rPr>
          <w:ins w:id="145" w:author="Alvarado, Rafael C (rca2t)" w:date="2020-12-06T17:34:00Z"/>
        </w:rPr>
      </w:pPr>
      <w:ins w:id="146" w:author="Alvarado, Rafael C (rca2t)" w:date="2020-12-06T17:34:00Z">
        <w:r>
          <w:fldChar w:fldCharType="begin"/>
        </w:r>
        <w:r>
          <w:instrText xml:space="preserve"> ADDIN ZOTERO_ITEM CSL_CITATION {"citationID":"LxpvKUGv","properties":{"formattedCitation":"(Rooney 2012)","plainCitation":"(Rooney 2012)","noteIndex":0},"citationItems":[{"id":19015,"uris":["http://zotero.org/users/10812/items/23T3KTGU"],"uri":["http://zotero.org/users/10812/items/23T3KTGU"],"itemData":{"id":19015,"type":"article-newspaper","abstract":"Big Data is the next big thing in technology, but the people who know how to make the most of it are in short supply.","container-title":"Wall Street Journal","ISSN":"0099-9660","language":"en-US","section":"Tech","source":"www.wsj.com","title":"Big Data's Big Problem: Little Talent","title-short":"Big Data's Big Problem","URL":"https://online.wsj.com/article/SB10001424052702304723304577365700368073674.html","author":[{"family":"Rooney","given":"Ben"}],"accessed":{"date-parts":[["2020",11,27]]},"issued":{"date-parts":[["2012",4,29]]}}}],"schema":"https://github.com/citation-style-language/schema/raw/master/csl-citation.json"} </w:instrText>
        </w:r>
        <w:r>
          <w:fldChar w:fldCharType="separate"/>
        </w:r>
        <w:r>
          <w:rPr>
            <w:noProof/>
          </w:rPr>
          <w:t>(Rooney 2012)</w:t>
        </w:r>
        <w:r>
          <w:fldChar w:fldCharType="end"/>
        </w:r>
      </w:ins>
    </w:p>
    <w:p w14:paraId="0A36CE80" w14:textId="232DD5FE" w:rsidR="009E01C9" w:rsidRPr="004B7823" w:rsidRDefault="009E01C9" w:rsidP="009E01C9">
      <w:pPr>
        <w:pStyle w:val="Extract"/>
        <w:rPr>
          <w:ins w:id="147" w:author="Alvarado, Rafael C (rca2t)" w:date="2020-12-06T17:34:00Z"/>
        </w:rPr>
      </w:pPr>
      <w:ins w:id="148" w:author="Alvarado, Rafael C (rca2t)" w:date="2020-12-06T17:34:00Z">
        <w:r w:rsidRPr="004B7823">
          <w:t xml:space="preserve">It seems that the markets are as much in love with </w:t>
        </w:r>
      </w:ins>
      <w:ins w:id="149" w:author="Alvarado, Rafael C (rca2t)" w:date="2020-12-06T17:36:00Z">
        <w:r w:rsidR="001D145E">
          <w:t>“</w:t>
        </w:r>
      </w:ins>
      <w:ins w:id="150" w:author="Alvarado, Rafael C (rca2t)" w:date="2020-12-06T17:34:00Z">
        <w:r w:rsidRPr="004B7823">
          <w:t>Big Data</w:t>
        </w:r>
      </w:ins>
      <w:ins w:id="151" w:author="Alvarado, Rafael C (rca2t)" w:date="2020-12-06T17:36:00Z">
        <w:r w:rsidR="001D145E">
          <w:t>”</w:t>
        </w:r>
      </w:ins>
      <w:ins w:id="152" w:author="Alvarado, Rafael C (rca2t)" w:date="2020-12-06T17:34:00Z">
        <w:r w:rsidRPr="004B7823">
          <w:t>—the ability to acquire, process and sort vast quantities of data in real time—as the technology industry.</w:t>
        </w:r>
      </w:ins>
    </w:p>
    <w:p w14:paraId="739CCD67" w14:textId="77777777" w:rsidR="009E01C9" w:rsidRPr="004B7823" w:rsidRDefault="009E01C9" w:rsidP="009E01C9">
      <w:pPr>
        <w:pStyle w:val="Extract"/>
        <w:rPr>
          <w:ins w:id="153" w:author="Alvarado, Rafael C (rca2t)" w:date="2020-12-06T17:34:00Z"/>
        </w:rPr>
      </w:pPr>
      <w:ins w:id="154" w:author="Alvarado, Rafael C (rca2t)" w:date="2020-12-06T17:34:00Z">
        <w:r w:rsidRPr="004B7823">
          <w:t>The first Big Data initial public offering hit the market last week to roaring approval. Splunk Inc., which helps businesses organize and make sense of all the information they gather, soared 109% on its first day of trading. Big Data, big price.</w:t>
        </w:r>
      </w:ins>
    </w:p>
    <w:p w14:paraId="6180DE81" w14:textId="77777777" w:rsidR="009E01C9" w:rsidRPr="004B7823" w:rsidRDefault="009E01C9" w:rsidP="009E01C9">
      <w:pPr>
        <w:pStyle w:val="Extract"/>
        <w:rPr>
          <w:ins w:id="155" w:author="Alvarado, Rafael C (rca2t)" w:date="2020-12-06T17:34:00Z"/>
        </w:rPr>
      </w:pPr>
      <w:ins w:id="156" w:author="Alvarado, Rafael C (rca2t)" w:date="2020-12-06T17:34:00Z">
        <w:r>
          <w:t>…</w:t>
        </w:r>
      </w:ins>
    </w:p>
    <w:p w14:paraId="623AEB30" w14:textId="3047B377" w:rsidR="0089251E" w:rsidRDefault="009E01C9" w:rsidP="009E01C9">
      <w:pPr>
        <w:pStyle w:val="Extract"/>
        <w:rPr>
          <w:ins w:id="157" w:author="Alvarado, Rafael C (rca2t)" w:date="2020-12-06T17:35:00Z"/>
        </w:rPr>
      </w:pPr>
      <w:ins w:id="158" w:author="Alvarado, Rafael C (rca2t)" w:date="2020-12-06T17:34:00Z">
        <w:r w:rsidRPr="001A1A03">
          <w:lastRenderedPageBreak/>
          <w:t xml:space="preserve">A significant constraint on realizing value from Big Data will be a shortage of talent, particularly of people with deep expertise in statistics and machine learning, and the managers and analysts who know how to operate companies by using insights from Big Data," according to a report published last year by McKinsey. </w:t>
        </w:r>
      </w:ins>
      <w:ins w:id="159" w:author="Alvarado, Rafael C (rca2t)" w:date="2020-12-06T17:40:00Z">
        <w:r w:rsidR="00EF5CF1">
          <w:t>“</w:t>
        </w:r>
      </w:ins>
      <w:ins w:id="160" w:author="Alvarado, Rafael C (rca2t)" w:date="2020-12-06T17:34:00Z">
        <w:r w:rsidRPr="001A1A03">
          <w:t>We project a need for 1.5 million additional managers and analysts in the United States who can ask the right questions and consume the results of the analysis of Big Data effectively.</w:t>
        </w:r>
      </w:ins>
      <w:ins w:id="161" w:author="Alvarado, Rafael C (rca2t)" w:date="2020-12-06T17:40:00Z">
        <w:r w:rsidR="00EF5CF1">
          <w:t>”</w:t>
        </w:r>
      </w:ins>
      <w:ins w:id="162" w:author="Alvarado, Rafael C (rca2t)" w:date="2020-12-06T17:34:00Z">
        <w:r w:rsidRPr="001A1A03">
          <w:t xml:space="preserve"> </w:t>
        </w:r>
        <w:r w:rsidRPr="00EF5CF1">
          <w:rPr>
            <w:b/>
            <w:bCs/>
            <w:rPrChange w:id="163" w:author="Alvarado, Rafael C (rca2t)" w:date="2020-12-06T17:39:00Z">
              <w:rPr/>
            </w:rPrChange>
          </w:rPr>
          <w:t>What the industry needs is a new type of person: the data scientist</w:t>
        </w:r>
        <w:r w:rsidRPr="001A1A03">
          <w:t>.</w:t>
        </w:r>
      </w:ins>
    </w:p>
    <w:p w14:paraId="11081499" w14:textId="24A20F1C" w:rsidR="00D75844" w:rsidRDefault="00D75844">
      <w:pPr>
        <w:pStyle w:val="BodyText"/>
        <w:rPr>
          <w:ins w:id="164" w:author="Alvarado, Rafael C (rca2t)" w:date="2020-12-06T17:34:00Z"/>
        </w:rPr>
        <w:pPrChange w:id="165" w:author="Alvarado, Rafael C (rca2t)" w:date="2020-12-06T17:35:00Z">
          <w:pPr>
            <w:pStyle w:val="Heading3"/>
          </w:pPr>
        </w:pPrChange>
      </w:pPr>
      <w:ins w:id="166" w:author="Alvarado, Rafael C (rca2t)" w:date="2020-12-06T17:35:00Z">
        <w:r>
          <w:t xml:space="preserve">Statistics </w:t>
        </w:r>
        <w:r w:rsidR="007242F3">
          <w:t>feels left out …</w:t>
        </w:r>
      </w:ins>
      <w:ins w:id="167" w:author="Alvarado, Rafael C (rca2t)" w:date="2020-12-06T18:03:00Z">
        <w:r w:rsidR="004E38DC">
          <w:t xml:space="preserve"> Are we data scientists?</w:t>
        </w:r>
      </w:ins>
    </w:p>
    <w:p w14:paraId="432FD893" w14:textId="4BBFAB1B" w:rsidR="009E01C9" w:rsidRPr="00884964" w:rsidDel="00946BAB" w:rsidRDefault="009E01C9">
      <w:pPr>
        <w:rPr>
          <w:moveFrom w:id="168" w:author="Alvarado, Rafael C (rca2t)" w:date="2020-12-05T13:24:00Z"/>
        </w:rPr>
        <w:pPrChange w:id="169" w:author="Alvarado, Rafael C (rca2t)" w:date="2020-12-06T17:34:00Z">
          <w:pPr>
            <w:pStyle w:val="Heading3"/>
          </w:pPr>
        </w:pPrChange>
      </w:pPr>
    </w:p>
    <w:p w14:paraId="1C5150DA" w14:textId="6BA59EFE" w:rsidR="00011F9C" w:rsidDel="00946BAB" w:rsidRDefault="00011F9C" w:rsidP="00011F9C">
      <w:pPr>
        <w:pStyle w:val="BodyText"/>
        <w:rPr>
          <w:moveFrom w:id="170" w:author="Alvarado, Rafael C (rca2t)" w:date="2020-12-05T13:24:00Z"/>
        </w:rPr>
      </w:pPr>
      <w:moveFrom w:id="171" w:author="Alvarado, Rafael C (rca2t)" w:date="2020-12-05T13:24:00Z">
        <w:r w:rsidDel="00946BAB">
          <w:t xml:space="preserve">The connection between data science and science . . . </w:t>
        </w:r>
      </w:moveFrom>
    </w:p>
    <w:p w14:paraId="274A81B1" w14:textId="7B921E58" w:rsidR="00011F9C" w:rsidDel="00946BAB" w:rsidRDefault="00011F9C" w:rsidP="00011F9C">
      <w:pPr>
        <w:pStyle w:val="Extract"/>
        <w:rPr>
          <w:moveFrom w:id="172" w:author="Alvarado, Rafael C (rca2t)" w:date="2020-12-05T13:24:00Z"/>
        </w:rPr>
      </w:pPr>
      <w:moveFrom w:id="173" w:author="Alvarado, Rafael C (rca2t)" w:date="2020-12-05T13:24:00Z">
        <w:r w:rsidRPr="00B35692" w:rsidDel="00946BAB">
          <w:t>In January</w:t>
        </w:r>
        <w:r w:rsidDel="00946BAB">
          <w:t xml:space="preserve"> [2013]</w:t>
        </w:r>
        <w:r w:rsidRPr="00B35692" w:rsidDel="00946BAB">
          <w:t>, the director of the National Institutes of Health (</w:t>
        </w:r>
        <w:r w:rsidRPr="00AC1C69" w:rsidDel="00946BAB">
          <w:rPr>
            <w:sz w:val="19"/>
            <w:szCs w:val="22"/>
          </w:rPr>
          <w:t>NIH</w:t>
        </w:r>
        <w:r w:rsidRPr="00B35692" w:rsidDel="00946BAB">
          <w:t xml:space="preserve">), Francis Collins, announced the creation of a new </w:t>
        </w:r>
        <w:r w:rsidRPr="00AC1C69" w:rsidDel="00946BAB">
          <w:rPr>
            <w:sz w:val="19"/>
            <w:szCs w:val="22"/>
          </w:rPr>
          <w:t>NIH</w:t>
        </w:r>
        <w:r w:rsidRPr="00B35692" w:rsidDel="00946BAB">
          <w:t>-wide position, the Associate Director for Data Science (</w:t>
        </w:r>
        <w:r w:rsidRPr="00AC1C69" w:rsidDel="00946BAB">
          <w:rPr>
            <w:sz w:val="19"/>
            <w:szCs w:val="22"/>
          </w:rPr>
          <w:t>ADDS</w:t>
        </w:r>
        <w:r w:rsidRPr="00B35692" w:rsidDel="00946BAB">
          <w:t>), to “capitalize on the exponential growth of biomedical research data” (</w:t>
        </w:r>
        <w:r w:rsidDel="00946BAB">
          <w:fldChar w:fldCharType="begin"/>
        </w:r>
        <w:r w:rsidDel="00946BAB">
          <w:instrText xml:space="preserve"> HYPERLINK "http://www.nih.gov/news/health/jan2013/od-10a.htm" </w:instrText>
        </w:r>
        <w:r w:rsidDel="00946BAB">
          <w:fldChar w:fldCharType="separate"/>
        </w:r>
        <w:r w:rsidRPr="00F94C4B" w:rsidDel="00946BAB">
          <w:rPr>
            <w:rStyle w:val="Hyperlink"/>
            <w:i/>
            <w:iCs/>
          </w:rPr>
          <w:t>www.nih.gov/news/health/jan2013/od-10a.htm</w:t>
        </w:r>
        <w:r w:rsidDel="00946BAB">
          <w:rPr>
            <w:rStyle w:val="Hyperlink"/>
            <w:i/>
            <w:iCs/>
          </w:rPr>
          <w:fldChar w:fldCharType="end"/>
        </w:r>
        <w:r w:rsidDel="00946BAB">
          <w:rPr>
            <w:i/>
            <w:iCs/>
          </w:rPr>
          <w:t>)</w:t>
        </w:r>
        <w:r w:rsidRPr="00B35692" w:rsidDel="00946BAB">
          <w:t xml:space="preserve">. </w:t>
        </w:r>
      </w:moveFrom>
    </w:p>
    <w:moveFromRangeEnd w:id="108"/>
    <w:p w14:paraId="5B12575E" w14:textId="5EB0370B" w:rsidR="00B13538" w:rsidDel="004E38DC" w:rsidRDefault="007D268B">
      <w:pPr>
        <w:pStyle w:val="Heading3"/>
        <w:rPr>
          <w:del w:id="174" w:author="Alvarado, Rafael C (rca2t)" w:date="2020-12-06T18:03:00Z"/>
        </w:rPr>
      </w:pPr>
      <w:del w:id="175" w:author="Alvarado, Rafael C (rca2t)" w:date="2020-12-06T18:10:00Z">
        <w:r w:rsidDel="00142AE1">
          <w:delText>The disconnect with statistics</w:delText>
        </w:r>
        <w:bookmarkEnd w:id="99"/>
        <w:r w:rsidR="00196AA7" w:rsidDel="00142AE1">
          <w:delText xml:space="preserve"> (2012 to 2013)</w:delText>
        </w:r>
      </w:del>
    </w:p>
    <w:p w14:paraId="031FB92D" w14:textId="69BA5DB3" w:rsidR="00142AE1" w:rsidRDefault="00142AE1">
      <w:pPr>
        <w:pStyle w:val="Heading3"/>
        <w:rPr>
          <w:ins w:id="176" w:author="Alvarado, Rafael C (rca2t)" w:date="2020-12-06T18:09:00Z"/>
        </w:rPr>
        <w:pPrChange w:id="177" w:author="Alvarado, Rafael C (rca2t)" w:date="2020-12-06T18:10:00Z">
          <w:pPr>
            <w:pStyle w:val="BodyText"/>
          </w:pPr>
        </w:pPrChange>
      </w:pPr>
      <w:ins w:id="178" w:author="Alvarado, Rafael C (rca2t)" w:date="2020-12-06T18:09:00Z">
        <w:r>
          <w:t>The disconnect with statistics</w:t>
        </w:r>
      </w:ins>
      <w:ins w:id="179" w:author="Alvarado, Rafael C (rca2t)" w:date="2020-12-06T18:10:00Z">
        <w:r>
          <w:t xml:space="preserve"> (2012 to 2013)</w:t>
        </w:r>
      </w:ins>
    </w:p>
    <w:p w14:paraId="6A04B596" w14:textId="13140C12" w:rsidR="00B66178" w:rsidRDefault="00782728" w:rsidP="00991D23">
      <w:pPr>
        <w:pStyle w:val="BodyText"/>
      </w:pPr>
      <w:r>
        <w:t>Among</w:t>
      </w:r>
      <w:r w:rsidR="00B40F38">
        <w:t xml:space="preserve"> the most significant development</w:t>
      </w:r>
      <w:r>
        <w:t>s</w:t>
      </w:r>
      <w:r w:rsidR="00B40F38">
        <w:t xml:space="preserve"> </w:t>
      </w:r>
      <w:r w:rsidR="001C4697">
        <w:t xml:space="preserve">in the years immediately following the </w:t>
      </w:r>
      <w:r w:rsidR="00455119">
        <w:t xml:space="preserve">emergence of </w:t>
      </w:r>
      <w:r w:rsidR="00117FD4">
        <w:t xml:space="preserve">what I have called big data science </w:t>
      </w:r>
      <w:r>
        <w:t>wa</w:t>
      </w:r>
      <w:r w:rsidR="00B40F38">
        <w:t xml:space="preserve">s the recognition by professional statisticians that </w:t>
      </w:r>
      <w:r w:rsidR="00A64FBC">
        <w:t xml:space="preserve">all of </w:t>
      </w:r>
      <w:r w:rsidR="00117FD4">
        <w:t xml:space="preserve">this occurred </w:t>
      </w:r>
      <w:r w:rsidR="00B40F38">
        <w:t xml:space="preserve">independently of </w:t>
      </w:r>
      <w:r w:rsidR="00BA4D48">
        <w:t>their filed</w:t>
      </w:r>
      <w:r>
        <w:t>, and that statisticians would do well to take advantage of the new interest in data that was sweeping the business world</w:t>
      </w:r>
      <w:r w:rsidR="00B40F38">
        <w:t xml:space="preserve">. </w:t>
      </w:r>
      <w:r>
        <w:t xml:space="preserve">In a series of </w:t>
      </w:r>
      <w:r w:rsidR="00BA4D48">
        <w:t xml:space="preserve">surprisingly honest </w:t>
      </w:r>
      <w:r>
        <w:t xml:space="preserve">editorials in </w:t>
      </w:r>
      <w:proofErr w:type="spellStart"/>
      <w:r w:rsidRPr="00782728">
        <w:rPr>
          <w:i/>
          <w:iCs/>
        </w:rPr>
        <w:t>AmStatNews</w:t>
      </w:r>
      <w:proofErr w:type="spellEnd"/>
      <w:r>
        <w:t>—the membership magazine of the American Statistical Society—</w:t>
      </w:r>
      <w:r w:rsidR="00E531D3">
        <w:t xml:space="preserve">no fewer than </w:t>
      </w:r>
      <w:r w:rsidR="00813269">
        <w:t>th</w:t>
      </w:r>
      <w:r w:rsidR="00FA35DD">
        <w:t>r</w:t>
      </w:r>
      <w:r w:rsidR="00813269">
        <w:t>e</w:t>
      </w:r>
      <w:r w:rsidR="00FA35DD">
        <w:t>e succeeding</w:t>
      </w:r>
      <w:r w:rsidR="00813269">
        <w:t xml:space="preserve"> presidents</w:t>
      </w:r>
      <w:r w:rsidR="00AC6108">
        <w:t xml:space="preserve"> </w:t>
      </w:r>
      <w:r w:rsidR="00813269">
        <w:t>of the organ</w:t>
      </w:r>
      <w:r w:rsidR="00E51BDC">
        <w:t>ization</w:t>
      </w:r>
      <w:r w:rsidR="004B7895">
        <w:t xml:space="preserve">, from </w:t>
      </w:r>
      <w:r w:rsidR="00AC6108">
        <w:t>2012</w:t>
      </w:r>
      <w:r w:rsidR="001C02FF">
        <w:t xml:space="preserve"> to </w:t>
      </w:r>
      <w:r w:rsidR="00AC6108">
        <w:t>201</w:t>
      </w:r>
      <w:r w:rsidR="001C02FF">
        <w:t>4</w:t>
      </w:r>
      <w:r w:rsidR="004B7895">
        <w:t>,</w:t>
      </w:r>
      <w:r w:rsidR="00AC6108">
        <w:t xml:space="preserve"> </w:t>
      </w:r>
      <w:r w:rsidR="00E51BDC">
        <w:t>offer</w:t>
      </w:r>
      <w:r w:rsidR="00E531D3">
        <w:t>ed</w:t>
      </w:r>
      <w:r w:rsidR="00E51BDC">
        <w:t xml:space="preserve"> their views on what </w:t>
      </w:r>
      <w:r w:rsidR="00CF31E6">
        <w:t xml:space="preserve">they saw as a troubling </w:t>
      </w:r>
      <w:r w:rsidR="00025D07">
        <w:t>“</w:t>
      </w:r>
      <w:r w:rsidR="00CF31E6">
        <w:t>disconnect</w:t>
      </w:r>
      <w:r w:rsidR="00025D07">
        <w:t>”</w:t>
      </w:r>
      <w:r w:rsidR="00CF31E6">
        <w:t xml:space="preserve"> between the</w:t>
      </w:r>
      <w:r w:rsidR="00F31F2F">
        <w:t xml:space="preserve"> field of statistics and</w:t>
      </w:r>
      <w:r w:rsidR="00B94662">
        <w:t xml:space="preserve"> what we might call b</w:t>
      </w:r>
      <w:r w:rsidR="00F31F2F">
        <w:t xml:space="preserve">ig </w:t>
      </w:r>
      <w:r w:rsidR="00B94662">
        <w:t>d</w:t>
      </w:r>
      <w:r w:rsidR="00F31F2F">
        <w:t>ata</w:t>
      </w:r>
      <w:r w:rsidR="00B94662">
        <w:t xml:space="preserve"> science</w:t>
      </w:r>
      <w:r w:rsidR="007B72F6">
        <w:t>.</w:t>
      </w:r>
      <w:r w:rsidR="00AC6108">
        <w:t xml:space="preserve"> </w:t>
      </w:r>
    </w:p>
    <w:p w14:paraId="6989B364" w14:textId="2C69984E" w:rsidR="00991D23" w:rsidRDefault="00B71206" w:rsidP="00991D23">
      <w:pPr>
        <w:pStyle w:val="BodyText"/>
      </w:pPr>
      <w:r>
        <w:t>Th</w:t>
      </w:r>
      <w:r w:rsidR="00A81518">
        <w:t>is</w:t>
      </w:r>
      <w:r>
        <w:t xml:space="preserve"> disconnect</w:t>
      </w:r>
      <w:r w:rsidR="00A81518">
        <w:t>—</w:t>
      </w:r>
      <w:r w:rsidR="00BF19F6">
        <w:t>between the self-perception among statisticians that they already are data scientists and the</w:t>
      </w:r>
      <w:r w:rsidR="00443DC0">
        <w:t>ir exclusion from real developments</w:t>
      </w:r>
      <w:r w:rsidR="00C80B9E">
        <w:t xml:space="preserve"> in industry under the name of big data</w:t>
      </w:r>
      <w:r w:rsidR="00A81518">
        <w:t>—</w:t>
      </w:r>
      <w:r w:rsidR="00154AEE">
        <w:t xml:space="preserve">is </w:t>
      </w:r>
      <w:r w:rsidR="00A81518">
        <w:t xml:space="preserve">captured </w:t>
      </w:r>
      <w:r w:rsidR="00154AEE">
        <w:t xml:space="preserve">by </w:t>
      </w:r>
      <w:r w:rsidR="00991D23">
        <w:t xml:space="preserve">this </w:t>
      </w:r>
      <w:r w:rsidR="00154AEE">
        <w:t>anecdote</w:t>
      </w:r>
      <w:r w:rsidR="00086949">
        <w:t xml:space="preserve"> given by Marie Davidian in her column</w:t>
      </w:r>
      <w:r w:rsidR="00991D23">
        <w:t xml:space="preserve"> (</w:t>
      </w:r>
      <w:r w:rsidR="00086949">
        <w:t>entitled “Aren’t We Data Scientists?”</w:t>
      </w:r>
      <w:r w:rsidR="00991D23">
        <w:t>):</w:t>
      </w:r>
    </w:p>
    <w:p w14:paraId="32AA33CB" w14:textId="1376C3C3" w:rsidR="00BD2AF6" w:rsidRDefault="00BD2AF6" w:rsidP="00BD2AF6">
      <w:pPr>
        <w:pStyle w:val="Extract"/>
      </w:pPr>
      <w:r w:rsidRPr="00B35692">
        <w:t xml:space="preserve">I was astonished to review the list of founding members </w:t>
      </w:r>
      <w:r w:rsidR="00157176">
        <w:t xml:space="preserve">[of </w:t>
      </w:r>
      <w:r w:rsidR="00157176" w:rsidRPr="00B35692">
        <w:t>the National Consortium for Data Science (</w:t>
      </w:r>
      <w:r w:rsidR="00157176" w:rsidRPr="00FC70CA">
        <w:rPr>
          <w:sz w:val="19"/>
          <w:szCs w:val="22"/>
        </w:rPr>
        <w:t>NCDS</w:t>
      </w:r>
      <w:r w:rsidR="00157176" w:rsidRPr="00B35692">
        <w:t xml:space="preserve">) </w:t>
      </w:r>
      <w:r w:rsidR="00E66CE2">
        <w:t xml:space="preserve">based </w:t>
      </w:r>
      <w:r w:rsidR="00157176">
        <w:t xml:space="preserve">in North Carolina] </w:t>
      </w:r>
      <w:r w:rsidRPr="00B35692">
        <w:t xml:space="preserve">and see that not only is my university (North Carolina State) a founding member, but so are Duke University and </w:t>
      </w:r>
      <w:r w:rsidRPr="00CF6F83">
        <w:rPr>
          <w:sz w:val="19"/>
          <w:szCs w:val="22"/>
        </w:rPr>
        <w:t>UNC-CH</w:t>
      </w:r>
      <w:r w:rsidRPr="00B35692">
        <w:t xml:space="preserve">. Along with </w:t>
      </w:r>
      <w:r w:rsidRPr="00CF6F83">
        <w:rPr>
          <w:sz w:val="19"/>
          <w:szCs w:val="22"/>
        </w:rPr>
        <w:t xml:space="preserve">SAS </w:t>
      </w:r>
      <w:r w:rsidRPr="00B35692">
        <w:t xml:space="preserve">Institute; Research Triangle Institute International; </w:t>
      </w:r>
      <w:r w:rsidRPr="00CF6F83">
        <w:rPr>
          <w:sz w:val="19"/>
          <w:szCs w:val="22"/>
        </w:rPr>
        <w:t>NIH</w:t>
      </w:r>
      <w:r w:rsidRPr="00B35692">
        <w:t xml:space="preserve">’s National Institute for Environmental Health Sciences; </w:t>
      </w:r>
      <w:r w:rsidRPr="00CF6F83">
        <w:rPr>
          <w:sz w:val="19"/>
          <w:szCs w:val="22"/>
        </w:rPr>
        <w:t>IBM</w:t>
      </w:r>
      <w:r w:rsidRPr="00B35692">
        <w:t xml:space="preserve">; and several other institutions, businesses, and government agencies that employ numerous statisticians. The member representatives listed on the website from NC State, Duke, and </w:t>
      </w:r>
      <w:r w:rsidRPr="00CF6F83">
        <w:rPr>
          <w:sz w:val="19"/>
          <w:szCs w:val="22"/>
        </w:rPr>
        <w:t xml:space="preserve">UNC-CH </w:t>
      </w:r>
      <w:r w:rsidRPr="00B35692">
        <w:t>are computer scientists/engineers, and among all 17 representatives,</w:t>
      </w:r>
      <w:r w:rsidRPr="00CF6F83">
        <w:rPr>
          <w:i/>
          <w:iCs/>
        </w:rPr>
        <w:t xml:space="preserve"> there is not one statistician</w:t>
      </w:r>
      <w:r w:rsidRPr="00CF6F83">
        <w:t>.</w:t>
      </w:r>
      <w:r w:rsidR="00CF6F83">
        <w:t xml:space="preserve"> </w:t>
      </w:r>
      <w:r w:rsidR="00431199">
        <w:fldChar w:fldCharType="begin"/>
      </w:r>
      <w:r w:rsidR="004B7823">
        <w:instrText xml:space="preserve"> ADDIN ZOTERO_ITEM CSL_CITATION {"citationID":"ywZUTO3V","properties":{"formattedCitation":"(Davidian 2013)","plainCitation":"(Davidian 2013)","dontUpdate":true,"noteIndex":0},"citationItems":[{"id":18113,"uris":["http://zotero.org/users/10812/items/KQQD7M8X"],"uri":["http://zotero.org/users/10812/items/KQQD7M8X"],"itemData":{"id":18113,"type":"article-journal","abstract":"Autoría: Marie Davidian.\nLocalización: AMSTAT news: the membership magazine of the American Statistical Association. Nº. 433, 2013.\nArtículo de Revista en Dialnet.","container-title":"AMSTAT news: the membership magazine of the American Statistical Association","ISSN":"0163-9617","issue":"433","language":"eng","note":"publisher: American Statistical Association\nsection: AMSTAT news: the membership magazine of the American Statistical Association","page":"3","source":"dialnet.unirioja.es","title":"Aren't we data science?","author":[{"family":"Davidian","given":"Marie"}],"issued":{"date-parts":[["2013"]]}}}],"schema":"https://github.com/citation-style-language/schema/raw/master/csl-citation.json"} </w:instrText>
      </w:r>
      <w:r w:rsidR="00431199">
        <w:fldChar w:fldCharType="separate"/>
      </w:r>
      <w:r w:rsidR="00431199">
        <w:rPr>
          <w:noProof/>
        </w:rPr>
        <w:t xml:space="preserve">(Davidian 2013: </w:t>
      </w:r>
      <w:r w:rsidR="000132DF">
        <w:rPr>
          <w:noProof/>
        </w:rPr>
        <w:t>3; emphasis added.</w:t>
      </w:r>
      <w:r w:rsidR="00431199">
        <w:rPr>
          <w:noProof/>
        </w:rPr>
        <w:t>)</w:t>
      </w:r>
      <w:r w:rsidR="00431199">
        <w:fldChar w:fldCharType="end"/>
      </w:r>
      <w:r w:rsidRPr="00B35692">
        <w:t xml:space="preserve"> </w:t>
      </w:r>
    </w:p>
    <w:p w14:paraId="43BB7D0A" w14:textId="2AABE04E" w:rsidR="00661A51" w:rsidRDefault="00A81518" w:rsidP="00A81518">
      <w:pPr>
        <w:pStyle w:val="BodyText"/>
        <w:ind w:firstLine="0"/>
      </w:pPr>
      <w:r>
        <w:t xml:space="preserve">The </w:t>
      </w:r>
      <w:r w:rsidR="0064359A">
        <w:t>gap</w:t>
      </w:r>
      <w:r w:rsidR="00BA2CDA">
        <w:t xml:space="preserve"> was noted a year earlier by </w:t>
      </w:r>
      <w:r w:rsidR="005120DA">
        <w:t>Robert Rodriguez</w:t>
      </w:r>
      <w:r w:rsidR="00D20264">
        <w:t>, but without the surprise</w:t>
      </w:r>
      <w:r w:rsidR="005120DA">
        <w:t>:</w:t>
      </w:r>
    </w:p>
    <w:p w14:paraId="7198F9B6" w14:textId="754CF597" w:rsidR="0064359A" w:rsidRPr="00B35692" w:rsidRDefault="0064359A" w:rsidP="00392467">
      <w:pPr>
        <w:pStyle w:val="Extract"/>
      </w:pPr>
      <w:r>
        <w:t xml:space="preserve">A recurring theme in Big Data stories is the scarcity of “data scientists”—the term used for people who can draw insights from large quantities of data. This shortage was highlighted in an April 26, 2012, </w:t>
      </w:r>
      <w:r>
        <w:rPr>
          <w:rStyle w:val="Emphasis"/>
          <w:rFonts w:eastAsiaTheme="majorEastAsia"/>
        </w:rPr>
        <w:t>Wall Street Journal</w:t>
      </w:r>
      <w:r>
        <w:t xml:space="preserve"> article titled, </w:t>
      </w:r>
      <w:r w:rsidRPr="004F5E51">
        <w:rPr>
          <w:rFonts w:eastAsiaTheme="majorEastAsia"/>
        </w:rPr>
        <w:t>“Big Data’s Big Problem: Little Talent”</w:t>
      </w:r>
      <w:r w:rsidR="001A6762">
        <w:rPr>
          <w:rFonts w:eastAsiaTheme="majorEastAsia"/>
        </w:rPr>
        <w:t xml:space="preserve"> </w:t>
      </w:r>
      <w:r w:rsidR="001A6762">
        <w:rPr>
          <w:rFonts w:eastAsiaTheme="majorEastAsia"/>
        </w:rPr>
        <w:fldChar w:fldCharType="begin"/>
      </w:r>
      <w:r w:rsidR="001A6762">
        <w:rPr>
          <w:rFonts w:eastAsiaTheme="majorEastAsia"/>
        </w:rPr>
        <w:instrText xml:space="preserve"> ADDIN ZOTERO_ITEM CSL_CITATION {"citationID":"bIyrY5yX","properties":{"formattedCitation":"(Rooney 2012)","plainCitation":"(Rooney 2012)","noteIndex":0},"citationItems":[{"id":19015,"uris":["http://zotero.org/users/10812/items/23T3KTGU"],"uri":["http://zotero.org/users/10812/items/23T3KTGU"],"itemData":{"id":19015,"type":"article-newspaper","abstract":"Big Data is the next big thing in technology, but the people who know how to make the most of it are in short supply.","container-title":"Wall Street Journal","ISSN":"0099-9660","language":"en-US","section":"Tech","source":"www.wsj.com","title":"Big Data's Big Problem: Little Talent","title-short":"Big Data's Big Problem","URL":"https://online.wsj.com/article/SB10001424052702304723304577365700368073674.html","author":[{"family":"Rooney","given":"Ben"}],"accessed":{"date-parts":[["2020",11,27]]},"issued":{"date-parts":[["2012",4,29]]}}}],"schema":"https://github.com/citation-style-language/schema/raw/master/csl-citation.json"} </w:instrText>
      </w:r>
      <w:r w:rsidR="001A6762">
        <w:rPr>
          <w:rFonts w:eastAsiaTheme="majorEastAsia"/>
        </w:rPr>
        <w:fldChar w:fldCharType="separate"/>
      </w:r>
      <w:r w:rsidR="001A6762">
        <w:rPr>
          <w:rFonts w:eastAsiaTheme="majorEastAsia"/>
          <w:noProof/>
        </w:rPr>
        <w:t>(Rooney 2012)</w:t>
      </w:r>
      <w:r w:rsidR="001A6762">
        <w:rPr>
          <w:rFonts w:eastAsiaTheme="majorEastAsia"/>
        </w:rPr>
        <w:fldChar w:fldCharType="end"/>
      </w:r>
      <w:r>
        <w:t xml:space="preserve">. The question “What is a data scientist?” is still being debated (see the articles with this title at </w:t>
      </w:r>
      <w:r w:rsidRPr="004F5E51">
        <w:rPr>
          <w:rFonts w:eastAsiaTheme="majorEastAsia"/>
        </w:rPr>
        <w:t>Forbes</w:t>
      </w:r>
      <w:r>
        <w:t xml:space="preserve">). However, </w:t>
      </w:r>
      <w:r w:rsidRPr="00CB337E">
        <w:rPr>
          <w:i/>
          <w:iCs/>
        </w:rPr>
        <w:t>there is consensus that data scientists must be innovative problem solvers with expertise in statistical modeling and machine learning, specialized programming skills, and a solid grasp of the problem domain</w:t>
      </w:r>
      <w:r>
        <w:t xml:space="preserve">. Hilary Mason, chief data scientist at </w:t>
      </w:r>
      <w:proofErr w:type="spellStart"/>
      <w:r>
        <w:t>bitly</w:t>
      </w:r>
      <w:proofErr w:type="spellEnd"/>
      <w:r>
        <w:t>, adds that “</w:t>
      </w:r>
      <w:r w:rsidRPr="005A3153">
        <w:rPr>
          <w:i/>
          <w:iCs/>
        </w:rPr>
        <w:t>data scientists are responsible for effectively communicating the things that they learn. That might be creating visualizations or telling the story of the question, the answer, and the context</w:t>
      </w:r>
      <w:r>
        <w:t>.”</w:t>
      </w:r>
      <w:r w:rsidR="005A3153">
        <w:t xml:space="preserve"> </w:t>
      </w:r>
      <w:r w:rsidR="005A3153">
        <w:fldChar w:fldCharType="begin"/>
      </w:r>
      <w:r w:rsidR="004B7823">
        <w:instrText xml:space="preserve"> ADDIN ZOTERO_ITEM CSL_CITATION {"citationID":"tqO2Qqcc","properties":{"formattedCitation":"(Rodriguez 2012)","plainCitation":"(Rodriguez 2012)","dontUpdate":true,"noteIndex":0},"citationItems":[{"id":18572,"uris":["http://zotero.org/users/10812/items/MBEV3DNS"],"uri":["http://zotero.org/users/10812/items/MBEV3DNS"],"itemData":{"id":18572,"type":"post-weblog","abstract":"Bob Rodriguez talks big data in the June President's Corner column.","container-title":"Amstat News","language":"en-US","title":"Big Data and Better Data","URL":"https://magazine.amstat.org/blog/2012/06/01/prescorner/","author":[{"family":"Rodriguez","given":"Robert"}],"accessed":{"date-parts":[["2020",8,12]]},"issued":{"date-parts":[["2012",6,1]]}}}],"schema":"https://github.com/citation-style-language/schema/raw/master/csl-citation.json"} </w:instrText>
      </w:r>
      <w:r w:rsidR="005A3153">
        <w:fldChar w:fldCharType="separate"/>
      </w:r>
      <w:r w:rsidR="005A3153">
        <w:rPr>
          <w:noProof/>
        </w:rPr>
        <w:t xml:space="preserve">(Rodriguez 2012: </w:t>
      </w:r>
      <w:r w:rsidR="001C4A20">
        <w:rPr>
          <w:noProof/>
        </w:rPr>
        <w:t xml:space="preserve">3-4; </w:t>
      </w:r>
      <w:r w:rsidR="00C120EF">
        <w:rPr>
          <w:noProof/>
        </w:rPr>
        <w:t xml:space="preserve">citation </w:t>
      </w:r>
      <w:r w:rsidR="00B2182A">
        <w:rPr>
          <w:noProof/>
        </w:rPr>
        <w:t xml:space="preserve">and emphases </w:t>
      </w:r>
      <w:r w:rsidR="00C120EF">
        <w:rPr>
          <w:noProof/>
        </w:rPr>
        <w:t>added.</w:t>
      </w:r>
      <w:r w:rsidR="005A3153">
        <w:rPr>
          <w:noProof/>
        </w:rPr>
        <w:t>)</w:t>
      </w:r>
      <w:r w:rsidR="005A3153">
        <w:fldChar w:fldCharType="end"/>
      </w:r>
    </w:p>
    <w:p w14:paraId="7167DEE4" w14:textId="3AAE48A3" w:rsidR="00EB1800" w:rsidDel="00EB1800" w:rsidRDefault="00687215" w:rsidP="00D1479B">
      <w:pPr>
        <w:pStyle w:val="BodyText"/>
        <w:ind w:firstLine="0"/>
        <w:rPr>
          <w:del w:id="180" w:author="Alvarado, Rafael C (rca2t)" w:date="2020-12-05T13:16:00Z"/>
        </w:rPr>
      </w:pPr>
      <w:r>
        <w:t xml:space="preserve">What is notable here is that Rodriguez </w:t>
      </w:r>
      <w:r w:rsidR="001D47D7">
        <w:t xml:space="preserve">clearly recognized the reality behind the </w:t>
      </w:r>
      <w:r w:rsidR="003B348E">
        <w:t>disconnect,</w:t>
      </w:r>
      <w:r w:rsidR="001D47D7">
        <w:t xml:space="preserve"> </w:t>
      </w:r>
      <w:proofErr w:type="spellStart"/>
      <w:r w:rsidR="003B348E">
        <w:t>concieding</w:t>
      </w:r>
      <w:proofErr w:type="spellEnd"/>
      <w:r w:rsidR="003B348E">
        <w:t xml:space="preserve"> </w:t>
      </w:r>
      <w:r w:rsidR="0018686A">
        <w:t>that “</w:t>
      </w:r>
      <w:r w:rsidR="0018686A" w:rsidRPr="00CF31E6">
        <w:t xml:space="preserve">our profession and the </w:t>
      </w:r>
      <w:r w:rsidR="0018686A" w:rsidRPr="00EF396E">
        <w:rPr>
          <w:sz w:val="22"/>
          <w:szCs w:val="22"/>
        </w:rPr>
        <w:t xml:space="preserve">ASA </w:t>
      </w:r>
      <w:r w:rsidR="0018686A" w:rsidRPr="00CF31E6">
        <w:t xml:space="preserve">have not been very </w:t>
      </w:r>
      <w:r w:rsidR="0018686A" w:rsidRPr="00CF31E6">
        <w:lastRenderedPageBreak/>
        <w:t>involved in Big Data activities</w:t>
      </w:r>
      <w:r w:rsidR="0018686A">
        <w:t xml:space="preserve">.” </w:t>
      </w:r>
      <w:r w:rsidR="001D47D7">
        <w:t xml:space="preserve">He does not trivialize the concepts of big data </w:t>
      </w:r>
      <w:r w:rsidR="00E51B10">
        <w:t>and</w:t>
      </w:r>
      <w:r w:rsidR="001D47D7">
        <w:t xml:space="preserve"> data science; instead, he patiently explains their distinctive features and provides suggestions for how statisticians can add value to these developments going forward. </w:t>
      </w:r>
      <w:r w:rsidR="009379D7">
        <w:t xml:space="preserve">He suggests that statisticians should “view data science as a blend of statistical, mathematical, and computational sciences,” and focus </w:t>
      </w:r>
      <w:r w:rsidR="00E54C3B">
        <w:t>their efforts on how to “</w:t>
      </w:r>
      <w:r w:rsidR="009379D7" w:rsidRPr="004F5E51">
        <w:t>extract value from data not only by learning from it, but also by understanding its limitations and improving its quality. Better data matters because simply having Big Data does not guarantee reliable answers for Big Questions.</w:t>
      </w:r>
      <w:r w:rsidR="008B4F48">
        <w:t xml:space="preserve">” </w:t>
      </w:r>
      <w:moveFromRangeStart w:id="181" w:author="Alvarado, Rafael C (rca2t)" w:date="2020-12-05T13:26:00Z" w:name="move58067212"/>
      <w:moveFrom w:id="182" w:author="Alvarado, Rafael C (rca2t)" w:date="2020-12-05T13:26:00Z">
        <w:r w:rsidR="008B4F48" w:rsidDel="00ED7C40">
          <w:t>In this, Rodriguez echoed</w:t>
        </w:r>
        <w:r w:rsidR="001144E3" w:rsidDel="00ED7C40">
          <w:t xml:space="preserve"> the statistical school of data science from the 1990s, with its emphasis on data quality and design. </w:t>
        </w:r>
      </w:moveFrom>
      <w:moveFromRangeEnd w:id="181"/>
    </w:p>
    <w:p w14:paraId="264F451B" w14:textId="651F123F" w:rsidR="00FE2678" w:rsidDel="00190CAA" w:rsidRDefault="000417D6">
      <w:pPr>
        <w:pStyle w:val="BodyText"/>
        <w:ind w:firstLine="0"/>
        <w:rPr>
          <w:del w:id="183" w:author="Alvarado, Rafael C (rca2t)" w:date="2020-12-05T13:14:00Z"/>
        </w:rPr>
        <w:pPrChange w:id="184" w:author="Alvarado, Rafael C (rca2t)" w:date="2020-12-05T13:16:00Z">
          <w:pPr>
            <w:pStyle w:val="BodyText"/>
          </w:pPr>
        </w:pPrChange>
      </w:pPr>
      <w:r>
        <w:t xml:space="preserve">In </w:t>
      </w:r>
      <w:del w:id="185" w:author="Alvarado, Rafael C (rca2t)" w:date="2020-12-05T13:18:00Z">
        <w:r w:rsidDel="00B96EE4">
          <w:delText>the following editorials</w:delText>
        </w:r>
      </w:del>
      <w:ins w:id="186" w:author="Alvarado, Rafael C (rca2t)" w:date="2020-12-05T13:18:00Z">
        <w:r w:rsidR="00B96EE4">
          <w:t xml:space="preserve">a subsequent editorial co-authored with the two </w:t>
        </w:r>
        <w:proofErr w:type="spellStart"/>
        <w:r w:rsidR="00B96EE4">
          <w:t>succe</w:t>
        </w:r>
      </w:ins>
      <w:ins w:id="187" w:author="Alvarado, Rafael C (rca2t)" w:date="2020-12-05T13:19:00Z">
        <w:r w:rsidR="00B96EE4">
          <w:t>ding</w:t>
        </w:r>
      </w:ins>
      <w:proofErr w:type="spellEnd"/>
      <w:ins w:id="188" w:author="Alvarado, Rafael C (rca2t)" w:date="2020-12-05T13:18:00Z">
        <w:r w:rsidR="00B96EE4">
          <w:t xml:space="preserve"> presidents of the </w:t>
        </w:r>
        <w:r w:rsidR="00B96EE4" w:rsidRPr="00B96EE4">
          <w:rPr>
            <w:sz w:val="22"/>
            <w:szCs w:val="22"/>
            <w:rPrChange w:id="189" w:author="Alvarado, Rafael C (rca2t)" w:date="2020-12-05T13:18:00Z">
              <w:rPr/>
            </w:rPrChange>
          </w:rPr>
          <w:t>ASA</w:t>
        </w:r>
      </w:ins>
      <w:r>
        <w:t xml:space="preserve">, </w:t>
      </w:r>
      <w:ins w:id="190" w:author="Alvarado, Rafael C (rca2t)" w:date="2020-12-05T13:16:00Z">
        <w:r w:rsidR="00EB1800">
          <w:t xml:space="preserve">Rodriguez’s recognition of the absence of statistics from data science and his </w:t>
        </w:r>
      </w:ins>
      <w:ins w:id="191" w:author="Alvarado, Rafael C (rca2t)" w:date="2020-12-05T13:17:00Z">
        <w:r w:rsidR="006D4A9E">
          <w:t xml:space="preserve">strategy to focus on what statisticians do </w:t>
        </w:r>
        <w:proofErr w:type="spellStart"/>
        <w:r w:rsidR="006D4A9E">
          <w:t>beest</w:t>
        </w:r>
        <w:proofErr w:type="spellEnd"/>
        <w:r w:rsidR="006D4A9E">
          <w:t xml:space="preserve"> is </w:t>
        </w:r>
      </w:ins>
      <w:del w:id="192" w:author="Alvarado, Rafael C (rca2t)" w:date="2020-12-05T13:16:00Z">
        <w:r w:rsidDel="006D4A9E">
          <w:delText xml:space="preserve">this </w:delText>
        </w:r>
      </w:del>
      <w:del w:id="193" w:author="Alvarado, Rafael C (rca2t)" w:date="2020-12-05T13:17:00Z">
        <w:r w:rsidDel="006D4A9E">
          <w:delText xml:space="preserve">suggestion is repeated </w:delText>
        </w:r>
      </w:del>
      <w:ins w:id="194" w:author="Alvarado, Rafael C (rca2t)" w:date="2020-12-05T13:17:00Z">
        <w:r w:rsidR="006D4A9E">
          <w:t xml:space="preserve">amplified </w:t>
        </w:r>
      </w:ins>
      <w:r>
        <w:t>and augmented</w:t>
      </w:r>
      <w:ins w:id="195" w:author="Alvarado, Rafael C (rca2t)" w:date="2020-12-05T13:17:00Z">
        <w:r w:rsidR="00B96EE4">
          <w:t>:</w:t>
        </w:r>
      </w:ins>
      <w:del w:id="196" w:author="Alvarado, Rafael C (rca2t)" w:date="2020-12-05T13:17:00Z">
        <w:r w:rsidDel="00B96EE4">
          <w:delText xml:space="preserve"> with</w:delText>
        </w:r>
      </w:del>
      <w:r>
        <w:t xml:space="preserve"> </w:t>
      </w:r>
    </w:p>
    <w:p w14:paraId="6982ADC9" w14:textId="5551DB13" w:rsidR="00190CAA" w:rsidRDefault="00190CAA">
      <w:pPr>
        <w:pStyle w:val="BodyText"/>
        <w:ind w:firstLine="0"/>
        <w:pPrChange w:id="197" w:author="Alvarado, Rafael C (rca2t)" w:date="2020-12-05T13:16:00Z">
          <w:pPr>
            <w:pStyle w:val="BodyText"/>
          </w:pPr>
        </w:pPrChange>
      </w:pPr>
    </w:p>
    <w:p w14:paraId="15FA9F2A" w14:textId="11C1901A" w:rsidR="00190CAA" w:rsidRDefault="00190CAA" w:rsidP="00190CAA">
      <w:pPr>
        <w:pStyle w:val="Extract"/>
        <w:rPr>
          <w:ins w:id="198" w:author="Alvarado, Rafael C (rca2t)" w:date="2020-12-05T13:21:00Z"/>
        </w:rPr>
      </w:pPr>
      <w:r w:rsidRPr="00190CAA">
        <w:rPr>
          <w:rPrChange w:id="199" w:author="Alvarado, Rafael C (rca2t)" w:date="2020-12-05T13:14:00Z">
            <w:rPr>
              <w:highlight w:val="yellow"/>
            </w:rPr>
          </w:rPrChange>
        </w:rPr>
        <w:t xml:space="preserve">Ideally, statistics and statisticians should be the leaders of the Big Data and data science movement. Realistically, we must take a different view. While our discipline is certainly central to any data analysis context, </w:t>
      </w:r>
      <w:r w:rsidRPr="00B96EE4">
        <w:rPr>
          <w:i/>
          <w:iCs/>
          <w:rPrChange w:id="200" w:author="Alvarado, Rafael C (rca2t)" w:date="2020-12-05T13:19:00Z">
            <w:rPr>
              <w:highlight w:val="yellow"/>
            </w:rPr>
          </w:rPrChange>
        </w:rPr>
        <w:t>the scope of Big Data and data science goes far beyond our traditional activities.</w:t>
      </w:r>
      <w:r w:rsidRPr="00190CAA">
        <w:rPr>
          <w:rPrChange w:id="201" w:author="Alvarado, Rafael C (rca2t)" w:date="2020-12-05T13:14:00Z">
            <w:rPr>
              <w:highlight w:val="yellow"/>
            </w:rPr>
          </w:rPrChange>
        </w:rPr>
        <w:t xml:space="preserve"> As Bob </w:t>
      </w:r>
      <w:ins w:id="202" w:author="Alvarado, Rafael C (rca2t)" w:date="2020-12-05T13:19:00Z">
        <w:r w:rsidR="00B96EE4">
          <w:t xml:space="preserve">[Rodriguez] </w:t>
        </w:r>
      </w:ins>
      <w:r w:rsidRPr="00190CAA">
        <w:rPr>
          <w:rPrChange w:id="203" w:author="Alvarado, Rafael C (rca2t)" w:date="2020-12-05T13:14:00Z">
            <w:rPr>
              <w:highlight w:val="yellow"/>
            </w:rPr>
          </w:rPrChange>
        </w:rPr>
        <w:t>noted in his column, the sheer scale and velocity of the data being generated from multiple sources requires new data management and computational paradigms. New techniques for analysis and visualization must be developed. And communication and leadership skills are critical.</w:t>
      </w:r>
    </w:p>
    <w:p w14:paraId="3DF24499" w14:textId="12C82775" w:rsidR="00397162" w:rsidRPr="00397162" w:rsidRDefault="00397162">
      <w:pPr>
        <w:pStyle w:val="Extract"/>
        <w:rPr>
          <w:ins w:id="204" w:author="Alvarado, Rafael C (rca2t)" w:date="2020-12-05T13:21:00Z"/>
        </w:rPr>
        <w:pPrChange w:id="205" w:author="Alvarado, Rafael C (rca2t)" w:date="2020-12-05T13:21:00Z">
          <w:pPr>
            <w:spacing w:before="100" w:beforeAutospacing="1" w:after="100" w:afterAutospacing="1"/>
          </w:pPr>
        </w:pPrChange>
      </w:pPr>
      <w:ins w:id="206" w:author="Alvarado, Rafael C (rca2t)" w:date="2020-12-05T13:21:00Z">
        <w:r w:rsidRPr="00397162">
          <w:t xml:space="preserve">We believe we should focus on what we need to do as a profession and as individuals to become valued contributors whose unique skills and expertise make us essential members of the Big Data team. </w:t>
        </w:r>
        <w:r>
          <w:t>.</w:t>
        </w:r>
      </w:ins>
      <w:ins w:id="207" w:author="Alvarado, Rafael C (rca2t)" w:date="2020-12-05T13:22:00Z">
        <w:r>
          <w:t xml:space="preserve"> . . </w:t>
        </w:r>
      </w:ins>
      <w:ins w:id="208" w:author="Alvarado, Rafael C (rca2t)" w:date="2020-12-05T13:21:00Z">
        <w:r w:rsidRPr="00397162">
          <w:t xml:space="preserve">We know statistical thinking—our understanding of modeling, bias, confounding, false discovery, uncertainty, sampling, and design—brings much to the table. We also must be prepared to understand other ways of thinking that are critical in the Age of Big Data and to integrate these with our own expertise and knowledge. </w:t>
        </w:r>
      </w:ins>
    </w:p>
    <w:p w14:paraId="03AF9D4A" w14:textId="4B255A73" w:rsidR="00397162" w:rsidRDefault="00397162" w:rsidP="00397162">
      <w:pPr>
        <w:pStyle w:val="Extract"/>
        <w:rPr>
          <w:ins w:id="209" w:author="Alvarado, Rafael C (rca2t)" w:date="2020-12-05T13:26:00Z"/>
        </w:rPr>
      </w:pPr>
      <w:ins w:id="210" w:author="Alvarado, Rafael C (rca2t)" w:date="2020-12-05T13:21:00Z">
        <w:r w:rsidRPr="00397162">
          <w:t xml:space="preserve">We have had many discussions—among ourselves and with </w:t>
        </w:r>
        <w:r w:rsidRPr="00397162">
          <w:rPr>
            <w:sz w:val="19"/>
            <w:szCs w:val="22"/>
            <w:rPrChange w:id="211" w:author="Alvarado, Rafael C (rca2t)" w:date="2020-12-05T13:22:00Z">
              <w:rPr/>
            </w:rPrChange>
          </w:rPr>
          <w:t xml:space="preserve">ASA </w:t>
        </w:r>
        <w:r w:rsidRPr="00397162">
          <w:t xml:space="preserve">members who are familiar with Big Data—about strategies for achieving this preparation and integration. These discussions have led to our joint ASA presidential initiative to establish the statistical profession as a valued partner in Big Data activities and to position the ASA in a proactive and facilitating role. </w:t>
        </w:r>
        <w:r w:rsidRPr="00397162">
          <w:rPr>
            <w:i/>
            <w:iCs/>
            <w:rPrChange w:id="212" w:author="Alvarado, Rafael C (rca2t)" w:date="2020-12-05T13:23:00Z">
              <w:rPr/>
            </w:rPrChange>
          </w:rPr>
          <w:t>The goal is to prepare members of our profession to collaborate on Big Data problems.</w:t>
        </w:r>
        <w:r w:rsidRPr="00397162">
          <w:t xml:space="preserve"> Ultimately, this preparation will bridge the disconnect between statistics and data science.</w:t>
        </w:r>
      </w:ins>
      <w:ins w:id="213" w:author="Alvarado, Rafael C (rca2t)" w:date="2020-12-05T13:25:00Z">
        <w:r w:rsidR="00946BAB">
          <w:t xml:space="preserve"> </w:t>
        </w:r>
      </w:ins>
      <w:r w:rsidR="00946BAB">
        <w:fldChar w:fldCharType="begin"/>
      </w:r>
      <w:r w:rsidR="00946BAB">
        <w:instrText xml:space="preserve"> ADDIN ZOTERO_ITEM CSL_CITATION {"citationID":"IWJL6CBN","properties":{"formattedCitation":"(Rodriguez, Davidian, and Schenker 2013)","plainCitation":"(Rodriguez, Davidian, and Schenker 2013)","noteIndex":0},"citationItems":[{"id":18570,"uris":["http://zotero.org/users/10812/items/JR78JBC6"],"uri":["http://zotero.org/users/10812/items/JR78JBC6"],"itemData":{"id":18570,"type":"post-weblog","container-title":"Amstat News","language":"en-US","title":"The ASA and Big Data","URL":"https://magazine.amstat.org/blog/2013/06/01/the-asa-and-big-data/","author":[{"family":"Rodriguez","given":"Robert"},{"family":"Davidian","given":"Marie"},{"family":"Schenker","given":"Nathaniel"}],"accessed":{"date-parts":[["2020",8,12]]},"issued":{"date-parts":[["2013",6,1]]}}}],"schema":"https://github.com/citation-style-language/schema/raw/master/csl-citation.json"} </w:instrText>
      </w:r>
      <w:r w:rsidR="00946BAB">
        <w:fldChar w:fldCharType="separate"/>
      </w:r>
      <w:r w:rsidR="00946BAB">
        <w:rPr>
          <w:noProof/>
        </w:rPr>
        <w:t>(Rodriguez, Davidian, and Schenker 2013)</w:t>
      </w:r>
      <w:r w:rsidR="00946BAB">
        <w:fldChar w:fldCharType="end"/>
      </w:r>
    </w:p>
    <w:p w14:paraId="561C5D46" w14:textId="461A18DA" w:rsidR="000953F0" w:rsidRDefault="00ED7C40" w:rsidP="00DD3D4E">
      <w:pPr>
        <w:pStyle w:val="BodyText"/>
        <w:rPr>
          <w:ins w:id="214" w:author="Alvarado, Rafael C (rca2t)" w:date="2020-12-06T18:19:00Z"/>
        </w:rPr>
        <w:pPrChange w:id="215" w:author="Alvarado, Rafael C (rca2t)" w:date="2021-05-10T09:05:00Z">
          <w:pPr/>
        </w:pPrChange>
      </w:pPr>
      <w:ins w:id="216" w:author="Alvarado, Rafael C (rca2t)" w:date="2020-12-05T13:26:00Z">
        <w:r>
          <w:t xml:space="preserve">This episode is instructive. It shows </w:t>
        </w:r>
      </w:ins>
      <w:ins w:id="217" w:author="Alvarado, Rafael C (rca2t)" w:date="2020-12-05T13:27:00Z">
        <w:r>
          <w:t>the difference between data science and statistics, and shows the continuity between statistics and</w:t>
        </w:r>
        <w:r w:rsidR="00ED4D07">
          <w:t xml:space="preserve"> </w:t>
        </w:r>
      </w:ins>
      <w:moveToRangeStart w:id="218" w:author="Alvarado, Rafael C (rca2t)" w:date="2020-12-05T13:26:00Z" w:name="move58067212"/>
      <w:moveTo w:id="219" w:author="Alvarado, Rafael C (rca2t)" w:date="2020-12-05T13:26:00Z">
        <w:del w:id="220" w:author="Alvarado, Rafael C (rca2t)" w:date="2020-12-05T13:27:00Z">
          <w:r w:rsidDel="00ED4D07">
            <w:delText xml:space="preserve">In this, Rodriguez echoed </w:delText>
          </w:r>
        </w:del>
        <w:r>
          <w:t>the statistical school of data science from the 1990s, with its emphasis on data quality and design.</w:t>
        </w:r>
      </w:moveTo>
      <w:moveToRangeEnd w:id="218"/>
    </w:p>
    <w:p w14:paraId="5CFBDF9C" w14:textId="6ACDA693" w:rsidR="000953F0" w:rsidRDefault="000953F0" w:rsidP="00DD3D4E">
      <w:pPr>
        <w:pStyle w:val="Heading3"/>
        <w:rPr>
          <w:ins w:id="221" w:author="Alvarado, Rafael C (rca2t)" w:date="2020-12-06T18:19:00Z"/>
        </w:rPr>
        <w:pPrChange w:id="222" w:author="Alvarado, Rafael C (rca2t)" w:date="2021-05-10T09:05:00Z">
          <w:pPr/>
        </w:pPrChange>
      </w:pPr>
      <w:ins w:id="223" w:author="Alvarado, Rafael C (rca2t)" w:date="2020-12-06T18:19:00Z">
        <w:r>
          <w:t xml:space="preserve">&gt;&gt;&gt; Transition to Education </w:t>
        </w:r>
      </w:ins>
    </w:p>
    <w:p w14:paraId="6E7C32FC" w14:textId="093BDC15" w:rsidR="000953F0" w:rsidRDefault="00D74626" w:rsidP="00D74626">
      <w:pPr>
        <w:pStyle w:val="BodyText"/>
        <w:rPr>
          <w:ins w:id="224" w:author="Alvarado, Rafael C (rca2t)" w:date="2020-12-06T18:20:00Z"/>
        </w:rPr>
      </w:pPr>
      <w:ins w:id="225" w:author="Alvarado, Rafael C (rca2t)" w:date="2020-12-06T18:19:00Z">
        <w:r>
          <w:t xml:space="preserve">Effects on the academic sector. </w:t>
        </w:r>
      </w:ins>
      <w:ins w:id="226" w:author="Alvarado, Rafael C (rca2t)" w:date="2020-12-06T18:23:00Z">
        <w:r w:rsidR="002149B1">
          <w:t xml:space="preserve">Market </w:t>
        </w:r>
        <w:proofErr w:type="spellStart"/>
        <w:r w:rsidR="002149B1">
          <w:t>demans</w:t>
        </w:r>
        <w:proofErr w:type="spellEnd"/>
        <w:r w:rsidR="002149B1">
          <w:t xml:space="preserve"> drives academic production.</w:t>
        </w:r>
      </w:ins>
    </w:p>
    <w:p w14:paraId="1D274E49" w14:textId="5876C9E6" w:rsidR="00D74626" w:rsidRDefault="00D74626" w:rsidP="00D74626">
      <w:pPr>
        <w:pStyle w:val="Extract"/>
        <w:rPr>
          <w:ins w:id="227" w:author="Alvarado, Rafael C (rca2t)" w:date="2020-12-06T18:23:00Z"/>
        </w:rPr>
      </w:pPr>
      <w:ins w:id="228" w:author="Alvarado, Rafael C (rca2t)" w:date="2020-12-06T18:20:00Z">
        <w:r>
          <w:fldChar w:fldCharType="begin"/>
        </w:r>
        <w:r>
          <w:instrText xml:space="preserve"> HYPERLINK "https://en.wikipedia.org/wiki/Data_science" </w:instrText>
        </w:r>
        <w:r>
          <w:fldChar w:fldCharType="separate"/>
        </w:r>
        <w:r>
          <w:rPr>
            <w:rStyle w:val="Hyperlink"/>
            <w:rFonts w:eastAsiaTheme="majorEastAsia"/>
          </w:rPr>
          <w:t>Data Science</w:t>
        </w:r>
        <w:r>
          <w:fldChar w:fldCharType="end"/>
        </w:r>
        <w:r>
          <w:t xml:space="preserve"> is emerging as a hot new profession and academic discipline.  </w:t>
        </w:r>
        <w:r>
          <w:fldChar w:fldCharType="begin"/>
        </w:r>
        <w:r>
          <w:instrText xml:space="preserve"> HYPERLINK "https://hbr.org/2012/10/data-scientist-the-sexiest-job-of-the-21st-century/" \t "_self" </w:instrText>
        </w:r>
        <w:r>
          <w:fldChar w:fldCharType="separate"/>
        </w:r>
        <w:r>
          <w:rPr>
            <w:rStyle w:val="Emphasis"/>
            <w:rFonts w:eastAsiaTheme="majorEastAsia"/>
            <w:color w:val="0000FF"/>
            <w:u w:val="single"/>
          </w:rPr>
          <w:t>Data Scientist: the Sexiest Job of the 21st Century</w:t>
        </w:r>
        <w:r>
          <w:fldChar w:fldCharType="end"/>
        </w:r>
        <w:r>
          <w:t xml:space="preserve"> is the title of a recent Harvard Business Review article.  Its authors, </w:t>
        </w:r>
        <w:r>
          <w:fldChar w:fldCharType="begin"/>
        </w:r>
        <w:r>
          <w:instrText xml:space="preserve"> HYPERLINK "http://www.tomdavenport.com/" </w:instrText>
        </w:r>
        <w:r>
          <w:fldChar w:fldCharType="separate"/>
        </w:r>
        <w:r>
          <w:rPr>
            <w:rStyle w:val="Hyperlink"/>
            <w:rFonts w:eastAsiaTheme="majorEastAsia"/>
          </w:rPr>
          <w:t>Tom Davenport</w:t>
        </w:r>
        <w:r>
          <w:fldChar w:fldCharType="end"/>
        </w:r>
        <w:r>
          <w:t xml:space="preserve"> and </w:t>
        </w:r>
        <w:r>
          <w:fldChar w:fldCharType="begin"/>
        </w:r>
        <w:r>
          <w:instrText xml:space="preserve"> HYPERLINK "http://www.greylock.com/teams/37-DJ-Patil" </w:instrText>
        </w:r>
        <w:r>
          <w:fldChar w:fldCharType="separate"/>
        </w:r>
        <w:r>
          <w:rPr>
            <w:rStyle w:val="Hyperlink"/>
            <w:rFonts w:eastAsiaTheme="majorEastAsia"/>
          </w:rPr>
          <w:t>D. J. Patil</w:t>
        </w:r>
        <w:r>
          <w:fldChar w:fldCharType="end"/>
        </w:r>
        <w:r>
          <w:t xml:space="preserve">, define data scientist as “a high-ranking professional with the training and curiosity to make discoveries in the world of big data, . . . Their sudden appearance on the business scene reflects the fact that companies are now wrestling with information that comes in varieties and volumes never encountered before.”  They note that demand for data scientists is racing </w:t>
        </w:r>
        <w:r>
          <w:lastRenderedPageBreak/>
          <w:t xml:space="preserve">ahead of supply.  People with the necessary skills are scarce, primarily because the discipline is so new that there are no university programs offering data science degrees.  </w:t>
        </w:r>
      </w:ins>
      <w:r w:rsidR="001462DC">
        <w:fldChar w:fldCharType="begin"/>
      </w:r>
      <w:r w:rsidR="001462DC">
        <w:instrText xml:space="preserve"> ADDIN ZOTERO_ITEM CSL_CITATION {"citationID":"B8QGQ67Q","properties":{"formattedCitation":"(Wladawsky-Berger 2013)","plainCitation":"(Wladawsky-Berger 2013)","noteIndex":0},"citationItems":[{"id":18877,"uris":["http://zotero.org/users/10812/items/6EFSRS93"],"uri":["http://zotero.org/users/10812/items/6EFSRS93"],"itemData":{"id":18877,"type":"webpage","abstract":"Data Science is emerging as a hot new profession and academic discipline. Data Scientist: the Sexiest Job of the 21st Century is the title of a recent Harvard Business Review article. Its authors, Tom Davenport and D. J. Patil, define...","container-title":"Irving Wladawsky-Berger","title":"Data Science - the Emergence of a New Discipline","URL":"https://blog.irvingwb.com/blog/2013/04/data-science-the-potential-emergence-of-a-new-discipline.html","author":[{"family":"Wladawsky-Berger","given":"Irving"}],"accessed":{"date-parts":[["2020",8,28]]},"issued":{"date-parts":[["2013",4,15]]}}}],"schema":"https://github.com/citation-style-language/schema/raw/master/csl-citation.json"} </w:instrText>
      </w:r>
      <w:r w:rsidR="001462DC">
        <w:fldChar w:fldCharType="separate"/>
      </w:r>
      <w:r w:rsidR="001462DC">
        <w:rPr>
          <w:noProof/>
        </w:rPr>
        <w:t>(Wladawsky-Berger 2013)</w:t>
      </w:r>
      <w:r w:rsidR="001462DC">
        <w:fldChar w:fldCharType="end"/>
      </w:r>
    </w:p>
    <w:p w14:paraId="602C6634" w14:textId="2DB39B23" w:rsidR="002149B1" w:rsidRDefault="002149B1" w:rsidP="002149B1">
      <w:pPr>
        <w:pStyle w:val="BodyText"/>
        <w:rPr>
          <w:ins w:id="229" w:author="Alvarado, Rafael C (rca2t)" w:date="2020-12-06T18:24:00Z"/>
        </w:rPr>
      </w:pPr>
      <w:ins w:id="230" w:author="Alvarado, Rafael C (rca2t)" w:date="2020-12-06T18:23:00Z">
        <w:r>
          <w:t xml:space="preserve">But </w:t>
        </w:r>
      </w:ins>
      <w:ins w:id="231" w:author="Alvarado, Rafael C (rca2t)" w:date="2020-12-06T18:24:00Z">
        <w:r w:rsidR="00302E76">
          <w:t>did academic know what they were being asked to teach?</w:t>
        </w:r>
      </w:ins>
    </w:p>
    <w:p w14:paraId="5E5347A2" w14:textId="4F9EEBA8" w:rsidR="00FE4B51" w:rsidRDefault="00FE4B51" w:rsidP="002149B1">
      <w:pPr>
        <w:pStyle w:val="BodyText"/>
        <w:rPr>
          <w:ins w:id="232" w:author="Alvarado, Rafael C (rca2t)" w:date="2020-12-06T18:25:00Z"/>
        </w:rPr>
      </w:pPr>
      <w:ins w:id="233" w:author="Alvarado, Rafael C (rca2t)" w:date="2020-12-06T18:24:00Z">
        <w:r>
          <w:t xml:space="preserve">Echoing </w:t>
        </w:r>
        <w:proofErr w:type="spellStart"/>
        <w:r>
          <w:t>AmStat</w:t>
        </w:r>
        <w:proofErr w:type="spellEnd"/>
        <w:r>
          <w:t xml:space="preserve">, </w:t>
        </w:r>
        <w:proofErr w:type="spellStart"/>
        <w:r>
          <w:t>Wladawsky</w:t>
        </w:r>
        <w:proofErr w:type="spellEnd"/>
        <w:r>
          <w:t>-Berger writes</w:t>
        </w:r>
      </w:ins>
      <w:ins w:id="234" w:author="Alvarado, Rafael C (rca2t)" w:date="2020-12-06T18:25:00Z">
        <w:r w:rsidR="00C70E1B">
          <w:t>:</w:t>
        </w:r>
      </w:ins>
    </w:p>
    <w:p w14:paraId="422BE843" w14:textId="77777777" w:rsidR="00C70E1B" w:rsidRPr="00C70E1B" w:rsidRDefault="00C70E1B" w:rsidP="00C70E1B">
      <w:pPr>
        <w:spacing w:before="100" w:beforeAutospacing="1" w:after="100" w:afterAutospacing="1"/>
        <w:rPr>
          <w:ins w:id="235" w:author="Alvarado, Rafael C (rca2t)" w:date="2020-12-06T18:25:00Z"/>
          <w:rFonts w:ascii="Times New Roman" w:hAnsi="Times New Roman"/>
        </w:rPr>
      </w:pPr>
      <w:ins w:id="236" w:author="Alvarado, Rafael C (rca2t)" w:date="2020-12-06T18:25:00Z">
        <w:r w:rsidRPr="00C70E1B">
          <w:rPr>
            <w:rFonts w:ascii="Times New Roman" w:hAnsi="Times New Roman"/>
          </w:rPr>
          <w:t>It's very exciting to contemplate the emergence of a major new discipline. It reminds me of the advent of computer science in the 1960s and 1970s. Like data science, computer science had its roots in a number of related areas, including math, engineering and management. In its early years, the field attracted people from a variety of other disciplines who started out using computers in their work or studies, and eventually switched to computer science from their original field.</w:t>
        </w:r>
      </w:ins>
    </w:p>
    <w:p w14:paraId="297A36E5" w14:textId="77777777" w:rsidR="00C70E1B" w:rsidRPr="00C70E1B" w:rsidRDefault="00C70E1B" w:rsidP="00C70E1B">
      <w:pPr>
        <w:spacing w:before="100" w:beforeAutospacing="1" w:after="100" w:afterAutospacing="1"/>
        <w:rPr>
          <w:ins w:id="237" w:author="Alvarado, Rafael C (rca2t)" w:date="2020-12-06T18:25:00Z"/>
          <w:rFonts w:ascii="Times New Roman" w:hAnsi="Times New Roman"/>
        </w:rPr>
      </w:pPr>
      <w:ins w:id="238" w:author="Alvarado, Rafael C (rca2t)" w:date="2020-12-06T18:25:00Z">
        <w:r w:rsidRPr="00C70E1B">
          <w:rPr>
            <w:rFonts w:ascii="Times New Roman" w:hAnsi="Times New Roman"/>
          </w:rPr>
          <w:t xml:space="preserve">This was the case with me. I used computers extensively while a student at the University of Chicago, where I worked closely with Prof. Clemens </w:t>
        </w:r>
        <w:proofErr w:type="spellStart"/>
        <w:r w:rsidRPr="00C70E1B">
          <w:rPr>
            <w:rFonts w:ascii="Times New Roman" w:hAnsi="Times New Roman"/>
          </w:rPr>
          <w:t>Roothaan</w:t>
        </w:r>
        <w:proofErr w:type="spellEnd"/>
        <w:r w:rsidRPr="00C70E1B">
          <w:rPr>
            <w:rFonts w:ascii="Times New Roman" w:hAnsi="Times New Roman"/>
          </w:rPr>
          <w:t>, one of the pioneers in the use of computers in physics and chemistry. As an undergraduate, I worked part-time at the university's supercomputing center which he founded. Later he was my thesis advisor as a graduate student in physics. When the time came to look for a job, I realized that I enjoyed the computing side of my work more than the physics. I decided to switch fields and in 1970 joined the computer science department at IBM's Watson Research Center.</w:t>
        </w:r>
      </w:ins>
    </w:p>
    <w:p w14:paraId="5098BFE3" w14:textId="77777777" w:rsidR="00C70E1B" w:rsidRPr="00C70E1B" w:rsidRDefault="00C70E1B" w:rsidP="00C70E1B">
      <w:pPr>
        <w:spacing w:before="100" w:beforeAutospacing="1" w:after="100" w:afterAutospacing="1"/>
        <w:rPr>
          <w:ins w:id="239" w:author="Alvarado, Rafael C (rca2t)" w:date="2020-12-06T18:25:00Z"/>
          <w:rFonts w:ascii="Times New Roman" w:hAnsi="Times New Roman"/>
        </w:rPr>
      </w:pPr>
      <w:ins w:id="240" w:author="Alvarado, Rafael C (rca2t)" w:date="2020-12-06T18:25:00Z">
        <w:r w:rsidRPr="00C70E1B">
          <w:rPr>
            <w:rFonts w:ascii="Times New Roman" w:hAnsi="Times New Roman"/>
          </w:rPr>
          <w:t xml:space="preserve">Not unlike data science today, computing had to overcome the initial resistance of some prominent academics. I still remember a meeting in 1965 with a very eminent physicist from whom I was taking a graduate course. He asked me what I planned to do research on for my degree, and I told him that I was already working with Prof. </w:t>
        </w:r>
        <w:proofErr w:type="spellStart"/>
        <w:r w:rsidRPr="00C70E1B">
          <w:rPr>
            <w:rFonts w:ascii="Times New Roman" w:hAnsi="Times New Roman"/>
          </w:rPr>
          <w:t>Roothaan</w:t>
        </w:r>
        <w:proofErr w:type="spellEnd"/>
        <w:r w:rsidRPr="00C70E1B">
          <w:rPr>
            <w:rFonts w:ascii="Times New Roman" w:hAnsi="Times New Roman"/>
          </w:rPr>
          <w:t xml:space="preserve"> on atomic and molecular calculations. He just said that good theoretical physics should require no more than pencil and paper, rather than these elaborate new computers. In his mind, this wasn't real physics. A number of the physics faculty felt the same way. Change does not come easy, even for brilliant physicists.</w:t>
        </w:r>
      </w:ins>
    </w:p>
    <w:p w14:paraId="0F06595C" w14:textId="77777777" w:rsidR="00C70E1B" w:rsidRPr="00C70E1B" w:rsidRDefault="00C70E1B" w:rsidP="00C70E1B">
      <w:pPr>
        <w:spacing w:before="100" w:beforeAutospacing="1" w:after="100" w:afterAutospacing="1"/>
        <w:rPr>
          <w:ins w:id="241" w:author="Alvarado, Rafael C (rca2t)" w:date="2020-12-06T18:25:00Z"/>
          <w:rFonts w:ascii="Times New Roman" w:hAnsi="Times New Roman"/>
        </w:rPr>
      </w:pPr>
      <w:ins w:id="242" w:author="Alvarado, Rafael C (rca2t)" w:date="2020-12-06T18:25:00Z">
        <w:r w:rsidRPr="00C70E1B">
          <w:rPr>
            <w:rFonts w:ascii="Times New Roman" w:hAnsi="Times New Roman"/>
          </w:rPr>
          <w:t xml:space="preserve">Computer science has since become a </w:t>
        </w:r>
        <w:proofErr w:type="spellStart"/>
        <w:r w:rsidRPr="00C70E1B">
          <w:rPr>
            <w:rFonts w:ascii="Times New Roman" w:hAnsi="Times New Roman"/>
          </w:rPr>
          <w:t>well respected</w:t>
        </w:r>
        <w:proofErr w:type="spellEnd"/>
        <w:r w:rsidRPr="00C70E1B">
          <w:rPr>
            <w:rFonts w:ascii="Times New Roman" w:hAnsi="Times New Roman"/>
          </w:rPr>
          <w:t xml:space="preserve"> academic discipline. It has grown extensively since its early days and expanded in many new directions. It's quite possible that being around in the early days of computer science and computing in general is part of the reason I'm so interested in the evolution of data science today. So, what is data science all about? One of the best papers on the subject is Data Science and Prediction by Vasant Dhar, professor in NYU's Stern School of Business and Director of NYU's Center for Business Analytics. The paper was published in the Communications of the ACM in December 2013. "Use of the term data science is increasingly common, as is big data," Mr. Dhar writes in the opening paragraph. "But what does it mean? Is there something unique about it? What skills do data scientists need to be productive in a world deluged by data? What are the implications for scientific inquiry?"</w:t>
        </w:r>
      </w:ins>
    </w:p>
    <w:p w14:paraId="019ED580" w14:textId="77777777" w:rsidR="00C70E1B" w:rsidRPr="00C70E1B" w:rsidRDefault="00C70E1B" w:rsidP="00C70E1B">
      <w:pPr>
        <w:spacing w:before="100" w:beforeAutospacing="1" w:after="100" w:afterAutospacing="1"/>
        <w:rPr>
          <w:ins w:id="243" w:author="Alvarado, Rafael C (rca2t)" w:date="2020-12-06T18:25:00Z"/>
          <w:rFonts w:ascii="Times New Roman" w:hAnsi="Times New Roman"/>
        </w:rPr>
      </w:pPr>
      <w:ins w:id="244" w:author="Alvarado, Rafael C (rca2t)" w:date="2020-12-06T18:25:00Z">
        <w:r w:rsidRPr="00C70E1B">
          <w:rPr>
            <w:rFonts w:ascii="Times New Roman" w:hAnsi="Times New Roman"/>
          </w:rPr>
          <w:lastRenderedPageBreak/>
          <w:t>He defines data science as being essentially the systematic study of the extraction of knowledge from data. But analyzing data is something people have been doing with statistics and related methods for a while. "Why then do we need a new term like data science when we have had statistics for centuries? The fact that we now have huge amounts of data should not in and of itself justify the need for a new term."</w:t>
        </w:r>
      </w:ins>
    </w:p>
    <w:p w14:paraId="45713005" w14:textId="77777777" w:rsidR="00C70E1B" w:rsidRPr="00C70E1B" w:rsidRDefault="00C70E1B" w:rsidP="00C70E1B">
      <w:pPr>
        <w:spacing w:before="100" w:beforeAutospacing="1" w:after="100" w:afterAutospacing="1"/>
        <w:rPr>
          <w:ins w:id="245" w:author="Alvarado, Rafael C (rca2t)" w:date="2020-12-06T18:25:00Z"/>
          <w:rFonts w:ascii="Times New Roman" w:hAnsi="Times New Roman"/>
        </w:rPr>
      </w:pPr>
      <w:ins w:id="246" w:author="Alvarado, Rafael C (rca2t)" w:date="2020-12-06T18:25:00Z">
        <w:r w:rsidRPr="00C70E1B">
          <w:rPr>
            <w:rFonts w:ascii="Times New Roman" w:hAnsi="Times New Roman"/>
          </w:rPr>
          <w:t xml:space="preserve">In short, it's all about the difference between explaining and predicting. </w:t>
        </w:r>
        <w:r w:rsidRPr="00506A3C">
          <w:rPr>
            <w:rFonts w:ascii="Times New Roman" w:hAnsi="Times New Roman"/>
            <w:highlight w:val="yellow"/>
            <w:rPrChange w:id="247" w:author="Alvarado, Rafael C (rca2t)" w:date="2020-12-06T18:27:00Z">
              <w:rPr>
                <w:rFonts w:ascii="Times New Roman" w:hAnsi="Times New Roman"/>
              </w:rPr>
            </w:rPrChange>
          </w:rPr>
          <w:t>Data analysis has been generally used as a way of explaining some phenomenon by extracting interesting patterns from individual data sets with well-formulated queries. Data science, on the other hand, aims to discover and extract actionable knowledge from the data, that is, knowledge that can be used to make decisions and predictions, not just to explain what's going on.</w:t>
        </w:r>
      </w:ins>
    </w:p>
    <w:p w14:paraId="224C0337" w14:textId="77777777" w:rsidR="00C70E1B" w:rsidRPr="00C70E1B" w:rsidRDefault="00C70E1B" w:rsidP="00C70E1B">
      <w:pPr>
        <w:spacing w:before="100" w:beforeAutospacing="1" w:after="100" w:afterAutospacing="1"/>
        <w:rPr>
          <w:ins w:id="248" w:author="Alvarado, Rafael C (rca2t)" w:date="2020-12-06T18:25:00Z"/>
          <w:rFonts w:ascii="Times New Roman" w:hAnsi="Times New Roman"/>
        </w:rPr>
      </w:pPr>
      <w:ins w:id="249" w:author="Alvarado, Rafael C (rca2t)" w:date="2020-12-06T18:25:00Z">
        <w:r w:rsidRPr="00506A3C">
          <w:rPr>
            <w:rFonts w:ascii="Times New Roman" w:hAnsi="Times New Roman"/>
            <w:highlight w:val="yellow"/>
            <w:rPrChange w:id="250" w:author="Alvarado, Rafael C (rca2t)" w:date="2020-12-06T18:27:00Z">
              <w:rPr>
                <w:rFonts w:ascii="Times New Roman" w:hAnsi="Times New Roman"/>
              </w:rPr>
            </w:rPrChange>
          </w:rPr>
          <w:t>The raw materials of data science are not independent data sets, no matter how large they are, but heterogeneous, unstructured data set of all kinds - text, images, video. The data scientist will not simply analyze the data, but will look at it from many angles, with the hope of discovering new insights.</w:t>
        </w:r>
      </w:ins>
    </w:p>
    <w:p w14:paraId="59241A4A" w14:textId="77777777" w:rsidR="00C70E1B" w:rsidRPr="00C70E1B" w:rsidRDefault="00C70E1B" w:rsidP="00C70E1B">
      <w:pPr>
        <w:spacing w:before="100" w:beforeAutospacing="1" w:after="100" w:afterAutospacing="1"/>
        <w:rPr>
          <w:ins w:id="251" w:author="Alvarado, Rafael C (rca2t)" w:date="2020-12-06T18:25:00Z"/>
          <w:rFonts w:ascii="Times New Roman" w:hAnsi="Times New Roman"/>
        </w:rPr>
      </w:pPr>
      <w:ins w:id="252" w:author="Alvarado, Rafael C (rca2t)" w:date="2020-12-06T18:25:00Z">
        <w:r w:rsidRPr="00C70E1B">
          <w:rPr>
            <w:rFonts w:ascii="Times New Roman" w:hAnsi="Times New Roman"/>
          </w:rPr>
          <w:t>One of the problems with conducting such an in-depth, exploratory analysis is that the multiple data sets that are typically required to do so are often found within organizational silos; be they different lines of business in a company, different companies in an industry or different institutions across society at large. Data science platforms and tools aim to address this problem by working with, linking together and analyzing data sets previously locked away in disparate silos.</w:t>
        </w:r>
      </w:ins>
    </w:p>
    <w:p w14:paraId="59116365" w14:textId="77777777" w:rsidR="00C70E1B" w:rsidRPr="00C70E1B" w:rsidRDefault="00C70E1B" w:rsidP="00C70E1B">
      <w:pPr>
        <w:spacing w:before="100" w:beforeAutospacing="1" w:after="100" w:afterAutospacing="1"/>
        <w:rPr>
          <w:ins w:id="253" w:author="Alvarado, Rafael C (rca2t)" w:date="2020-12-06T18:25:00Z"/>
          <w:rFonts w:ascii="Times New Roman" w:hAnsi="Times New Roman"/>
        </w:rPr>
      </w:pPr>
      <w:ins w:id="254" w:author="Alvarado, Rafael C (rca2t)" w:date="2020-12-06T18:25:00Z">
        <w:r w:rsidRPr="00C70E1B">
          <w:rPr>
            <w:rFonts w:ascii="Times New Roman" w:hAnsi="Times New Roman"/>
          </w:rPr>
          <w:t>"Unlike database querying, which asks What data satisfies this pattern (query)? discovery asks What patterns satisfy this data?," notes Mr. Dhar. "Specifically, our concern is finding interesting and robust patterns that satisfy the data, where interesting is usually something unexpected and actionable and robust is a pattern expected to occur in the future."</w:t>
        </w:r>
      </w:ins>
    </w:p>
    <w:p w14:paraId="0B1F03B8" w14:textId="77777777" w:rsidR="00C70E1B" w:rsidRPr="00C70E1B" w:rsidRDefault="00C70E1B" w:rsidP="00C70E1B">
      <w:pPr>
        <w:spacing w:before="100" w:beforeAutospacing="1" w:after="100" w:afterAutospacing="1"/>
        <w:rPr>
          <w:ins w:id="255" w:author="Alvarado, Rafael C (rca2t)" w:date="2020-12-06T18:25:00Z"/>
          <w:rFonts w:ascii="Times New Roman" w:hAnsi="Times New Roman"/>
        </w:rPr>
      </w:pPr>
      <w:ins w:id="256" w:author="Alvarado, Rafael C (rca2t)" w:date="2020-12-06T18:25:00Z">
        <w:r w:rsidRPr="00C70E1B">
          <w:rPr>
            <w:rFonts w:ascii="Times New Roman" w:hAnsi="Times New Roman"/>
          </w:rPr>
          <w:t>The article discusses the key skills data scientists should have, starting with machine learning, a complex concept which Mr. Dhar explains in a particularly simple way.</w:t>
        </w:r>
      </w:ins>
    </w:p>
    <w:p w14:paraId="3FDE5E25" w14:textId="77777777" w:rsidR="00C70E1B" w:rsidRPr="00C70E1B" w:rsidRDefault="00C70E1B" w:rsidP="00C70E1B">
      <w:pPr>
        <w:spacing w:before="100" w:beforeAutospacing="1" w:after="100" w:afterAutospacing="1"/>
        <w:rPr>
          <w:ins w:id="257" w:author="Alvarado, Rafael C (rca2t)" w:date="2020-12-06T18:25:00Z"/>
          <w:rFonts w:ascii="Times New Roman" w:hAnsi="Times New Roman"/>
        </w:rPr>
      </w:pPr>
      <w:ins w:id="258" w:author="Alvarado, Rafael C (rca2t)" w:date="2020-12-06T18:25:00Z">
        <w:r w:rsidRPr="00C70E1B">
          <w:rPr>
            <w:rFonts w:ascii="Times New Roman" w:hAnsi="Times New Roman"/>
          </w:rPr>
          <w:t>"Most of us are trained to believe theory must originate in the human mind based on prior theory, with data then gathered to demonstrate the validity of the theory. Machine learning turns this process around. Given a large trove of data, the computer taunts us by saying, If only you knew what question to ask me, I would give you some very interesting answers based on the data. Such a capability is powerful since we often do not know what question to ask. . ."</w:t>
        </w:r>
      </w:ins>
    </w:p>
    <w:p w14:paraId="50CE830A" w14:textId="77777777" w:rsidR="00C70E1B" w:rsidRPr="00C70E1B" w:rsidRDefault="00C70E1B" w:rsidP="00C70E1B">
      <w:pPr>
        <w:spacing w:before="100" w:beforeAutospacing="1" w:after="100" w:afterAutospacing="1"/>
        <w:rPr>
          <w:ins w:id="259" w:author="Alvarado, Rafael C (rca2t)" w:date="2020-12-06T18:25:00Z"/>
          <w:rFonts w:ascii="Times New Roman" w:hAnsi="Times New Roman"/>
        </w:rPr>
      </w:pPr>
      <w:ins w:id="260" w:author="Alvarado, Rafael C (rca2t)" w:date="2020-12-06T18:25:00Z">
        <w:r w:rsidRPr="00C70E1B">
          <w:rPr>
            <w:rFonts w:ascii="Times New Roman" w:hAnsi="Times New Roman"/>
          </w:rPr>
          <w:t xml:space="preserve">"Suitably designed machine learning algorithms help find such patterns for us. To be useful both practically and scientifically, the patterns must be predictive. The emphasis on predictability typically favors Occam's razor, or succinctness, since </w:t>
        </w:r>
        <w:r w:rsidRPr="00C70E1B">
          <w:rPr>
            <w:rFonts w:ascii="Times New Roman" w:hAnsi="Times New Roman"/>
          </w:rPr>
          <w:lastRenderedPageBreak/>
          <w:t>simpler models are more likely to hold up on future observations than more complex ones, all else being equal. . ."</w:t>
        </w:r>
      </w:ins>
    </w:p>
    <w:p w14:paraId="1D85E90E" w14:textId="77777777" w:rsidR="00C70E1B" w:rsidRPr="00C70E1B" w:rsidRDefault="00C70E1B" w:rsidP="00C70E1B">
      <w:pPr>
        <w:spacing w:before="100" w:beforeAutospacing="1" w:after="100" w:afterAutospacing="1"/>
        <w:rPr>
          <w:ins w:id="261" w:author="Alvarado, Rafael C (rca2t)" w:date="2020-12-06T18:25:00Z"/>
          <w:rFonts w:ascii="Times New Roman" w:hAnsi="Times New Roman"/>
        </w:rPr>
      </w:pPr>
      <w:ins w:id="262" w:author="Alvarado, Rafael C (rca2t)" w:date="2020-12-06T18:25:00Z">
        <w:r w:rsidRPr="00C70E1B">
          <w:rPr>
            <w:rFonts w:ascii="Times New Roman" w:hAnsi="Times New Roman"/>
          </w:rPr>
          <w:t>Data scientists should also have good computer science skills--including data structures, algorithms, systems and scripting languages--as well as a good understanding of correlation, causation and related concepts which are central to modeling exercises involving data.</w:t>
        </w:r>
      </w:ins>
    </w:p>
    <w:p w14:paraId="354A906F" w14:textId="77777777" w:rsidR="00C70E1B" w:rsidRPr="00C70E1B" w:rsidRDefault="00C70E1B" w:rsidP="00C70E1B">
      <w:pPr>
        <w:spacing w:before="100" w:beforeAutospacing="1" w:after="100" w:afterAutospacing="1"/>
        <w:rPr>
          <w:ins w:id="263" w:author="Alvarado, Rafael C (rca2t)" w:date="2020-12-06T18:25:00Z"/>
          <w:rFonts w:ascii="Times New Roman" w:hAnsi="Times New Roman"/>
        </w:rPr>
      </w:pPr>
      <w:ins w:id="264" w:author="Alvarado, Rafael C (rca2t)" w:date="2020-12-06T18:25:00Z">
        <w:r w:rsidRPr="00C70E1B">
          <w:rPr>
            <w:rFonts w:ascii="Times New Roman" w:hAnsi="Times New Roman"/>
          </w:rPr>
          <w:t>"The final skill set is the least standardized and somewhat elusive and to some extent a craft but also a key differentiator to be an effective data scientist - the ability to formulate problems in a way that results in effective solutions. . . formulation expertise involves the ability to see commonalities across very different problems . . ."</w:t>
        </w:r>
      </w:ins>
    </w:p>
    <w:p w14:paraId="0893BDB5" w14:textId="77777777" w:rsidR="00C70E1B" w:rsidRPr="00C70E1B" w:rsidRDefault="00C70E1B" w:rsidP="00C70E1B">
      <w:pPr>
        <w:spacing w:before="100" w:beforeAutospacing="1" w:after="100" w:afterAutospacing="1"/>
        <w:rPr>
          <w:ins w:id="265" w:author="Alvarado, Rafael C (rca2t)" w:date="2020-12-06T18:25:00Z"/>
          <w:rFonts w:ascii="Times New Roman" w:hAnsi="Times New Roman"/>
        </w:rPr>
      </w:pPr>
      <w:ins w:id="266" w:author="Alvarado, Rafael C (rca2t)" w:date="2020-12-06T18:25:00Z">
        <w:r w:rsidRPr="00C70E1B">
          <w:rPr>
            <w:rFonts w:ascii="Times New Roman" w:hAnsi="Times New Roman"/>
          </w:rPr>
          <w:t>Like computing, one of the most exciting part of data science is that it can be applied to many domains of knowledge. But doing so effectively requires domain expertise to identify the important problems to solve in a given area, the kinds of questions we should be asking and the kinds of answers we should be looking for, as well as how to best present whatever insights are discovered so they can be understood by domain practitioners in their own terms. Garbage-in, garbage-out, a phrase I often heard in the early days of computing, is just as applicable to data science today.</w:t>
        </w:r>
      </w:ins>
    </w:p>
    <w:p w14:paraId="26E171E4" w14:textId="77777777" w:rsidR="00C70E1B" w:rsidRPr="00C70E1B" w:rsidRDefault="00C70E1B" w:rsidP="00C70E1B">
      <w:pPr>
        <w:spacing w:before="100" w:beforeAutospacing="1" w:after="100" w:afterAutospacing="1"/>
        <w:rPr>
          <w:ins w:id="267" w:author="Alvarado, Rafael C (rca2t)" w:date="2020-12-06T18:25:00Z"/>
          <w:rFonts w:ascii="Times New Roman" w:hAnsi="Times New Roman"/>
        </w:rPr>
      </w:pPr>
      <w:ins w:id="268" w:author="Alvarado, Rafael C (rca2t)" w:date="2020-12-06T18:25:00Z">
        <w:r w:rsidRPr="00C70E1B">
          <w:rPr>
            <w:rFonts w:ascii="Times New Roman" w:hAnsi="Times New Roman"/>
          </w:rPr>
          <w:t>Physics, chemistry, biology and other natural science disciplines have long been practicing their own version of data science. In physics, for example, "a theory is expected to be complete in the sense a relationship among certain variables is intended to explain the phenomenon completely, with no exceptions. . . In such domains, the explanatory and predictive models are synonymous."</w:t>
        </w:r>
      </w:ins>
    </w:p>
    <w:p w14:paraId="31DB06F4" w14:textId="77777777" w:rsidR="00C70E1B" w:rsidRPr="00C70E1B" w:rsidRDefault="00C70E1B" w:rsidP="00C70E1B">
      <w:pPr>
        <w:spacing w:before="100" w:beforeAutospacing="1" w:after="100" w:afterAutospacing="1"/>
        <w:rPr>
          <w:ins w:id="269" w:author="Alvarado, Rafael C (rca2t)" w:date="2020-12-06T18:25:00Z"/>
          <w:rFonts w:ascii="Times New Roman" w:hAnsi="Times New Roman"/>
        </w:rPr>
      </w:pPr>
      <w:ins w:id="270" w:author="Alvarado, Rafael C (rca2t)" w:date="2020-12-06T18:25:00Z">
        <w:r w:rsidRPr="00C70E1B">
          <w:rPr>
            <w:rFonts w:ascii="Times New Roman" w:hAnsi="Times New Roman"/>
          </w:rPr>
          <w:t>But given our newfound ability to gather valuable data on almost any topic, prediction can now apply to softer disciplines like the health and social sciences. Mr. Dhar points out that while these fields generally lack solid theories, "large amounts of data can result in accurate predictive models, even though no causal insights are immediately apparent. As long as their prediction errors are small, they could still point us in the right direction for theory development."</w:t>
        </w:r>
      </w:ins>
    </w:p>
    <w:p w14:paraId="3AA6914A" w14:textId="77777777" w:rsidR="00C70E1B" w:rsidRPr="00C70E1B" w:rsidRDefault="00C70E1B" w:rsidP="00C70E1B">
      <w:pPr>
        <w:spacing w:before="100" w:beforeAutospacing="1" w:after="100" w:afterAutospacing="1"/>
        <w:rPr>
          <w:ins w:id="271" w:author="Alvarado, Rafael C (rca2t)" w:date="2020-12-06T18:25:00Z"/>
          <w:rFonts w:ascii="Times New Roman" w:hAnsi="Times New Roman"/>
        </w:rPr>
      </w:pPr>
      <w:ins w:id="272" w:author="Alvarado, Rafael C (rca2t)" w:date="2020-12-06T18:25:00Z">
        <w:r w:rsidRPr="00C70E1B">
          <w:rPr>
            <w:rFonts w:ascii="Times New Roman" w:hAnsi="Times New Roman"/>
          </w:rPr>
          <w:t>Finally, beyond access to the appropriate skills, are there cultural and management implications in embracing data science in the business world?</w:t>
        </w:r>
      </w:ins>
    </w:p>
    <w:p w14:paraId="232084C6" w14:textId="77777777" w:rsidR="00C70E1B" w:rsidRPr="00C70E1B" w:rsidRDefault="00C70E1B" w:rsidP="00C70E1B">
      <w:pPr>
        <w:spacing w:before="100" w:beforeAutospacing="1" w:after="100" w:afterAutospacing="1"/>
        <w:rPr>
          <w:ins w:id="273" w:author="Alvarado, Rafael C (rca2t)" w:date="2020-12-06T18:25:00Z"/>
          <w:rFonts w:ascii="Times New Roman" w:hAnsi="Times New Roman"/>
        </w:rPr>
      </w:pPr>
      <w:ins w:id="274" w:author="Alvarado, Rafael C (rca2t)" w:date="2020-12-06T18:25:00Z">
        <w:r w:rsidRPr="00C70E1B">
          <w:rPr>
            <w:rFonts w:ascii="Times New Roman" w:hAnsi="Times New Roman"/>
          </w:rPr>
          <w:t xml:space="preserve">"Besides recognizing and nurturing the appropriate skill sets, it requires a shift in managers' mind-sets toward data-driven decision making to replace or augment intuition and past practices. A famous quote by 20th-century American statistician W. Edwards </w:t>
        </w:r>
        <w:proofErr w:type="spellStart"/>
        <w:r w:rsidRPr="00C70E1B">
          <w:rPr>
            <w:rFonts w:ascii="Times New Roman" w:hAnsi="Times New Roman"/>
          </w:rPr>
          <w:t>Demming</w:t>
        </w:r>
        <w:proofErr w:type="spellEnd"/>
        <w:r w:rsidRPr="00C70E1B">
          <w:rPr>
            <w:rFonts w:ascii="Times New Roman" w:hAnsi="Times New Roman"/>
          </w:rPr>
          <w:t xml:space="preserve"> - In God we trust, everyone else please bring data - has come to characterize the new orientation, from intuition-based decision making to fact-based decision making. . . It is suddenly possible to test many of their established intuitions, experiment cheaply and accurately, and base decisions on </w:t>
        </w:r>
        <w:r w:rsidRPr="00C70E1B">
          <w:rPr>
            <w:rFonts w:ascii="Times New Roman" w:hAnsi="Times New Roman"/>
          </w:rPr>
          <w:lastRenderedPageBreak/>
          <w:t>data. This opportunity requires a fundamental shift in organizational culture, one seen in organizations that have embraced the emerging world of data for decision making."</w:t>
        </w:r>
      </w:ins>
    </w:p>
    <w:p w14:paraId="57513A89" w14:textId="64B38EA6" w:rsidR="00C70E1B" w:rsidRPr="00C70E1B" w:rsidRDefault="00C70E1B" w:rsidP="00C70E1B">
      <w:pPr>
        <w:spacing w:before="100" w:beforeAutospacing="1" w:after="100" w:afterAutospacing="1"/>
        <w:rPr>
          <w:ins w:id="275" w:author="Alvarado, Rafael C (rca2t)" w:date="2020-12-06T18:25:00Z"/>
          <w:rFonts w:ascii="Times New Roman" w:hAnsi="Times New Roman"/>
        </w:rPr>
      </w:pPr>
      <w:ins w:id="276" w:author="Alvarado, Rafael C (rca2t)" w:date="2020-12-06T18:25:00Z">
        <w:r w:rsidRPr="00C70E1B">
          <w:rPr>
            <w:rFonts w:ascii="Times New Roman" w:hAnsi="Times New Roman"/>
          </w:rPr>
          <w:t xml:space="preserve">Irving </w:t>
        </w:r>
        <w:proofErr w:type="spellStart"/>
        <w:r w:rsidRPr="00C70E1B">
          <w:rPr>
            <w:rFonts w:ascii="Times New Roman" w:hAnsi="Times New Roman"/>
          </w:rPr>
          <w:t>Wladawsky</w:t>
        </w:r>
        <w:proofErr w:type="spellEnd"/>
        <w:r w:rsidRPr="00C70E1B">
          <w:rPr>
            <w:rFonts w:ascii="Times New Roman" w:hAnsi="Times New Roman"/>
          </w:rPr>
          <w:t>-Berger is a former vice-president of technical strategy and innovation at IBM. He is a strategic advisor to Citigroup and is a regular contributor to CIO Journal.</w:t>
        </w:r>
      </w:ins>
    </w:p>
    <w:p w14:paraId="623F84B1" w14:textId="77777777" w:rsidR="00C70E1B" w:rsidRPr="00C70E1B" w:rsidRDefault="00C70E1B" w:rsidP="00C70E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277" w:author="Alvarado, Rafael C (rca2t)" w:date="2020-12-06T18:25:00Z"/>
          <w:rFonts w:ascii="Courier New" w:hAnsi="Courier New" w:cs="Courier New"/>
          <w:sz w:val="20"/>
          <w:szCs w:val="20"/>
        </w:rPr>
      </w:pPr>
      <w:ins w:id="278" w:author="Alvarado, Rafael C (rca2t)" w:date="2020-12-06T18:25:00Z">
        <w:r w:rsidRPr="00C70E1B">
          <w:rPr>
            <w:rFonts w:ascii="Courier New" w:hAnsi="Courier New" w:cs="Courier New"/>
            <w:sz w:val="20"/>
            <w:szCs w:val="20"/>
          </w:rPr>
          <w:t xml:space="preserve"> More at The Wall Street Journal's CIO Report blog, http://blogs.wsj.com/cio/</w:t>
        </w:r>
      </w:ins>
    </w:p>
    <w:p w14:paraId="5E136C14" w14:textId="77777777" w:rsidR="00FA7947" w:rsidRDefault="00FA7947" w:rsidP="00FA7947">
      <w:pPr>
        <w:ind w:hanging="480"/>
        <w:rPr>
          <w:ins w:id="279" w:author="Alvarado, Rafael C (rca2t)" w:date="2020-12-06T18:30:00Z"/>
          <w:rFonts w:ascii="Times New Roman" w:hAnsi="Times New Roman"/>
        </w:rPr>
      </w:pPr>
    </w:p>
    <w:p w14:paraId="55FD0D8C" w14:textId="38FE5B10" w:rsidR="000953F0" w:rsidRPr="00C22102" w:rsidRDefault="00C70E1B">
      <w:pPr>
        <w:ind w:hanging="480"/>
        <w:rPr>
          <w:ins w:id="280" w:author="Alvarado, Rafael C (rca2t)" w:date="2020-12-06T18:19:00Z"/>
          <w:rFonts w:ascii="Times New Roman" w:hAnsi="Times New Roman"/>
          <w:rPrChange w:id="281" w:author="Alvarado, Rafael C (rca2t)" w:date="2020-12-11T16:18:00Z">
            <w:rPr>
              <w:ins w:id="282" w:author="Alvarado, Rafael C (rca2t)" w:date="2020-12-06T18:19:00Z"/>
            </w:rPr>
          </w:rPrChange>
        </w:rPr>
        <w:pPrChange w:id="283" w:author="Alvarado, Rafael C (rca2t)" w:date="2020-12-11T16:18:00Z">
          <w:pPr>
            <w:pStyle w:val="Heading3"/>
          </w:pPr>
        </w:pPrChange>
      </w:pPr>
      <w:ins w:id="284" w:author="Alvarado, Rafael C (rca2t)" w:date="2020-12-06T18:25:00Z">
        <w:r w:rsidRPr="00C70E1B">
          <w:rPr>
            <w:rFonts w:ascii="Times New Roman" w:hAnsi="Times New Roman"/>
          </w:rPr>
          <w:t> </w:t>
        </w:r>
      </w:ins>
      <w:proofErr w:type="spellStart"/>
      <w:ins w:id="285" w:author="Alvarado, Rafael C (rca2t)" w:date="2020-12-06T18:30:00Z">
        <w:r w:rsidR="00FA7947">
          <w:t>Wladawsky</w:t>
        </w:r>
        <w:proofErr w:type="spellEnd"/>
        <w:r w:rsidR="00FA7947">
          <w:t xml:space="preserve">-Berger, Irving. “Why Do We Need Data Science When We’ve Had Statistics for Centuries? -- WSJ Blog.” </w:t>
        </w:r>
        <w:r w:rsidR="00FA7947">
          <w:rPr>
            <w:i/>
            <w:iCs/>
          </w:rPr>
          <w:t>Dow Jones Institutional News</w:t>
        </w:r>
        <w:r w:rsidR="00FA7947">
          <w:t xml:space="preserve">. May 2, 2014. </w:t>
        </w:r>
        <w:r w:rsidR="00FA7947">
          <w:fldChar w:fldCharType="begin"/>
        </w:r>
        <w:r w:rsidR="00FA7947">
          <w:instrText xml:space="preserve"> HYPERLINK "http://global.factiva.com/redir/default.aspx?P=sa&amp;an=DJDN000020140502ea52002l5&amp;cat=a&amp;ep=ASE" </w:instrText>
        </w:r>
        <w:r w:rsidR="00FA7947">
          <w:fldChar w:fldCharType="separate"/>
        </w:r>
        <w:r w:rsidR="00FA7947">
          <w:rPr>
            <w:rStyle w:val="Hyperlink"/>
            <w:rFonts w:eastAsiaTheme="majorEastAsia"/>
          </w:rPr>
          <w:t>http://global.factiva.com/redir/default.aspx?P=sa&amp;an=DJDN000020140502ea52002l5&amp;cat=a&amp;ep=ASE</w:t>
        </w:r>
        <w:r w:rsidR="00FA7947">
          <w:fldChar w:fldCharType="end"/>
        </w:r>
        <w:r w:rsidR="00FA7947">
          <w:t>.</w:t>
        </w:r>
      </w:ins>
    </w:p>
    <w:p w14:paraId="323B0867" w14:textId="7F3A407F" w:rsidR="00946BAB" w:rsidRDefault="00DD3D4E" w:rsidP="00946BAB">
      <w:pPr>
        <w:pStyle w:val="Heading3"/>
        <w:rPr>
          <w:moveTo w:id="286" w:author="Alvarado, Rafael C (rca2t)" w:date="2020-12-05T13:24:00Z"/>
        </w:rPr>
      </w:pPr>
      <w:ins w:id="287" w:author="Alvarado, Rafael C (rca2t)" w:date="2021-05-10T09:05:00Z">
        <w:r>
          <w:t xml:space="preserve">&gt;&gt;&gt; </w:t>
        </w:r>
      </w:ins>
      <w:moveToRangeStart w:id="288" w:author="Alvarado, Rafael C (rca2t)" w:date="2020-12-05T13:24:00Z" w:name="move58067094"/>
      <w:moveTo w:id="289" w:author="Alvarado, Rafael C (rca2t)" w:date="2020-12-05T13:24:00Z">
        <w:r w:rsidR="00946BAB">
          <w:t xml:space="preserve">Data </w:t>
        </w:r>
        <w:proofErr w:type="spellStart"/>
        <w:r w:rsidR="00946BAB">
          <w:t>Scienca</w:t>
        </w:r>
        <w:proofErr w:type="spellEnd"/>
        <w:del w:id="290" w:author="Alvarado, Rafael C (rca2t)" w:date="2020-12-06T17:32:00Z">
          <w:r w:rsidR="00946BAB" w:rsidDel="0089251E">
            <w:delText>t</w:delText>
          </w:r>
        </w:del>
        <w:r w:rsidR="00946BAB">
          <w:t xml:space="preserve"> that the NIH (2013)</w:t>
        </w:r>
      </w:moveTo>
    </w:p>
    <w:p w14:paraId="1DBE299E" w14:textId="0E31FD7B" w:rsidR="00946BAB" w:rsidRDefault="00946BAB" w:rsidP="00946BAB">
      <w:pPr>
        <w:pStyle w:val="BodyText"/>
        <w:rPr>
          <w:moveTo w:id="291" w:author="Alvarado, Rafael C (rca2t)" w:date="2020-12-05T13:24:00Z"/>
        </w:rPr>
      </w:pPr>
      <w:moveTo w:id="292" w:author="Alvarado, Rafael C (rca2t)" w:date="2020-12-05T13:24:00Z">
        <w:del w:id="293" w:author="Alvarado, Rafael C (rca2t)" w:date="2020-12-05T13:24:00Z">
          <w:r w:rsidDel="00946BAB">
            <w:delText xml:space="preserve">The connection between data science and science . . . </w:delText>
          </w:r>
        </w:del>
      </w:moveTo>
      <w:ins w:id="294" w:author="Alvarado, Rafael C (rca2t)" w:date="2020-12-05T13:24:00Z">
        <w:r>
          <w:t>Se</w:t>
        </w:r>
      </w:ins>
      <w:ins w:id="295" w:author="Alvarado, Rafael C (rca2t)" w:date="2020-12-07T09:16:00Z">
        <w:r w:rsidR="005D0D62">
          <w:t>g</w:t>
        </w:r>
      </w:ins>
      <w:ins w:id="296" w:author="Alvarado, Rafael C (rca2t)" w:date="2020-12-05T13:24:00Z">
        <w:r>
          <w:t>ue from Davidian’s anecdote …</w:t>
        </w:r>
      </w:ins>
    </w:p>
    <w:p w14:paraId="234F4FD7" w14:textId="5EED324E" w:rsidR="00946BAB" w:rsidDel="001A67B4" w:rsidRDefault="00946BAB" w:rsidP="00946BAB">
      <w:pPr>
        <w:pStyle w:val="Extract"/>
        <w:rPr>
          <w:del w:id="297" w:author="Alvarado, Rafael C (rca2t)" w:date="2020-12-06T17:31:00Z"/>
          <w:moveTo w:id="298" w:author="Alvarado, Rafael C (rca2t)" w:date="2020-12-05T13:24:00Z"/>
        </w:rPr>
      </w:pPr>
      <w:moveTo w:id="299" w:author="Alvarado, Rafael C (rca2t)" w:date="2020-12-05T13:24:00Z">
        <w:r w:rsidRPr="00B35692">
          <w:t>In January</w:t>
        </w:r>
        <w:r>
          <w:t xml:space="preserve"> [2013]</w:t>
        </w:r>
        <w:r w:rsidRPr="00B35692">
          <w:t>, the director of the National Institutes of Health (</w:t>
        </w:r>
        <w:r w:rsidRPr="00AC1C69">
          <w:rPr>
            <w:sz w:val="19"/>
            <w:szCs w:val="22"/>
          </w:rPr>
          <w:t>NIH</w:t>
        </w:r>
        <w:r w:rsidRPr="00B35692">
          <w:t xml:space="preserve">), Francis Collins, announced the creation of a new </w:t>
        </w:r>
        <w:r w:rsidRPr="00AC1C69">
          <w:rPr>
            <w:sz w:val="19"/>
            <w:szCs w:val="22"/>
          </w:rPr>
          <w:t>NIH</w:t>
        </w:r>
        <w:r w:rsidRPr="00B35692">
          <w:t>-wide position, the Associate Director for Data Science (</w:t>
        </w:r>
        <w:r w:rsidRPr="00AC1C69">
          <w:rPr>
            <w:sz w:val="19"/>
            <w:szCs w:val="22"/>
          </w:rPr>
          <w:t>ADDS</w:t>
        </w:r>
        <w:r w:rsidRPr="00B35692">
          <w:t>), to “capitalize on the exponential growth of biomedical research data” (</w:t>
        </w:r>
        <w:r>
          <w:fldChar w:fldCharType="begin"/>
        </w:r>
        <w:r>
          <w:instrText xml:space="preserve"> HYPERLINK "http://www.nih.gov/news/health/jan2013/od-10a.htm" </w:instrText>
        </w:r>
        <w:r>
          <w:fldChar w:fldCharType="separate"/>
        </w:r>
      </w:moveTo>
      <w:r w:rsidR="00884964">
        <w:rPr>
          <w:rStyle w:val="Hyperlink"/>
          <w:i/>
          <w:iCs/>
        </w:rPr>
        <w:t>(</w:t>
      </w:r>
      <w:proofErr w:type="spellStart"/>
      <w:r w:rsidR="00884964">
        <w:rPr>
          <w:rStyle w:val="Hyperlink"/>
          <w:i/>
          <w:iCs/>
        </w:rPr>
        <w:t>Wladawsky</w:t>
      </w:r>
      <w:proofErr w:type="spellEnd"/>
      <w:r w:rsidR="00884964">
        <w:rPr>
          <w:rStyle w:val="Hyperlink"/>
          <w:i/>
          <w:iCs/>
        </w:rPr>
        <w:t>-Berger 2013)</w:t>
      </w:r>
      <w:moveTo w:id="300" w:author="Alvarado, Rafael C (rca2t)" w:date="2020-12-05T13:24:00Z">
        <w:r>
          <w:rPr>
            <w:rStyle w:val="Hyperlink"/>
            <w:i/>
            <w:iCs/>
          </w:rPr>
          <w:fldChar w:fldCharType="end"/>
        </w:r>
        <w:r>
          <w:rPr>
            <w:i/>
            <w:iCs/>
          </w:rPr>
          <w:t>)</w:t>
        </w:r>
        <w:r w:rsidRPr="00B35692">
          <w:t xml:space="preserve">. </w:t>
        </w:r>
      </w:moveTo>
    </w:p>
    <w:moveToRangeEnd w:id="288"/>
    <w:p w14:paraId="49C1EFF7" w14:textId="77777777" w:rsidR="00397162" w:rsidRPr="00946BAB" w:rsidDel="00946BAB" w:rsidRDefault="00397162" w:rsidP="00190CAA">
      <w:pPr>
        <w:pStyle w:val="Extract"/>
        <w:rPr>
          <w:del w:id="301" w:author="Alvarado, Rafael C (rca2t)" w:date="2020-12-05T13:24:00Z"/>
          <w:rFonts w:ascii="Times New Roman" w:hAnsi="Times New Roman"/>
        </w:rPr>
      </w:pPr>
    </w:p>
    <w:p w14:paraId="4AB8BDD6" w14:textId="2FA3204A" w:rsidR="00190CAA" w:rsidDel="00946BAB" w:rsidRDefault="00190CAA" w:rsidP="00572B9F">
      <w:pPr>
        <w:pStyle w:val="Heading3"/>
        <w:rPr>
          <w:del w:id="302" w:author="Alvarado, Rafael C (rca2t)" w:date="2020-12-05T13:23:00Z"/>
        </w:rPr>
      </w:pPr>
      <w:del w:id="303" w:author="Alvarado, Rafael C (rca2t)" w:date="2020-12-05T13:23:00Z">
        <w:r w:rsidRPr="00190CAA" w:rsidDel="00397162">
          <w:rPr>
            <w:rPrChange w:id="304" w:author="Alvarado, Rafael C (rca2t)" w:date="2020-12-05T13:14:00Z">
              <w:rPr>
                <w:highlight w:val="yellow"/>
              </w:rPr>
            </w:rPrChange>
          </w:rPr>
          <w:delText>The goal is to prepare members of our profession to collaborate on Big Data problems.</w:delText>
        </w:r>
      </w:del>
    </w:p>
    <w:p w14:paraId="201A7659" w14:textId="77777777" w:rsidR="00946BAB" w:rsidRPr="00946BAB" w:rsidRDefault="00946BAB" w:rsidP="00884964">
      <w:pPr>
        <w:pStyle w:val="Extract"/>
        <w:rPr>
          <w:ins w:id="305" w:author="Alvarado, Rafael C (rca2t)" w:date="2020-12-05T13:24:00Z"/>
          <w:rPrChange w:id="306" w:author="Alvarado, Rafael C (rca2t)" w:date="2020-12-05T13:24:00Z">
            <w:rPr>
              <w:ins w:id="307" w:author="Alvarado, Rafael C (rca2t)" w:date="2020-12-05T13:24:00Z"/>
              <w:highlight w:val="yellow"/>
            </w:rPr>
          </w:rPrChange>
        </w:rPr>
      </w:pPr>
    </w:p>
    <w:p w14:paraId="404E46B0" w14:textId="72D64ED4" w:rsidR="00190CAA" w:rsidDel="00397162" w:rsidRDefault="00190CAA">
      <w:pPr>
        <w:pStyle w:val="Extract"/>
        <w:rPr>
          <w:del w:id="308" w:author="Alvarado, Rafael C (rca2t)" w:date="2020-12-05T13:23:00Z"/>
        </w:rPr>
        <w:pPrChange w:id="309" w:author="Alvarado, Rafael C (rca2t)" w:date="2020-12-05T13:14:00Z">
          <w:pPr>
            <w:pStyle w:val="BodyText"/>
          </w:pPr>
        </w:pPrChange>
      </w:pPr>
      <w:del w:id="310" w:author="Alvarado, Rafael C (rca2t)" w:date="2020-12-05T13:23:00Z">
        <w:r w:rsidRPr="00190CAA" w:rsidDel="00397162">
          <w:rPr>
            <w:rPrChange w:id="311" w:author="Alvarado, Rafael C (rca2t)" w:date="2020-12-05T13:14:00Z">
              <w:rPr>
                <w:highlight w:val="yellow"/>
              </w:rPr>
            </w:rPrChange>
          </w:rPr>
          <w:delText>We believe we should focus on what we need to do as a profession and as individuals to become valued contributors whose unique skills and expertise make us essential members of the Big Data team</w:delText>
        </w:r>
        <w:r w:rsidRPr="00190CAA" w:rsidDel="00397162">
          <w:rPr>
            <w:rPrChange w:id="312" w:author="Alvarado, Rafael C (rca2t)" w:date="2020-12-05T13:14:00Z">
              <w:rPr/>
            </w:rPrChange>
          </w:rPr>
          <w:delText>.</w:delText>
        </w:r>
      </w:del>
    </w:p>
    <w:p w14:paraId="38486BAD" w14:textId="3D4E48C1" w:rsidR="00CF31E6" w:rsidDel="00397162" w:rsidRDefault="00BC4069" w:rsidP="00EC4391">
      <w:pPr>
        <w:pStyle w:val="Heading3"/>
        <w:rPr>
          <w:moveFrom w:id="313" w:author="Alvarado, Rafael C (rca2t)" w:date="2020-12-05T13:24:00Z"/>
        </w:rPr>
      </w:pPr>
      <w:moveFromRangeStart w:id="314" w:author="Alvarado, Rafael C (rca2t)" w:date="2020-12-05T13:24:00Z" w:name="move58067056"/>
      <w:moveFrom w:id="315" w:author="Alvarado, Rafael C (rca2t)" w:date="2020-12-05T13:24:00Z">
        <w:r w:rsidDel="00397162">
          <w:t xml:space="preserve">“Better Data and Big Data” </w:t>
        </w:r>
      </w:moveFrom>
    </w:p>
    <w:p w14:paraId="2BBAA2FC" w14:textId="79EF8743" w:rsidR="00BC4069" w:rsidDel="00397162" w:rsidRDefault="00BC4069" w:rsidP="0089350B">
      <w:pPr>
        <w:pStyle w:val="BodyText"/>
        <w:rPr>
          <w:moveFrom w:id="316" w:author="Alvarado, Rafael C (rca2t)" w:date="2020-12-05T13:24:00Z"/>
        </w:rPr>
      </w:pPr>
      <w:moveFrom w:id="317" w:author="Alvarado, Rafael C (rca2t)" w:date="2020-12-05T13:24:00Z">
        <w:r w:rsidDel="00397162">
          <w:t>(</w:t>
        </w:r>
        <w:r w:rsidR="004F5E51" w:rsidDel="00397162">
          <w:t xml:space="preserve">Rodriguez </w:t>
        </w:r>
        <w:r w:rsidDel="00397162">
          <w:t>2012)</w:t>
        </w:r>
      </w:moveFrom>
    </w:p>
    <w:p w14:paraId="65A621E0" w14:textId="188EB033" w:rsidR="00CE5DD6" w:rsidDel="00397162" w:rsidRDefault="00CE5DD6" w:rsidP="00BC4069">
      <w:pPr>
        <w:pStyle w:val="BodyText"/>
        <w:rPr>
          <w:moveFrom w:id="318" w:author="Alvarado, Rafael C (rca2t)" w:date="2020-12-05T13:24:00Z"/>
        </w:rPr>
      </w:pPr>
      <w:moveFrom w:id="319" w:author="Alvarado, Rafael C (rca2t)" w:date="2020-12-05T13:24:00Z">
        <w:r w:rsidDel="00397162">
          <w:t>Points that statisticians need to learn how to work with big data (cites Hadoop, MapReduce, etc.)</w:t>
        </w:r>
      </w:moveFrom>
    </w:p>
    <w:p w14:paraId="154EB76F" w14:textId="68EEA3B6" w:rsidR="00CE5DD6" w:rsidDel="00397162" w:rsidRDefault="00CE5DD6" w:rsidP="00BC4069">
      <w:pPr>
        <w:pStyle w:val="BodyText"/>
        <w:rPr>
          <w:moveFrom w:id="320" w:author="Alvarado, Rafael C (rca2t)" w:date="2020-12-05T13:24:00Z"/>
        </w:rPr>
      </w:pPr>
      <w:moveFrom w:id="321" w:author="Alvarado, Rafael C (rca2t)" w:date="2020-12-05T13:24:00Z">
        <w:r w:rsidDel="00397162">
          <w:t>But also emphasizes what statistics brings</w:t>
        </w:r>
      </w:moveFrom>
    </w:p>
    <w:p w14:paraId="7342D249" w14:textId="1EBD0807" w:rsidR="00CE5DD6" w:rsidDel="00397162" w:rsidRDefault="00CE5DD6" w:rsidP="00BC4069">
      <w:pPr>
        <w:pStyle w:val="BodyText"/>
        <w:rPr>
          <w:moveFrom w:id="322" w:author="Alvarado, Rafael C (rca2t)" w:date="2020-12-05T13:24:00Z"/>
        </w:rPr>
      </w:pPr>
      <w:moveFrom w:id="323" w:author="Alvarado, Rafael C (rca2t)" w:date="2020-12-05T13:24:00Z">
        <w:r w:rsidDel="00397162">
          <w:t>No mention of data mining</w:t>
        </w:r>
      </w:moveFrom>
    </w:p>
    <w:p w14:paraId="5D62746B" w14:textId="25EA9671" w:rsidR="00CE5DD6" w:rsidDel="00397162" w:rsidRDefault="00CE5DD6" w:rsidP="008227E4">
      <w:pPr>
        <w:pStyle w:val="BodyText"/>
        <w:rPr>
          <w:moveFrom w:id="324" w:author="Alvarado, Rafael C (rca2t)" w:date="2020-12-05T13:24:00Z"/>
        </w:rPr>
      </w:pPr>
      <w:moveFrom w:id="325" w:author="Alvarado, Rafael C (rca2t)" w:date="2020-12-05T13:24:00Z">
        <w:r w:rsidDel="00397162">
          <w:t>Gives the impression that statistics and data mining have not connect … but see Varian’s quote.</w:t>
        </w:r>
      </w:moveFrom>
    </w:p>
    <w:p w14:paraId="097FBD5D" w14:textId="75147AC6" w:rsidR="004F5E51" w:rsidRPr="004F5E51" w:rsidDel="00397162" w:rsidRDefault="004F5E51" w:rsidP="004F5E51">
      <w:pPr>
        <w:pStyle w:val="Extract"/>
        <w:rPr>
          <w:moveFrom w:id="326" w:author="Alvarado, Rafael C (rca2t)" w:date="2020-12-05T13:24:00Z"/>
          <w:rFonts w:ascii="Times New Roman" w:hAnsi="Times New Roman"/>
          <w:b/>
          <w:bCs/>
        </w:rPr>
      </w:pPr>
      <w:moveFrom w:id="327" w:author="Alvarado, Rafael C (rca2t)" w:date="2020-12-05T13:24:00Z">
        <w:r w:rsidRPr="004F5E51" w:rsidDel="00397162">
          <w:rPr>
            <w:b/>
            <w:bCs/>
          </w:rPr>
          <w:t>Are We Data Scientists?</w:t>
        </w:r>
      </w:moveFrom>
    </w:p>
    <w:p w14:paraId="04905422" w14:textId="14643385" w:rsidR="004F5E51" w:rsidDel="00397162" w:rsidRDefault="004F5E51" w:rsidP="004F5E51">
      <w:pPr>
        <w:pStyle w:val="Extract"/>
        <w:rPr>
          <w:moveFrom w:id="328" w:author="Alvarado, Rafael C (rca2t)" w:date="2020-12-05T13:24:00Z"/>
        </w:rPr>
      </w:pPr>
      <w:moveFrom w:id="329" w:author="Alvarado, Rafael C (rca2t)" w:date="2020-12-05T13:24:00Z">
        <w:r w:rsidDel="00397162">
          <w:t xml:space="preserve">A recurring theme in Big Data stories is the scarcity of “data scientists”—the term used for people who can draw insights from large quantities of data. This shortage was highlighted in an April 26, 2012, </w:t>
        </w:r>
        <w:r w:rsidDel="00397162">
          <w:rPr>
            <w:rStyle w:val="Emphasis"/>
            <w:rFonts w:eastAsiaTheme="majorEastAsia"/>
          </w:rPr>
          <w:t>Wall Street Journal</w:t>
        </w:r>
        <w:r w:rsidDel="00397162">
          <w:t xml:space="preserve"> article titled, </w:t>
        </w:r>
        <w:r w:rsidRPr="004F5E51" w:rsidDel="00397162">
          <w:rPr>
            <w:rFonts w:eastAsiaTheme="majorEastAsia"/>
          </w:rPr>
          <w:t>“Big Data’s Big Problem: Little Talent”</w:t>
        </w:r>
        <w:r w:rsidDel="00397162">
          <w:t xml:space="preserve">. The question “What is a data scientist?” is still being debated (see the articles with this title at </w:t>
        </w:r>
        <w:r w:rsidRPr="004F5E51" w:rsidDel="00397162">
          <w:rPr>
            <w:rFonts w:eastAsiaTheme="majorEastAsia"/>
          </w:rPr>
          <w:t>Forbes</w:t>
        </w:r>
        <w:r w:rsidDel="00397162">
          <w:t>). However, there is consensus that data scientists must be innovative problem solvers with expertise in statistical modeling and machine learning, specialized programming skills, and a solid grasp of the problem domain. Hilary Mason, chief data scientist at bitly, adds that “data scientists are responsible for effectively communicating the things that they learn. That might be creating visualizations or telling the story of the question, the answer, and the context.”</w:t>
        </w:r>
      </w:moveFrom>
    </w:p>
    <w:p w14:paraId="4094F1BA" w14:textId="7EC14961" w:rsidR="00BC4069" w:rsidDel="00397162" w:rsidRDefault="004F5E51" w:rsidP="004F5E51">
      <w:pPr>
        <w:pStyle w:val="Extract"/>
        <w:rPr>
          <w:moveFrom w:id="330" w:author="Alvarado, Rafael C (rca2t)" w:date="2020-12-05T13:24:00Z"/>
        </w:rPr>
      </w:pPr>
      <w:moveFrom w:id="331" w:author="Alvarado, Rafael C (rca2t)" w:date="2020-12-05T13:24:00Z">
        <w:r w:rsidDel="00397162">
          <w:t>Most of these requirements read like the job description for a statistician, but, at a high level, we should view data science as a blend of statistical, mathematical, and computational sciences.</w:t>
        </w:r>
      </w:moveFrom>
    </w:p>
    <w:p w14:paraId="436B4D46" w14:textId="3AF92CC4" w:rsidR="004F5E51" w:rsidDel="00397162" w:rsidRDefault="004F5E51" w:rsidP="004F5E51">
      <w:pPr>
        <w:pStyle w:val="Extract"/>
        <w:rPr>
          <w:moveFrom w:id="332" w:author="Alvarado, Rafael C (rca2t)" w:date="2020-12-05T13:24:00Z"/>
        </w:rPr>
      </w:pPr>
      <w:moveFrom w:id="333" w:author="Alvarado, Rafael C (rca2t)" w:date="2020-12-05T13:24:00Z">
        <w:r w:rsidDel="00397162">
          <w:t>. . .</w:t>
        </w:r>
      </w:moveFrom>
    </w:p>
    <w:p w14:paraId="290D8197" w14:textId="3BA9575D" w:rsidR="004F5E51" w:rsidRPr="004F5E51" w:rsidDel="00397162" w:rsidRDefault="00CE5DD6" w:rsidP="00CE5DD6">
      <w:pPr>
        <w:pStyle w:val="Extract"/>
        <w:rPr>
          <w:moveFrom w:id="334" w:author="Alvarado, Rafael C (rca2t)" w:date="2020-12-05T13:24:00Z"/>
        </w:rPr>
      </w:pPr>
      <w:moveFrom w:id="335" w:author="Alvarado, Rafael C (rca2t)" w:date="2020-12-05T13:24:00Z">
        <w:r w:rsidDel="00397162">
          <w:t xml:space="preserve"> . . . </w:t>
        </w:r>
        <w:r w:rsidR="004F5E51" w:rsidRPr="004F5E51" w:rsidDel="00397162">
          <w:t>We share many skills with data scientists, but we should proactively explain what sets us apart and why statistical thinking is critical to the process.</w:t>
        </w:r>
      </w:moveFrom>
    </w:p>
    <w:p w14:paraId="06314B09" w14:textId="0C464FED" w:rsidR="004F5E51" w:rsidRPr="004F5E51" w:rsidDel="00397162" w:rsidRDefault="004F5E51" w:rsidP="00CE5DD6">
      <w:pPr>
        <w:pStyle w:val="Extract"/>
        <w:ind w:firstLine="360"/>
        <w:rPr>
          <w:moveFrom w:id="336" w:author="Alvarado, Rafael C (rca2t)" w:date="2020-12-05T13:24:00Z"/>
        </w:rPr>
      </w:pPr>
      <w:moveFrom w:id="337" w:author="Alvarado, Rafael C (rca2t)" w:date="2020-12-05T13:24:00Z">
        <w:r w:rsidRPr="004F5E51" w:rsidDel="00397162">
          <w:t>Like other analysts, statisticians look for features in large data—and we also guard against false discovery, bias, and confounding. We build statistical models that explain, predict, and forecast—and we question the assumptions behind our models and qualify the use of our models with measures of uncertainty. We work within the limitations of available data—and we design studies and experiments to produce data with the right information content.</w:t>
        </w:r>
      </w:moveFrom>
    </w:p>
    <w:p w14:paraId="7D72CDC3" w14:textId="37CBF21D" w:rsidR="004F5E51" w:rsidDel="00397162" w:rsidRDefault="004F5E51" w:rsidP="00CE5DD6">
      <w:pPr>
        <w:pStyle w:val="Extract"/>
        <w:ind w:firstLine="360"/>
        <w:rPr>
          <w:moveFrom w:id="338" w:author="Alvarado, Rafael C (rca2t)" w:date="2020-12-05T13:24:00Z"/>
        </w:rPr>
      </w:pPr>
      <w:moveFrom w:id="339" w:author="Alvarado, Rafael C (rca2t)" w:date="2020-12-05T13:24:00Z">
        <w:r w:rsidRPr="004F5E51" w:rsidDel="00397162">
          <w:t>If I had to summarize this in a sound bite, I would say that we extract value from data not only by learning from it, but also by understanding its limitations and improving its quality. Better data matters because simply having Big Data does not guarantee reliable answers for Big Questions.</w:t>
        </w:r>
      </w:moveFrom>
    </w:p>
    <w:p w14:paraId="5ABEB7CF" w14:textId="6CF48C0C" w:rsidR="004F5E51" w:rsidDel="00397162" w:rsidRDefault="004F5E51" w:rsidP="004F5E51">
      <w:pPr>
        <w:pStyle w:val="Extract"/>
        <w:rPr>
          <w:moveFrom w:id="340" w:author="Alvarado, Rafael C (rca2t)" w:date="2020-12-05T13:24:00Z"/>
        </w:rPr>
      </w:pPr>
      <w:moveFrom w:id="341" w:author="Alvarado, Rafael C (rca2t)" w:date="2020-12-05T13:24:00Z">
        <w:r w:rsidDel="00397162">
          <w:t>. . .</w:t>
        </w:r>
      </w:moveFrom>
    </w:p>
    <w:p w14:paraId="24B992E1" w14:textId="2882639A" w:rsidR="004F5E51" w:rsidDel="00397162" w:rsidRDefault="004F5E51" w:rsidP="004F5E51">
      <w:pPr>
        <w:pStyle w:val="Extract"/>
        <w:rPr>
          <w:moveFrom w:id="342" w:author="Alvarado, Rafael C (rca2t)" w:date="2020-12-05T13:24:00Z"/>
        </w:rPr>
      </w:pPr>
      <w:moveFrom w:id="343" w:author="Alvarado, Rafael C (rca2t)" w:date="2020-12-05T13:24:00Z">
        <w:r w:rsidRPr="004F5E51" w:rsidDel="00397162">
          <w:t>The era of Big Data has arrived—and we should think big!</w:t>
        </w:r>
      </w:moveFrom>
    </w:p>
    <w:p w14:paraId="15C10F81" w14:textId="38D19C3B" w:rsidR="00F340C9" w:rsidDel="00397162" w:rsidRDefault="00CE5DD6" w:rsidP="00FB75A9">
      <w:pPr>
        <w:pStyle w:val="BodyText"/>
        <w:rPr>
          <w:moveFrom w:id="344" w:author="Alvarado, Rafael C (rca2t)" w:date="2020-12-05T13:24:00Z"/>
        </w:rPr>
      </w:pPr>
      <w:moveFrom w:id="345" w:author="Alvarado, Rafael C (rca2t)" w:date="2020-12-05T13:24:00Z">
        <w:r w:rsidDel="00397162">
          <w:t>Sounds like Wu!</w:t>
        </w:r>
      </w:moveFrom>
    </w:p>
    <w:p w14:paraId="3652E8DC" w14:textId="0805D8A4" w:rsidR="00BC4069" w:rsidDel="00190CAA" w:rsidRDefault="00BC4069" w:rsidP="00EC4391">
      <w:pPr>
        <w:pStyle w:val="Heading3"/>
        <w:rPr>
          <w:moveFrom w:id="346" w:author="Alvarado, Rafael C (rca2t)" w:date="2020-12-05T13:24:00Z"/>
        </w:rPr>
      </w:pPr>
      <w:moveFrom w:id="347" w:author="Alvarado, Rafael C (rca2t)" w:date="2020-12-05T13:24:00Z">
        <w:r w:rsidDel="00397162">
          <w:t xml:space="preserve">“The </w:t>
        </w:r>
        <w:r w:rsidRPr="00BC4069" w:rsidDel="00397162">
          <w:rPr>
            <w:szCs w:val="22"/>
          </w:rPr>
          <w:t xml:space="preserve">ASA </w:t>
        </w:r>
        <w:r w:rsidDel="00397162">
          <w:t>and Big Data” (2013)</w:t>
        </w:r>
      </w:moveFrom>
    </w:p>
    <w:p w14:paraId="4BAD4ABA" w14:textId="6354CE1D" w:rsidR="00C62380" w:rsidRPr="00C62380" w:rsidDel="00397162" w:rsidRDefault="00C62380">
      <w:pPr>
        <w:pStyle w:val="Heading3"/>
        <w:rPr>
          <w:moveFrom w:id="348" w:author="Alvarado, Rafael C (rca2t)" w:date="2020-12-05T13:24:00Z"/>
        </w:rPr>
        <w:pPrChange w:id="349" w:author="Alvarado, Rafael C (rca2t)" w:date="2020-12-05T13:15:00Z">
          <w:pPr/>
        </w:pPrChange>
      </w:pPr>
    </w:p>
    <w:p w14:paraId="0588DF4A" w14:textId="50EDA529" w:rsidR="00F340C9" w:rsidDel="00397162" w:rsidRDefault="00F340C9" w:rsidP="00BC4069">
      <w:pPr>
        <w:pStyle w:val="BodyText"/>
        <w:rPr>
          <w:moveFrom w:id="350" w:author="Alvarado, Rafael C (rca2t)" w:date="2020-12-05T13:24:00Z"/>
        </w:rPr>
      </w:pPr>
      <w:moveFrom w:id="351" w:author="Alvarado, Rafael C (rca2t)" w:date="2020-12-05T13:24:00Z">
        <w:r w:rsidDel="00397162">
          <w:t>Addresses “the disconnect between statistics and data science.”</w:t>
        </w:r>
        <w:r w:rsidR="00FB75A9" w:rsidDel="00397162">
          <w:t xml:space="preserve"> Echoes the concerns we saw in the 1990s.</w:t>
        </w:r>
        <w:r w:rsidR="00443DD2" w:rsidDel="00397162">
          <w:t xml:space="preserve"> Concedes the race.</w:t>
        </w:r>
      </w:moveFrom>
    </w:p>
    <w:p w14:paraId="521B43D5" w14:textId="459D7A12" w:rsidR="00F340C9" w:rsidRPr="00F340C9" w:rsidDel="00397162" w:rsidRDefault="00FB75A9" w:rsidP="00F340C9">
      <w:pPr>
        <w:pStyle w:val="Extract"/>
        <w:rPr>
          <w:moveFrom w:id="352" w:author="Alvarado, Rafael C (rca2t)" w:date="2020-12-05T13:24:00Z"/>
        </w:rPr>
      </w:pPr>
      <w:moveFrom w:id="353" w:author="Alvarado, Rafael C (rca2t)" w:date="2020-12-05T13:24:00Z">
        <w:r w:rsidDel="00397162">
          <w:t xml:space="preserve">. . . </w:t>
        </w:r>
        <w:r w:rsidR="00F340C9" w:rsidRPr="00F340C9" w:rsidDel="00397162">
          <w:t>despite the enormous potential for contributions by statisticians, our profession and the ASA have not been very involved in Big Data activities. We are often missing from Big Data discussions in the media.</w:t>
        </w:r>
      </w:moveFrom>
    </w:p>
    <w:p w14:paraId="21339587" w14:textId="2EAAB325" w:rsidR="00F340C9" w:rsidDel="00397162" w:rsidRDefault="00FB75A9" w:rsidP="00FB75A9">
      <w:pPr>
        <w:pStyle w:val="BodyText"/>
        <w:rPr>
          <w:moveFrom w:id="354" w:author="Alvarado, Rafael C (rca2t)" w:date="2020-12-05T13:24:00Z"/>
        </w:rPr>
      </w:pPr>
      <w:moveFrom w:id="355" w:author="Alvarado, Rafael C (rca2t)" w:date="2020-12-05T13:24:00Z">
        <w:r w:rsidDel="00397162">
          <w:t>Why?</w:t>
        </w:r>
      </w:moveFrom>
    </w:p>
    <w:p w14:paraId="2AFCB1C6" w14:textId="30EEB9F1" w:rsidR="00FB75A9" w:rsidDel="00397162" w:rsidRDefault="00FB75A9" w:rsidP="00FB75A9">
      <w:pPr>
        <w:pStyle w:val="Extract"/>
        <w:rPr>
          <w:moveFrom w:id="356" w:author="Alvarado, Rafael C (rca2t)" w:date="2020-12-05T13:24:00Z"/>
          <w:rFonts w:ascii="Times New Roman" w:hAnsi="Times New Roman"/>
        </w:rPr>
      </w:pPr>
      <w:moveFrom w:id="357" w:author="Alvarado, Rafael C (rca2t)" w:date="2020-12-05T13:24:00Z">
        <w:r w:rsidDel="00397162">
          <w:t xml:space="preserve">There are three reasons for this disconnect. First, the media and public lack a general understanding of what statisticians contribute to society (the issue that motivated the </w:t>
        </w:r>
        <w:r w:rsidRPr="00CE5E8B" w:rsidDel="00397162">
          <w:rPr>
            <w:rFonts w:eastAsiaTheme="majorEastAsia"/>
          </w:rPr>
          <w:t>International Year of Statistics</w:t>
        </w:r>
        <w:r w:rsidDel="00397162">
          <w:t>). Second, few statisticians are engaged in Big Data projects or have the special skills necessary to handle Big Data challenges.</w:t>
        </w:r>
      </w:moveFrom>
    </w:p>
    <w:p w14:paraId="3B3CC1FC" w14:textId="05C36DE5" w:rsidR="00FB75A9" w:rsidDel="00397162" w:rsidRDefault="00FB75A9" w:rsidP="00FB75A9">
      <w:pPr>
        <w:pStyle w:val="Extract"/>
        <w:rPr>
          <w:moveFrom w:id="358" w:author="Alvarado, Rafael C (rca2t)" w:date="2020-12-05T13:24:00Z"/>
        </w:rPr>
      </w:pPr>
      <w:moveFrom w:id="359" w:author="Alvarado, Rafael C (rca2t)" w:date="2020-12-05T13:24:00Z">
        <w:r w:rsidDel="00397162">
          <w:t xml:space="preserve">Third, the statistical community is disconnected from the new (and vaguely defined) community of data scientists, who are completely identified with Big Data in the eyes of the media and policymakers. </w:t>
        </w:r>
        <w:r w:rsidRPr="00CE5E8B" w:rsidDel="00397162">
          <w:rPr>
            <w:rFonts w:eastAsiaTheme="majorEastAsia"/>
          </w:rPr>
          <w:t>Data science</w:t>
        </w:r>
        <w:r w:rsidDel="00397162">
          <w:t xml:space="preserve"> is frequently described as an amalgam of computer science, mathematics, data visualization, machine learning, distributed data management—and statistics. Data scientists must be innovative modelers and programmers; they also must be exceptional communicators who have a deep understanding of the problem domain and can formulate key questions, uncover novel insights, and use this information to guide high-impact decision</w:t>
        </w:r>
        <w:r w:rsidR="00443DD2" w:rsidDel="00397162">
          <w:t xml:space="preserve"> </w:t>
        </w:r>
        <w:r w:rsidDel="00397162">
          <w:t>making. Other disciplines have been quick to identify themselves with data science and are routinely featured in media accounts. Although statistics is mentioned in passing, statisticians are nearly invisible.</w:t>
        </w:r>
      </w:moveFrom>
    </w:p>
    <w:p w14:paraId="39BC4CE4" w14:textId="755AA0A3" w:rsidR="00CE5E8B" w:rsidDel="00397162" w:rsidRDefault="00CE5E8B" w:rsidP="00443DD2">
      <w:pPr>
        <w:pStyle w:val="Extract"/>
        <w:rPr>
          <w:moveFrom w:id="360" w:author="Alvarado, Rafael C (rca2t)" w:date="2020-12-05T13:24:00Z"/>
          <w:rFonts w:ascii="Times New Roman" w:hAnsi="Times New Roman"/>
        </w:rPr>
      </w:pPr>
      <w:moveFrom w:id="361" w:author="Alvarado, Rafael C (rca2t)" w:date="2020-12-05T13:24:00Z">
        <w:r w:rsidRPr="00443DD2" w:rsidDel="00397162">
          <w:rPr>
            <w:highlight w:val="yellow"/>
          </w:rPr>
          <w:t>Ideally, statistics and statisticians should be the leaders of the Big Data and data science movement. Realistically, we must take a different view. While our discipline is certainly central to any data analysis context, the scope of Big Data and data science goes far beyond our traditional activities. As Bob noted in his column, the sheer scale and velocity of the data being generated from multiple sources requires new data management and computational paradigms. New techniques for analysis and visualization must be developed. And communication and leadership skills are critical.</w:t>
        </w:r>
      </w:moveFrom>
    </w:p>
    <w:p w14:paraId="07DE89D1" w14:textId="71CF17C1" w:rsidR="00CE5E8B" w:rsidRPr="00443DD2" w:rsidDel="00397162" w:rsidRDefault="00CE5E8B" w:rsidP="00443DD2">
      <w:pPr>
        <w:pStyle w:val="Extract"/>
        <w:rPr>
          <w:moveFrom w:id="362" w:author="Alvarado, Rafael C (rca2t)" w:date="2020-12-05T13:24:00Z"/>
          <w:highlight w:val="yellow"/>
        </w:rPr>
      </w:pPr>
      <w:moveFrom w:id="363" w:author="Alvarado, Rafael C (rca2t)" w:date="2020-12-05T13:24:00Z">
        <w:r w:rsidRPr="00443DD2" w:rsidDel="00397162">
          <w:rPr>
            <w:highlight w:val="yellow"/>
          </w:rPr>
          <w:t>The goal is to prepare members of our profession to collaborate on Big Data problems.</w:t>
        </w:r>
      </w:moveFrom>
    </w:p>
    <w:p w14:paraId="7F59D93C" w14:textId="0DB688CE" w:rsidR="00CE5E8B" w:rsidDel="00397162" w:rsidRDefault="00CE5E8B" w:rsidP="00443DD2">
      <w:pPr>
        <w:pStyle w:val="Extract"/>
        <w:rPr>
          <w:moveFrom w:id="364" w:author="Alvarado, Rafael C (rca2t)" w:date="2020-12-05T13:24:00Z"/>
        </w:rPr>
      </w:pPr>
      <w:moveFrom w:id="365" w:author="Alvarado, Rafael C (rca2t)" w:date="2020-12-05T13:24:00Z">
        <w:r w:rsidRPr="00443DD2" w:rsidDel="00397162">
          <w:rPr>
            <w:highlight w:val="yellow"/>
          </w:rPr>
          <w:t>We believe we should focus on what we need to do as a profession and as individuals to become valued contributors whose unique skills and expertise make us essential members of the Big Data team</w:t>
        </w:r>
        <w:r w:rsidDel="00397162">
          <w:t xml:space="preserve">. The ASA is already providing opportunities for statisticians to hone their communication and leadership skills. Through Bob’s career success factors initiative, discussed in his </w:t>
        </w:r>
        <w:r w:rsidR="00ED4D07" w:rsidDel="00397162">
          <w:fldChar w:fldCharType="begin"/>
        </w:r>
        <w:r w:rsidR="00ED4D07" w:rsidDel="00397162">
          <w:instrText xml:space="preserve"> HYPERLINK "http://bit.ly/12xNuaO" </w:instrText>
        </w:r>
        <w:r w:rsidR="00ED4D07" w:rsidDel="00397162">
          <w:fldChar w:fldCharType="separate"/>
        </w:r>
        <w:r w:rsidDel="00397162">
          <w:rPr>
            <w:rStyle w:val="Hyperlink"/>
            <w:rFonts w:eastAsiaTheme="majorEastAsia"/>
          </w:rPr>
          <w:t>October 2012 column</w:t>
        </w:r>
        <w:r w:rsidR="00ED4D07" w:rsidDel="00397162">
          <w:rPr>
            <w:rStyle w:val="Hyperlink"/>
            <w:rFonts w:eastAsiaTheme="majorEastAsia"/>
          </w:rPr>
          <w:fldChar w:fldCharType="end"/>
        </w:r>
        <w:r w:rsidDel="00397162">
          <w:t xml:space="preserve">, a high-quality presentation skills course is now available. And Nat has proposed development of a leadership skills course in 2014. We likewise must take steps to enhance our profession’s role in Big Data practice. We know statistical thinking—our understanding of modeling, bias, confounding, false discovery, uncertainty, sampling, and design—brings much to the table. We also must be prepared to understand other ways of thinking that are critical in the Age of Big Data and to integrate these with our own expertise and knowledge. </w:t>
        </w:r>
      </w:moveFrom>
    </w:p>
    <w:p w14:paraId="34EFC97C" w14:textId="0BAB98D4" w:rsidR="00CE5E8B" w:rsidDel="00397162" w:rsidRDefault="00CE5E8B" w:rsidP="00443DD2">
      <w:pPr>
        <w:pStyle w:val="Extract"/>
        <w:rPr>
          <w:moveFrom w:id="366" w:author="Alvarado, Rafael C (rca2t)" w:date="2020-12-05T13:24:00Z"/>
        </w:rPr>
      </w:pPr>
      <w:moveFrom w:id="367" w:author="Alvarado, Rafael C (rca2t)" w:date="2020-12-05T13:24:00Z">
        <w:r w:rsidDel="00397162">
          <w:t>We have had many discussions—among ourselves and with ASA members who are familiar with Big Data—about strategies for achieving this preparation and integration. These discussions have led to our joint ASA presidential initiative to establish the statistical profession as a valued partner in Big Data activities and to position the ASA in a proactive and facilitating role. The goal is to prepare members of our profession to collaborate on Big Data problems. Ultimately, this preparation will bridge the disconnect between statistics and data science.</w:t>
        </w:r>
      </w:moveFrom>
    </w:p>
    <w:p w14:paraId="6E116918" w14:textId="7FC7F620" w:rsidR="00CE5E8B" w:rsidDel="00397162" w:rsidRDefault="00CE5E8B" w:rsidP="00443DD2">
      <w:pPr>
        <w:pStyle w:val="Extract"/>
        <w:rPr>
          <w:moveFrom w:id="368" w:author="Alvarado, Rafael C (rca2t)" w:date="2020-12-05T13:24:00Z"/>
        </w:rPr>
      </w:pPr>
      <w:moveFrom w:id="369" w:author="Alvarado, Rafael C (rca2t)" w:date="2020-12-05T13:24:00Z">
        <w:r w:rsidDel="00397162">
          <w:t xml:space="preserve">We recognize we cannot tackle the breadth of this challenge all at once. Accordingly, we have launched three projects that focus on the knowledge base—beyond fundamental statistical training—that statisticians need to succeed in Big Data efforts. </w:t>
        </w:r>
      </w:moveFrom>
    </w:p>
    <w:p w14:paraId="2CF9AFC3" w14:textId="100AE24E" w:rsidR="00CE5E8B" w:rsidDel="00397162" w:rsidRDefault="00CE5E8B" w:rsidP="00443DD2">
      <w:pPr>
        <w:pStyle w:val="Extract"/>
        <w:rPr>
          <w:moveFrom w:id="370" w:author="Alvarado, Rafael C (rca2t)" w:date="2020-12-05T13:24:00Z"/>
        </w:rPr>
      </w:pPr>
      <w:moveFrom w:id="371" w:author="Alvarado, Rafael C (rca2t)" w:date="2020-12-05T13:24:00Z">
        <w:r w:rsidDel="00397162">
          <w:t xml:space="preserve">Curriculum Development </w:t>
        </w:r>
      </w:moveFrom>
    </w:p>
    <w:p w14:paraId="01D89101" w14:textId="5C9B5385" w:rsidR="00CE5E8B" w:rsidDel="00397162" w:rsidRDefault="00CE5E8B" w:rsidP="00443DD2">
      <w:pPr>
        <w:pStyle w:val="Extract"/>
        <w:rPr>
          <w:moveFrom w:id="372" w:author="Alvarado, Rafael C (rca2t)" w:date="2020-12-05T13:24:00Z"/>
        </w:rPr>
      </w:pPr>
      <w:moveFrom w:id="373" w:author="Alvarado, Rafael C (rca2t)" w:date="2020-12-05T13:24:00Z">
        <w:r w:rsidDel="00397162">
          <w:t>A workgroup will be formed to identify issues, approaches, and models for curriculum development in statistics programs that equip students with the knowledge and experience needed to work in Big Data applications. A panel session will be developed for JSM 2014 that will discuss the findings and present recommendations. The workgroup and panel will include academic representatives involved in introducing Big Data into their curricula, together with government and business leaders who are hiring the Big Data work force. The workgroup will develop a report summarizing these discussions and disseminate it to the profession. The report will serve as a roadmap for integrating Big Data skills and knowledge into statistical training.</w:t>
        </w:r>
      </w:moveFrom>
    </w:p>
    <w:p w14:paraId="6C3F7993" w14:textId="208A1FED" w:rsidR="00CE5E8B" w:rsidDel="00397162" w:rsidRDefault="00CE5E8B" w:rsidP="00443DD2">
      <w:pPr>
        <w:pStyle w:val="Extract"/>
        <w:rPr>
          <w:moveFrom w:id="374" w:author="Alvarado, Rafael C (rca2t)" w:date="2020-12-05T13:24:00Z"/>
        </w:rPr>
      </w:pPr>
      <w:moveFrom w:id="375" w:author="Alvarado, Rafael C (rca2t)" w:date="2020-12-05T13:24:00Z">
        <w:r w:rsidDel="00397162">
          <w:t>Engagement with External Stakeholders</w:t>
        </w:r>
      </w:moveFrom>
    </w:p>
    <w:p w14:paraId="5A27EEAB" w14:textId="67C2AAB8" w:rsidR="00CE5E8B" w:rsidDel="00397162" w:rsidRDefault="00CE5E8B" w:rsidP="00443DD2">
      <w:pPr>
        <w:pStyle w:val="Extract"/>
        <w:rPr>
          <w:moveFrom w:id="376" w:author="Alvarado, Rafael C (rca2t)" w:date="2020-12-05T13:24:00Z"/>
        </w:rPr>
      </w:pPr>
      <w:moveFrom w:id="377" w:author="Alvarado, Rafael C (rca2t)" w:date="2020-12-05T13:24:00Z">
        <w:r w:rsidDel="00397162">
          <w:t>The ASA will sponsor a series of one-day meetings, each involving leaders at the forefront of some aspect of Big Data in which statisticians and the ASA are not engaged, along with ASA representatives interested in pursuing Big Data initiatives. For example, a meeting could be held in Silicon Valley with Big Data leaders from the business and technology sectors; another could take place in Washington, DC, with Big Data stakeholders in government. A major goal is to develop networks that will both help the ASA to better understand the Big Data knowledge that interested statisticians must gain and to promote statistical thinking among Big Data leaders. The ASA participants will recommend next steps toward bridging the “disconnect.”</w:t>
        </w:r>
      </w:moveFrom>
    </w:p>
    <w:p w14:paraId="48FC070A" w14:textId="70CCD248" w:rsidR="00CE5E8B" w:rsidDel="00397162" w:rsidRDefault="00CE5E8B" w:rsidP="00443DD2">
      <w:pPr>
        <w:pStyle w:val="Extract"/>
        <w:rPr>
          <w:moveFrom w:id="378" w:author="Alvarado, Rafael C (rca2t)" w:date="2020-12-05T13:24:00Z"/>
        </w:rPr>
      </w:pPr>
      <w:moveFrom w:id="379" w:author="Alvarado, Rafael C (rca2t)" w:date="2020-12-05T13:24:00Z">
        <w:r w:rsidDel="00397162">
          <w:t>Continuing Professional Development</w:t>
        </w:r>
      </w:moveFrom>
    </w:p>
    <w:p w14:paraId="07A6DA36" w14:textId="2FCF2FF2" w:rsidR="00CE5E8B" w:rsidDel="00397162" w:rsidRDefault="00CE5E8B" w:rsidP="00443DD2">
      <w:pPr>
        <w:pStyle w:val="Extract"/>
        <w:rPr>
          <w:moveFrom w:id="380" w:author="Alvarado, Rafael C (rca2t)" w:date="2020-12-05T13:24:00Z"/>
        </w:rPr>
      </w:pPr>
      <w:moveFrom w:id="381" w:author="Alvarado, Rafael C (rca2t)" w:date="2020-12-05T13:24:00Z">
        <w:r w:rsidDel="00397162">
          <w:t xml:space="preserve">The ASA will offer short courses in text analytics for interested statisticians at the Conference on Statistical Practice and JSM in 2014. As Bob discussed in his June 2012 column, an understanding of how to acquire and analyze unstructured text data is critical for Big Data work because so much data arise from sources such as electronic health records and social network interactions. To develop these courses, it will be necessary to identify the specific training that would most benefit statisticians and to collaborate with outside experts in natural language processing and text analytics. </w:t>
        </w:r>
      </w:moveFrom>
    </w:p>
    <w:p w14:paraId="56A88EAF" w14:textId="071D22E8" w:rsidR="00F340C9" w:rsidDel="00397162" w:rsidRDefault="00CE5E8B" w:rsidP="007D268B">
      <w:pPr>
        <w:pStyle w:val="Extract"/>
        <w:rPr>
          <w:moveFrom w:id="382" w:author="Alvarado, Rafael C (rca2t)" w:date="2020-12-05T13:24:00Z"/>
        </w:rPr>
      </w:pPr>
      <w:moveFrom w:id="383" w:author="Alvarado, Rafael C (rca2t)" w:date="2020-12-05T13:24:00Z">
        <w:r w:rsidDel="00397162">
          <w:t>Work on these activities has already begun. This initiative will form the foundation for a continuing strategy focused on Big Data beyond 2014 that will highlight the value statistics can bring to Big Data and engage statisticians in successful collaborations</w:t>
        </w:r>
      </w:moveFrom>
    </w:p>
    <w:p w14:paraId="36A68722" w14:textId="025E02A7" w:rsidR="00F340C9" w:rsidDel="00397162" w:rsidRDefault="00F340C9" w:rsidP="00EC4391">
      <w:pPr>
        <w:pStyle w:val="Heading3"/>
        <w:rPr>
          <w:moveFrom w:id="384" w:author="Alvarado, Rafael C (rca2t)" w:date="2020-12-05T13:24:00Z"/>
        </w:rPr>
      </w:pPr>
      <w:moveFrom w:id="385" w:author="Alvarado, Rafael C (rca2t)" w:date="2020-12-05T13:24:00Z">
        <w:r w:rsidDel="00397162">
          <w:t>“Aren’t We Data Scientists”</w:t>
        </w:r>
        <w:r w:rsidR="007D268B" w:rsidDel="00397162">
          <w:t xml:space="preserve"> (July 2013)</w:t>
        </w:r>
      </w:moveFrom>
    </w:p>
    <w:p w14:paraId="37AFE2E4" w14:textId="73B19102" w:rsidR="007D268B" w:rsidDel="00397162" w:rsidRDefault="007D268B" w:rsidP="00F340C9">
      <w:pPr>
        <w:pStyle w:val="BodyText"/>
        <w:rPr>
          <w:moveFrom w:id="386" w:author="Alvarado, Rafael C (rca2t)" w:date="2020-12-05T13:24:00Z"/>
        </w:rPr>
      </w:pPr>
      <w:moveFrom w:id="387" w:author="Alvarado, Rafael C (rca2t)" w:date="2020-12-05T13:24:00Z">
        <w:r w:rsidDel="00397162">
          <w:t>Response to the disconnect</w:t>
        </w:r>
        <w:r w:rsidR="00C168BC" w:rsidDel="00397162">
          <w:t>. Incredulous.</w:t>
        </w:r>
      </w:moveFrom>
    </w:p>
    <w:p w14:paraId="60B846F4" w14:textId="28638B0A" w:rsidR="007B1871" w:rsidDel="00397162" w:rsidRDefault="007D268B" w:rsidP="007D268B">
      <w:pPr>
        <w:pStyle w:val="Extract"/>
        <w:rPr>
          <w:moveFrom w:id="388" w:author="Alvarado, Rafael C (rca2t)" w:date="2020-12-05T13:24:00Z"/>
        </w:rPr>
      </w:pPr>
      <w:moveFrom w:id="389" w:author="Alvarado, Rafael C (rca2t)" w:date="2020-12-05T13:24:00Z">
        <w:r w:rsidDel="00397162">
          <w:t xml:space="preserve">. . . </w:t>
        </w:r>
        <w:r w:rsidR="00B35692" w:rsidRPr="00B35692" w:rsidDel="00397162">
          <w:t>an ASA strategic initiative to promote engagement of statisticians in Big Data.</w:t>
        </w:r>
      </w:moveFrom>
    </w:p>
    <w:p w14:paraId="1AD02838" w14:textId="7DDACCE2" w:rsidR="00B35692" w:rsidRPr="007B1871" w:rsidDel="00397162" w:rsidRDefault="00B35692" w:rsidP="00F340C9">
      <w:pPr>
        <w:pStyle w:val="Extract"/>
        <w:rPr>
          <w:moveFrom w:id="390" w:author="Alvarado, Rafael C (rca2t)" w:date="2020-12-05T13:24:00Z"/>
        </w:rPr>
      </w:pPr>
      <w:moveFrom w:id="391" w:author="Alvarado, Rafael C (rca2t)" w:date="2020-12-05T13:24:00Z">
        <w:r w:rsidRPr="00B35692" w:rsidDel="00397162">
          <w:t xml:space="preserve">I’m following that announcement with an account of some of my recent experiences regarding data science, which inspire my enthusiasm for this effort. One in particular serves as a metaphor for the disconnect between statistics and data science we noted last month. </w:t>
        </w:r>
      </w:moveFrom>
    </w:p>
    <w:p w14:paraId="3EA3A8E3" w14:textId="6C562F65" w:rsidR="00B35692" w:rsidRPr="00B35692" w:rsidDel="00397162" w:rsidRDefault="00B35692" w:rsidP="007B1871">
      <w:pPr>
        <w:pStyle w:val="Extract"/>
        <w:rPr>
          <w:moveFrom w:id="392" w:author="Alvarado, Rafael C (rca2t)" w:date="2020-12-05T13:24:00Z"/>
          <w:rFonts w:ascii="Times New Roman" w:hAnsi="Times New Roman"/>
        </w:rPr>
      </w:pPr>
      <w:moveFrom w:id="393" w:author="Alvarado, Rafael C (rca2t)" w:date="2020-12-05T13:24:00Z">
        <w:r w:rsidRPr="00B35692" w:rsidDel="00397162">
          <w:t>Around the time we were finalizing that column, Michelle Dunn, chair of the ASA Committee on Funded Research, forwarded an email to me. Michelle thought I would be interested in learning from the press release in the email that Eric Green would be speaking in Chapel Hill, North Carolina, 25 minutes from my office in Raleigh, on April 23. In January, the director of the National Institutes of Health (NIH), Francis Collins, announced the creation of a new NIH-wide position, the Associate Director for Data Science (ADDS), to “capitalize on the exponential growth of biomedical research data” (</w:t>
        </w:r>
        <w:r w:rsidR="00ED4D07" w:rsidDel="00397162">
          <w:fldChar w:fldCharType="begin"/>
        </w:r>
        <w:r w:rsidR="00ED4D07" w:rsidDel="00397162">
          <w:instrText xml:space="preserve"> HYPERLINK "http://www.nih.gov/news/health/jan2013/od-10a.htm" </w:instrText>
        </w:r>
        <w:r w:rsidR="00ED4D07" w:rsidDel="00397162">
          <w:fldChar w:fldCharType="separate"/>
        </w:r>
        <w:r w:rsidR="007D268B" w:rsidRPr="00F94C4B" w:rsidDel="00397162">
          <w:rPr>
            <w:rStyle w:val="Hyperlink"/>
            <w:i/>
            <w:iCs/>
          </w:rPr>
          <w:t>www.nih.gov/news/health/jan2013/od-10a.htm</w:t>
        </w:r>
        <w:r w:rsidR="00ED4D07" w:rsidDel="00397162">
          <w:rPr>
            <w:rStyle w:val="Hyperlink"/>
            <w:i/>
            <w:iCs/>
          </w:rPr>
          <w:fldChar w:fldCharType="end"/>
        </w:r>
        <w:r w:rsidR="007D268B" w:rsidDel="00397162">
          <w:rPr>
            <w:i/>
            <w:iCs/>
          </w:rPr>
          <w:t>)</w:t>
        </w:r>
        <w:r w:rsidRPr="00B35692" w:rsidDel="00397162">
          <w:t>. Collins named Green, current director of the National Human Genome Research Institute, as acting ADDS. Green is also co-chair of the search committee charged with nominating the permanent ADDS (</w:t>
        </w:r>
        <w:r w:rsidRPr="00B35692" w:rsidDel="00397162">
          <w:rPr>
            <w:i/>
            <w:iCs/>
          </w:rPr>
          <w:t>www.jobs.nih.gov/vacancies/ executive/adds.htm</w:t>
        </w:r>
        <w:r w:rsidRPr="00B35692" w:rsidDel="00397162">
          <w:t xml:space="preserve">). </w:t>
        </w:r>
      </w:moveFrom>
    </w:p>
    <w:p w14:paraId="48411F87" w14:textId="41DFFB69" w:rsidR="00B35692" w:rsidRPr="00B35692" w:rsidDel="00397162" w:rsidRDefault="00B35692" w:rsidP="00C168BC">
      <w:pPr>
        <w:pStyle w:val="Extract"/>
        <w:rPr>
          <w:moveFrom w:id="394" w:author="Alvarado, Rafael C (rca2t)" w:date="2020-12-05T13:24:00Z"/>
          <w:rFonts w:ascii="Times New Roman" w:hAnsi="Times New Roman"/>
        </w:rPr>
      </w:pPr>
      <w:moveFrom w:id="395" w:author="Alvarado, Rafael C (rca2t)" w:date="2020-12-05T13:24:00Z">
        <w:r w:rsidRPr="00B35692" w:rsidDel="00397162">
          <w:t xml:space="preserve">Indeed, I was very interested! But what was even more interesting was the organization that had invited Green to speak. The press release announced “a new collaboration called the National Consortium for Data Science (NCDS) (aiming) to make North Carolina a national hub for data-intensive business and data science research.” It went on to note that the NCDS had been launched at the Renaissance Computing Institute at The University of North Carolina at Chapel Hill (UNC-CH) and included among its founding members businesses, government organizations, and </w:t>
        </w:r>
        <w:r w:rsidRPr="00B35692" w:rsidDel="00397162">
          <w:rPr>
            <w:b/>
            <w:bCs/>
          </w:rPr>
          <w:t xml:space="preserve">major research universities. </w:t>
        </w:r>
      </w:moveFrom>
    </w:p>
    <w:p w14:paraId="0563533E" w14:textId="77A4976D" w:rsidR="00B35692" w:rsidRPr="00B35692" w:rsidDel="00397162" w:rsidRDefault="00B35692" w:rsidP="007B1871">
      <w:pPr>
        <w:pStyle w:val="Extract"/>
        <w:rPr>
          <w:moveFrom w:id="396" w:author="Alvarado, Rafael C (rca2t)" w:date="2020-12-05T13:24:00Z"/>
          <w:rFonts w:ascii="Times New Roman" w:hAnsi="Times New Roman"/>
        </w:rPr>
      </w:pPr>
      <w:moveFrom w:id="397" w:author="Alvarado, Rafael C (rca2t)" w:date="2020-12-05T13:24:00Z">
        <w:r w:rsidRPr="00B35692" w:rsidDel="00397162">
          <w:t>I highlight that last group because, upon locating the NCDS website (</w:t>
        </w:r>
        <w:r w:rsidR="00ED4D07" w:rsidDel="00397162">
          <w:fldChar w:fldCharType="begin"/>
        </w:r>
        <w:r w:rsidR="00ED4D07" w:rsidDel="00397162">
          <w:instrText xml:space="preserve"> HYPERLINK "http://data2discovery.org" </w:instrText>
        </w:r>
        <w:r w:rsidR="00ED4D07" w:rsidDel="00397162">
          <w:fldChar w:fldCharType="separate"/>
        </w:r>
        <w:r w:rsidR="00C168BC" w:rsidRPr="00F94C4B" w:rsidDel="00397162">
          <w:rPr>
            <w:rStyle w:val="Hyperlink"/>
            <w:i/>
            <w:iCs/>
          </w:rPr>
          <w:t>http://data2discovery.org</w:t>
        </w:r>
        <w:r w:rsidR="00ED4D07" w:rsidDel="00397162">
          <w:rPr>
            <w:rStyle w:val="Hyperlink"/>
            <w:i/>
            <w:iCs/>
          </w:rPr>
          <w:fldChar w:fldCharType="end"/>
        </w:r>
        <w:r w:rsidR="00C168BC" w:rsidRPr="00C168BC" w:rsidDel="00397162">
          <w:t>)</w:t>
        </w:r>
        <w:r w:rsidRPr="00B35692" w:rsidDel="00397162">
          <w:t xml:space="preserve">, I was astonished to review the list of founding members and see that not only is my university (North Carolina State) a founding member, but so are Duke University and UNC-CH. Along with SAS Institute; Research Triangle Institute International; NIH’s National Institute for Environmental Health Sciences; IBM; and several other institutions, businesses, and government agencies that employ numerous statisticians. The member representatives listed on the website from NC State, Duke, and UNC-CH are computer scientists/engineers, and among all 17 rep- resentatives, </w:t>
        </w:r>
        <w:r w:rsidRPr="00C168BC" w:rsidDel="00397162">
          <w:rPr>
            <w:highlight w:val="yellow"/>
          </w:rPr>
          <w:t>there is not one statistician</w:t>
        </w:r>
        <w:r w:rsidRPr="00B35692" w:rsidDel="00397162">
          <w:t xml:space="preserve">. </w:t>
        </w:r>
      </w:moveFrom>
    </w:p>
    <w:p w14:paraId="4E7D12CB" w14:textId="35B281D4" w:rsidR="00B35692" w:rsidRPr="00B35692" w:rsidDel="00397162" w:rsidRDefault="00B35692" w:rsidP="007B1871">
      <w:pPr>
        <w:pStyle w:val="Extract"/>
        <w:rPr>
          <w:moveFrom w:id="398" w:author="Alvarado, Rafael C (rca2t)" w:date="2020-12-05T13:24:00Z"/>
          <w:rFonts w:ascii="Times New Roman" w:hAnsi="Times New Roman"/>
        </w:rPr>
      </w:pPr>
      <w:moveFrom w:id="399" w:author="Alvarado, Rafael C (rca2t)" w:date="2020-12-05T13:24:00Z">
        <w:r w:rsidRPr="00B35692" w:rsidDel="00397162">
          <w:t xml:space="preserve">Until I saw that email, I had no idea that the NCDS even existed. A quick check with my department head, others in my department, and statistician friends at the other institutions listed (including Bob at SAS) revealed that none of them did, either. I later learned that, of the 80 or so individuals participating in the invitation-only NCDS Leadership Summit on “Data to Discovery: Genomes to Health” for which Green was the keynote public speaker, only two are affiliated with an entity with the word “statistics” in its name (and are known to me to be trained as statisticians). </w:t>
        </w:r>
      </w:moveFrom>
    </w:p>
    <w:p w14:paraId="462ACCCA" w14:textId="48FF4BF7" w:rsidR="00D24226" w:rsidDel="00397162" w:rsidRDefault="00B35692" w:rsidP="007D268B">
      <w:pPr>
        <w:pStyle w:val="Extract"/>
        <w:rPr>
          <w:moveFrom w:id="400" w:author="Alvarado, Rafael C (rca2t)" w:date="2020-12-05T13:24:00Z"/>
          <w:rFonts w:ascii="MyriadPro" w:hAnsi="MyriadPro"/>
          <w:color w:val="6B6D70"/>
          <w:sz w:val="18"/>
          <w:szCs w:val="18"/>
        </w:rPr>
      </w:pPr>
      <w:moveFrom w:id="401" w:author="Alvarado, Rafael C (rca2t)" w:date="2020-12-05T13:24:00Z">
        <w:r w:rsidRPr="00B35692" w:rsidDel="00397162">
          <w:rPr>
            <w:rFonts w:ascii="MyriadPro" w:hAnsi="MyriadPro"/>
            <w:color w:val="6B6D70"/>
            <w:sz w:val="18"/>
            <w:szCs w:val="18"/>
          </w:rPr>
          <w:t xml:space="preserve">Marie Davidian </w:t>
        </w:r>
      </w:moveFrom>
    </w:p>
    <w:p w14:paraId="700324DF" w14:textId="24F86687" w:rsidR="00C772AB" w:rsidDel="00397162" w:rsidRDefault="00C772AB" w:rsidP="0089350B">
      <w:pPr>
        <w:pStyle w:val="BodyText"/>
        <w:rPr>
          <w:moveFrom w:id="402" w:author="Alvarado, Rafael C (rca2t)" w:date="2020-12-05T13:24:00Z"/>
        </w:rPr>
      </w:pPr>
      <w:moveFrom w:id="403" w:author="Alvarado, Rafael C (rca2t)" w:date="2020-12-05T13:24:00Z">
        <w:r w:rsidDel="00397162">
          <w:t>Aren’t we data science?</w:t>
        </w:r>
      </w:moveFrom>
    </w:p>
    <w:moveFromRangeEnd w:id="314"/>
    <w:p w14:paraId="5C04B7F1" w14:textId="5FDD4E89" w:rsidR="00572B9F" w:rsidRDefault="00DD3D4E" w:rsidP="00572B9F">
      <w:pPr>
        <w:pStyle w:val="Heading3"/>
      </w:pPr>
      <w:ins w:id="404" w:author="Alvarado, Rafael C (rca2t)" w:date="2021-05-10T09:05:00Z">
        <w:r>
          <w:t xml:space="preserve">&gt;&gt;&gt; </w:t>
        </w:r>
      </w:ins>
      <w:r w:rsidR="00572B9F">
        <w:t>Data mining again</w:t>
      </w:r>
    </w:p>
    <w:p w14:paraId="3C118306" w14:textId="77777777" w:rsidR="00572B9F" w:rsidRDefault="00572B9F" w:rsidP="00572B9F">
      <w:pPr>
        <w:pStyle w:val="BodyText"/>
      </w:pPr>
      <w:r>
        <w:t>These developments were paralleled by developments in the academy . . .</w:t>
      </w:r>
    </w:p>
    <w:p w14:paraId="61DD1A32" w14:textId="4790CDEC" w:rsidR="00C772AB" w:rsidRDefault="00572B9F" w:rsidP="005A3B22">
      <w:pPr>
        <w:pStyle w:val="Extract"/>
      </w:pPr>
      <w:r w:rsidRPr="00702225">
        <w:t>In the last 20 years or so, the field of machine learning has made tremendous strides in “data mining.” This term was once pejorative</w:t>
      </w:r>
      <w:r>
        <w:t xml:space="preserve"> (</w:t>
      </w:r>
      <w:r w:rsidRPr="00702225">
        <w:t>at least among econometrician</w:t>
      </w:r>
      <w:r>
        <w:t>s)</w:t>
      </w:r>
      <w:r>
        <w:rPr>
          <w:rFonts w:ascii="UniMath" w:hAnsi="UniMath"/>
        </w:rPr>
        <w:t xml:space="preserve"> </w:t>
      </w:r>
      <w:r w:rsidRPr="00702225">
        <w:t xml:space="preserve">but now enjoys a somewhat better reputation due to the exciting applications developed by computer scientists and statisticians; see Hastie, Friedman and </w:t>
      </w:r>
      <w:proofErr w:type="spellStart"/>
      <w:r w:rsidRPr="00702225">
        <w:t>Tibshirani</w:t>
      </w:r>
      <w:proofErr w:type="spellEnd"/>
      <w:r>
        <w:t xml:space="preserve"> (</w:t>
      </w:r>
      <w:r w:rsidRPr="00702225">
        <w:t>200</w:t>
      </w:r>
      <w:r>
        <w:t>9)</w:t>
      </w:r>
      <w:r w:rsidRPr="00702225">
        <w:rPr>
          <w:rFonts w:ascii="UniMath" w:hAnsi="UniMath"/>
        </w:rPr>
        <w:t xml:space="preserve"> </w:t>
      </w:r>
      <w:r w:rsidRPr="00702225">
        <w:t xml:space="preserve">for a technical overview. One of the big problems with data mining is overfitting, but various sorts of cross-validation techniques have been developed that mitigate this problem. Econometricians have only begun to utilize these techniques; the previously mentioned work by Castle and Hendry </w:t>
      </w:r>
      <w:r>
        <w:t>(</w:t>
      </w:r>
      <w:r w:rsidRPr="00702225">
        <w:t>2009</w:t>
      </w:r>
      <w:r>
        <w:t>)</w:t>
      </w:r>
      <w:r w:rsidRPr="00702225">
        <w:rPr>
          <w:rFonts w:ascii="UniMath" w:hAnsi="UniMath"/>
        </w:rPr>
        <w:t xml:space="preserve"> </w:t>
      </w:r>
      <w:r w:rsidRPr="00702225">
        <w:t>is noteworthy in this respect</w:t>
      </w:r>
      <w:r w:rsidR="00515B17">
        <w:t xml:space="preserve"> </w:t>
      </w:r>
      <w:r w:rsidR="002117AD">
        <w:fldChar w:fldCharType="begin"/>
      </w:r>
      <w:r w:rsidR="003B0019">
        <w:instrText xml:space="preserve"> ADDIN ZOTERO_ITEM CSL_CITATION {"citationID":"gOFDock5","properties":{"formattedCitation":"(Varian 2010)","plainCitation":"(Varian 2010)","dontUpdate":true,"noteIndex":0},"citationItems":[{"id":15479,"uris":["http://zotero.org/users/10812/items/5NHY4EGP"],"uri":["http://zotero.org/users/10812/items/5NHY4EGP"],"itemData":{"id":15479,"type":"article-journal","container-title":"American Economic Review","DOI":"10.1257/aer.100.2.1","ISSN":"0002-8282","issue":"2","language":"en","page":"1-10","source":"www.aeaweb.org","title":"Computer Mediated Transactions","volume":"100","author":[{"family":"Varian","given":"Hal R."}],"issued":{"date-parts":[["2010",5]]}}}],"schema":"https://github.com/citation-style-language/schema/raw/master/csl-citation.json"} </w:instrText>
      </w:r>
      <w:r w:rsidR="002117AD">
        <w:fldChar w:fldCharType="separate"/>
      </w:r>
      <w:r w:rsidR="002117AD">
        <w:rPr>
          <w:noProof/>
        </w:rPr>
        <w:t xml:space="preserve">(Varian 2010: </w:t>
      </w:r>
      <w:r w:rsidR="00550C43">
        <w:rPr>
          <w:noProof/>
        </w:rPr>
        <w:t>5</w:t>
      </w:r>
      <w:r w:rsidR="002117AD">
        <w:rPr>
          <w:noProof/>
        </w:rPr>
        <w:t>)</w:t>
      </w:r>
      <w:r w:rsidR="002117AD">
        <w:fldChar w:fldCharType="end"/>
      </w:r>
      <w:r w:rsidRPr="00702225">
        <w:t>.</w:t>
      </w:r>
    </w:p>
    <w:p w14:paraId="0C1E75CE" w14:textId="5C34B90F" w:rsidR="00AD568F" w:rsidRDefault="00AD568F" w:rsidP="005A3B22">
      <w:pPr>
        <w:pStyle w:val="Extract"/>
      </w:pPr>
      <w:r w:rsidRPr="00AD568F">
        <w:rPr>
          <w:i/>
          <w:iCs/>
        </w:rPr>
        <w:t>Better quote</w:t>
      </w:r>
      <w:r>
        <w:t xml:space="preserve">: </w:t>
      </w:r>
      <w:r w:rsidRPr="00702225">
        <w:t>In the last 20 years or so, the field of machine learning has made tremendous strides in “data mining.” This term was once pejorative</w:t>
      </w:r>
      <w:r>
        <w:t xml:space="preserve"> (</w:t>
      </w:r>
      <w:r w:rsidRPr="00702225">
        <w:t>at least among econometrician</w:t>
      </w:r>
      <w:r>
        <w:t>s)</w:t>
      </w:r>
      <w:r>
        <w:rPr>
          <w:rFonts w:ascii="UniMath" w:hAnsi="UniMath"/>
        </w:rPr>
        <w:t xml:space="preserve"> </w:t>
      </w:r>
      <w:r w:rsidRPr="00702225">
        <w:t>but now enjoys a somewhat better reputation due to the exciting applications developed by computer scientists and statisticians</w:t>
      </w:r>
      <w:r>
        <w:t xml:space="preserve"> . . . </w:t>
      </w:r>
      <w:r>
        <w:fldChar w:fldCharType="begin"/>
      </w:r>
      <w:r w:rsidR="003B0019">
        <w:instrText xml:space="preserve"> ADDIN ZOTERO_ITEM CSL_CITATION {"citationID":"wuRYerfZ","properties":{"formattedCitation":"(Varian 2010)","plainCitation":"(Varian 2010)","dontUpdate":true,"noteIndex":0},"citationItems":[{"id":15479,"uris":["http://zotero.org/users/10812/items/5NHY4EGP"],"uri":["http://zotero.org/users/10812/items/5NHY4EGP"],"itemData":{"id":15479,"type":"article-journal","container-title":"American Economic Review","DOI":"10.1257/aer.100.2.1","ISSN":"0002-8282","issue":"2","language":"en","page":"1-10","source":"www.aeaweb.org","title":"Computer Mediated Transactions","volume":"100","author":[{"family":"Varian","given":"Hal R."}],"issued":{"date-parts":[["2010",5]]}}}],"schema":"https://github.com/citation-style-language/schema/raw/master/csl-citation.json"} </w:instrText>
      </w:r>
      <w:r>
        <w:fldChar w:fldCharType="separate"/>
      </w:r>
      <w:r>
        <w:rPr>
          <w:noProof/>
        </w:rPr>
        <w:t>(Varian 2010: 5)</w:t>
      </w:r>
      <w:r>
        <w:fldChar w:fldCharType="end"/>
      </w:r>
      <w:r>
        <w:t>.</w:t>
      </w:r>
    </w:p>
    <w:p w14:paraId="47888837" w14:textId="45A74B87" w:rsidR="0089350B" w:rsidRDefault="00DD3D4E" w:rsidP="0089350B">
      <w:pPr>
        <w:pStyle w:val="Heading3"/>
      </w:pPr>
      <w:ins w:id="405" w:author="Alvarado, Rafael C (rca2t)" w:date="2021-05-10T09:05:00Z">
        <w:r>
          <w:t xml:space="preserve">&gt;&gt;&gt; </w:t>
        </w:r>
      </w:ins>
      <w:r w:rsidR="0089350B">
        <w:t>The data science shortage</w:t>
      </w:r>
    </w:p>
    <w:p w14:paraId="67B30616" w14:textId="684C0F9D" w:rsidR="008227E4" w:rsidRPr="008227E4" w:rsidRDefault="008227E4" w:rsidP="008227E4">
      <w:pPr>
        <w:pStyle w:val="BodyText"/>
      </w:pPr>
      <w:r>
        <w:t>A reformulation of data impedance—big data and data science.</w:t>
      </w:r>
    </w:p>
    <w:p w14:paraId="5C4C14A8" w14:textId="77777777" w:rsidR="0089350B" w:rsidRPr="0089350B" w:rsidRDefault="0089350B" w:rsidP="0089350B">
      <w:proofErr w:type="spellStart"/>
      <w:r w:rsidRPr="0089350B">
        <w:rPr>
          <w:i/>
          <w:iCs/>
        </w:rPr>
        <w:t>Datanami</w:t>
      </w:r>
      <w:proofErr w:type="spellEnd"/>
      <w:r>
        <w:t xml:space="preserve"> articles</w:t>
      </w:r>
    </w:p>
    <w:p w14:paraId="18FB3764" w14:textId="7888BF55" w:rsidR="0089350B" w:rsidRPr="0089350B" w:rsidRDefault="0089350B" w:rsidP="0089350B">
      <w:pPr>
        <w:pStyle w:val="BodyText"/>
      </w:pPr>
      <w:r>
        <w:t>“</w:t>
      </w:r>
      <w:r w:rsidRPr="00802963">
        <w:t>The data scientist shortage is having all kinds of impacts on how organizations approach big data projects</w:t>
      </w:r>
      <w:r>
        <w:t xml:space="preserve">” </w:t>
      </w:r>
      <w:r>
        <w:fldChar w:fldCharType="begin"/>
      </w:r>
      <w:r>
        <w:instrText xml:space="preserve"> ADDIN ZOTERO_ITEM CSL_CITATION {"citationID":"RKA1bYWv","properties":{"formattedCitation":"(Woodie 2016)","plainCitation":"(Woodie 2016)","noteIndex":0},"citationItems":[{"id":18882,"uris":["http://zotero.org/users/10812/items/4MMA29J8"],"uri":["http://zotero.org/users/10812/items/4MMA29J8"],"itemData":{"id":18882,"type":"webpage","abstract":"Shakespeare once pondered the nature of names, pointing out that \"a rose by any other name would smell as sweet.\" For data scientists, the meaning behind","container-title":"Datanami","title":"For Data Scientists, What's in a Name Really Matters","URL":"https://www.datanami.com/2016/03/29/data-scientists-whats-name-really-matters/","author":[{"family":"Woodie","given":"Alex"}],"accessed":{"date-parts":[["2020",8,28]]},"issued":{"date-parts":[["2016",3,29]]}}}],"schema":"https://github.com/citation-style-language/schema/raw/master/csl-citation.json"} </w:instrText>
      </w:r>
      <w:r>
        <w:fldChar w:fldCharType="separate"/>
      </w:r>
      <w:r>
        <w:rPr>
          <w:noProof/>
        </w:rPr>
        <w:t>(Woodie 2016)</w:t>
      </w:r>
      <w:r>
        <w:fldChar w:fldCharType="end"/>
      </w:r>
      <w:r>
        <w:t>.</w:t>
      </w:r>
    </w:p>
    <w:p w14:paraId="32BEDDDD" w14:textId="36F18652" w:rsidR="00C772AB" w:rsidRDefault="00C772AB" w:rsidP="005C7384">
      <w:pPr>
        <w:pStyle w:val="BodyText"/>
      </w:pPr>
      <w:r>
        <w:t>Summary</w:t>
      </w:r>
    </w:p>
    <w:p w14:paraId="35E43A69" w14:textId="2971C807" w:rsidR="00467397" w:rsidRDefault="00467397" w:rsidP="00BC5E30">
      <w:pPr>
        <w:pStyle w:val="BodyText"/>
        <w:numPr>
          <w:ilvl w:val="0"/>
          <w:numId w:val="32"/>
        </w:numPr>
      </w:pPr>
      <w:r>
        <w:lastRenderedPageBreak/>
        <w:t>Same role, new context</w:t>
      </w:r>
    </w:p>
    <w:p w14:paraId="0D1373B6" w14:textId="76AEA0D1" w:rsidR="00467397" w:rsidRDefault="00467397" w:rsidP="00467397">
      <w:pPr>
        <w:pStyle w:val="BodyText"/>
        <w:numPr>
          <w:ilvl w:val="1"/>
          <w:numId w:val="32"/>
        </w:numPr>
      </w:pPr>
      <w:r>
        <w:t xml:space="preserve">The term jumps domains—from science and academia to industry, specifically the world of the Internet leviathans that had emerged during the Web 2.0 era. The job description remained essentially the same, but the context had changed. </w:t>
      </w:r>
    </w:p>
    <w:p w14:paraId="1C47FB13" w14:textId="65E5A47D" w:rsidR="00BC5E30" w:rsidRDefault="00BC5E30" w:rsidP="00BC5E30">
      <w:pPr>
        <w:pStyle w:val="BodyText"/>
        <w:numPr>
          <w:ilvl w:val="0"/>
          <w:numId w:val="32"/>
        </w:numPr>
      </w:pPr>
      <w:r>
        <w:t>New technologies</w:t>
      </w:r>
    </w:p>
    <w:p w14:paraId="0C18B50D" w14:textId="21AC99D1" w:rsidR="00467397" w:rsidRDefault="00467397" w:rsidP="00467397">
      <w:pPr>
        <w:pStyle w:val="BodyText"/>
        <w:numPr>
          <w:ilvl w:val="1"/>
          <w:numId w:val="32"/>
        </w:numPr>
      </w:pPr>
      <w:r>
        <w:t>The specific technologies are essential</w:t>
      </w:r>
    </w:p>
    <w:p w14:paraId="67334755" w14:textId="0ED4D106" w:rsidR="00BC5E30" w:rsidRDefault="00BC5E30" w:rsidP="00BC5E30">
      <w:pPr>
        <w:pStyle w:val="BodyText"/>
        <w:numPr>
          <w:ilvl w:val="0"/>
          <w:numId w:val="32"/>
        </w:numPr>
      </w:pPr>
      <w:r>
        <w:t>New kinds of data</w:t>
      </w:r>
    </w:p>
    <w:p w14:paraId="1D6E9A49" w14:textId="48A3C58C" w:rsidR="00467397" w:rsidRDefault="00467397" w:rsidP="00467397">
      <w:pPr>
        <w:pStyle w:val="BodyText"/>
        <w:numPr>
          <w:ilvl w:val="1"/>
          <w:numId w:val="32"/>
        </w:numPr>
      </w:pPr>
      <w:r>
        <w:t>Text, links</w:t>
      </w:r>
    </w:p>
    <w:p w14:paraId="15639425" w14:textId="24F9C7B1" w:rsidR="00467397" w:rsidRDefault="00467397" w:rsidP="00467397">
      <w:pPr>
        <w:pStyle w:val="BodyText"/>
        <w:numPr>
          <w:ilvl w:val="1"/>
          <w:numId w:val="32"/>
        </w:numPr>
      </w:pPr>
      <w:r>
        <w:t>Focus on social data (rise of “social computing”)</w:t>
      </w:r>
    </w:p>
    <w:p w14:paraId="48D978E6" w14:textId="570FCC23" w:rsidR="001F7FA1" w:rsidRDefault="001F7FA1" w:rsidP="00BC5E30">
      <w:pPr>
        <w:pStyle w:val="BodyText"/>
        <w:numPr>
          <w:ilvl w:val="0"/>
          <w:numId w:val="32"/>
        </w:numPr>
      </w:pPr>
      <w:r>
        <w:t>Data as it exists in databases</w:t>
      </w:r>
    </w:p>
    <w:p w14:paraId="1417402C" w14:textId="5BA77D0C" w:rsidR="00467397" w:rsidRDefault="00467397" w:rsidP="00BC5E30">
      <w:pPr>
        <w:pStyle w:val="BodyText"/>
        <w:numPr>
          <w:ilvl w:val="0"/>
          <w:numId w:val="32"/>
        </w:numPr>
      </w:pPr>
      <w:r>
        <w:t>Centrality of data mining</w:t>
      </w:r>
    </w:p>
    <w:p w14:paraId="00C810D3" w14:textId="396262EB" w:rsidR="00BC5E30" w:rsidRDefault="00BC5E30" w:rsidP="00BC5E30">
      <w:pPr>
        <w:pStyle w:val="BodyText"/>
        <w:numPr>
          <w:ilvl w:val="0"/>
          <w:numId w:val="32"/>
        </w:numPr>
      </w:pPr>
      <w:r>
        <w:t>A business model based on the acquisition of data and the creation of “data products”</w:t>
      </w:r>
    </w:p>
    <w:p w14:paraId="0E79ACA3" w14:textId="08278667" w:rsidR="00467397" w:rsidRDefault="00467397" w:rsidP="00467397">
      <w:pPr>
        <w:pStyle w:val="BodyText"/>
        <w:numPr>
          <w:ilvl w:val="1"/>
          <w:numId w:val="32"/>
        </w:numPr>
      </w:pPr>
      <w:r>
        <w:t>A focus on product development, applications with “immediate and massive impact on the business”</w:t>
      </w:r>
    </w:p>
    <w:p w14:paraId="00C6B90A" w14:textId="557644CA" w:rsidR="00BC5E30" w:rsidRDefault="00BC5E30" w:rsidP="00BC5E30">
      <w:pPr>
        <w:pStyle w:val="BodyText"/>
        <w:numPr>
          <w:ilvl w:val="0"/>
          <w:numId w:val="32"/>
        </w:numPr>
      </w:pPr>
      <w:r>
        <w:t>An emphasis on programming and machine learning</w:t>
      </w:r>
    </w:p>
    <w:p w14:paraId="23B15A65" w14:textId="77777777" w:rsidR="00467397" w:rsidRDefault="00467397" w:rsidP="00467397">
      <w:pPr>
        <w:pStyle w:val="BodyText"/>
        <w:numPr>
          <w:ilvl w:val="0"/>
          <w:numId w:val="32"/>
        </w:numPr>
      </w:pPr>
      <w:r>
        <w:t>Rationalization and codification; from world building to world maintenance</w:t>
      </w:r>
    </w:p>
    <w:p w14:paraId="3A6A7267" w14:textId="29C806A4" w:rsidR="00B27DA7" w:rsidRDefault="001B5C25" w:rsidP="00F77834">
      <w:pPr>
        <w:pStyle w:val="BodyText"/>
        <w:numPr>
          <w:ilvl w:val="0"/>
          <w:numId w:val="32"/>
        </w:numPr>
      </w:pPr>
      <w:r>
        <w:t xml:space="preserve">It is not too strong of a statement to say that it is because of this shift that the problem that this paper </w:t>
      </w:r>
      <w:r w:rsidR="00AE20C2">
        <w:t>addresses</w:t>
      </w:r>
      <w:r>
        <w:t xml:space="preserve"> exists</w:t>
      </w:r>
      <w:r w:rsidR="00C614B3">
        <w:t>—it is likely that the reader would not be interested in data science were it not for this event</w:t>
      </w:r>
      <w:r>
        <w:t xml:space="preserve">. </w:t>
      </w:r>
    </w:p>
    <w:p w14:paraId="24040766" w14:textId="54CADAFC" w:rsidR="00A6143D" w:rsidRDefault="00DD3D4E" w:rsidP="00EB5FF4">
      <w:pPr>
        <w:pStyle w:val="Heading3"/>
      </w:pPr>
      <w:bookmarkStart w:id="406" w:name="_Toc48290878"/>
      <w:ins w:id="407" w:author="Alvarado, Rafael C (rca2t)" w:date="2021-05-10T09:05:00Z">
        <w:r>
          <w:t xml:space="preserve">&gt;&gt;&gt; </w:t>
        </w:r>
      </w:ins>
      <w:r w:rsidR="00A6143D">
        <w:t>2013: Booz, Allen, Hamilton: The Field Guide to Data Science</w:t>
      </w:r>
    </w:p>
    <w:p w14:paraId="3C4BC086" w14:textId="2E79CC33" w:rsidR="00A6143D" w:rsidRDefault="00A6143D" w:rsidP="00A6143D">
      <w:pPr>
        <w:pStyle w:val="BodyText"/>
      </w:pPr>
      <w:r>
        <w:t>The field stabilized. BAH document lays out a practical definition reflective of the reality of the field. Salient elements:</w:t>
      </w:r>
    </w:p>
    <w:p w14:paraId="54796AB0" w14:textId="0BEECD8B" w:rsidR="000A36DC" w:rsidRDefault="000A36DC" w:rsidP="00A6143D">
      <w:pPr>
        <w:pStyle w:val="BodyText"/>
        <w:numPr>
          <w:ilvl w:val="0"/>
          <w:numId w:val="46"/>
        </w:numPr>
      </w:pPr>
      <w:r>
        <w:t>“tradecraft” that produces data products.</w:t>
      </w:r>
    </w:p>
    <w:p w14:paraId="63500FF5" w14:textId="4E9E1C92" w:rsidR="000A36DC" w:rsidRDefault="000A36DC" w:rsidP="00A6143D">
      <w:pPr>
        <w:pStyle w:val="BodyText"/>
        <w:numPr>
          <w:ilvl w:val="0"/>
          <w:numId w:val="46"/>
        </w:numPr>
      </w:pPr>
      <w:r>
        <w:t>Raising pattern-based reasoning to equal partner status to hypothesis-based forms.</w:t>
      </w:r>
    </w:p>
    <w:p w14:paraId="5F0DC635" w14:textId="5E0F94E6" w:rsidR="00A6143D" w:rsidRDefault="00A6143D" w:rsidP="00A6143D">
      <w:pPr>
        <w:pStyle w:val="BodyText"/>
        <w:numPr>
          <w:ilvl w:val="0"/>
          <w:numId w:val="46"/>
        </w:numPr>
      </w:pPr>
      <w:r>
        <w:t>A form of business intelligence</w:t>
      </w:r>
      <w:r w:rsidR="000A36DC">
        <w:t>; necessary for competitive survival. BI grows out of databases.</w:t>
      </w:r>
      <w:r w:rsidR="0074772E">
        <w:t xml:space="preserve"> Echoes </w:t>
      </w:r>
      <w:proofErr w:type="spellStart"/>
      <w:r w:rsidR="0074772E">
        <w:t>Hammerbacher</w:t>
      </w:r>
      <w:proofErr w:type="spellEnd"/>
      <w:r w:rsidR="0074772E">
        <w:t>.</w:t>
      </w:r>
    </w:p>
    <w:p w14:paraId="4DDF10B7" w14:textId="5F20E2BD" w:rsidR="000A36DC" w:rsidRDefault="000A36DC" w:rsidP="00A6143D">
      <w:pPr>
        <w:pStyle w:val="BodyText"/>
        <w:numPr>
          <w:ilvl w:val="0"/>
          <w:numId w:val="46"/>
        </w:numPr>
      </w:pPr>
      <w:r>
        <w:t>A team sport.</w:t>
      </w:r>
      <w:r w:rsidR="0074772E">
        <w:t xml:space="preserve"> </w:t>
      </w:r>
    </w:p>
    <w:p w14:paraId="35D7EC76" w14:textId="539F5A48" w:rsidR="00A6143D" w:rsidRDefault="00A6143D" w:rsidP="00A6143D">
      <w:pPr>
        <w:pStyle w:val="BodyText"/>
        <w:ind w:firstLine="0"/>
      </w:pPr>
      <w:r>
        <w:t>Their definition</w:t>
      </w:r>
      <w:r w:rsidR="00C61845">
        <w:t xml:space="preserve"> (The Short Version)</w:t>
      </w:r>
      <w:r>
        <w:t>:</w:t>
      </w:r>
    </w:p>
    <w:p w14:paraId="52DCCB9E" w14:textId="6CDE1E74" w:rsidR="00C61845" w:rsidRDefault="00A6143D" w:rsidP="00C61845">
      <w:pPr>
        <w:pStyle w:val="Extract"/>
        <w:rPr>
          <w:rFonts w:eastAsiaTheme="minorHAnsi"/>
        </w:rPr>
      </w:pPr>
      <w:r w:rsidRPr="00C61845">
        <w:rPr>
          <w:rFonts w:eastAsiaTheme="minorHAnsi"/>
          <w:b/>
          <w:bCs/>
        </w:rPr>
        <w:t>Data Science is the art of turning data into actions</w:t>
      </w:r>
      <w:r w:rsidRPr="00C61845">
        <w:rPr>
          <w:rFonts w:eastAsiaTheme="minorHAnsi"/>
        </w:rPr>
        <w:t>.</w:t>
      </w:r>
      <w:r w:rsidR="00C61845">
        <w:rPr>
          <w:rFonts w:eastAsiaTheme="minorHAnsi"/>
        </w:rPr>
        <w:t xml:space="preserve"> </w:t>
      </w:r>
      <w:r w:rsidRPr="00C61845">
        <w:rPr>
          <w:rFonts w:eastAsiaTheme="minorHAnsi"/>
        </w:rPr>
        <w:t>It’s all about the tradecraft. Tradecraft is the process, tools and</w:t>
      </w:r>
      <w:r w:rsidR="00C61845">
        <w:rPr>
          <w:rFonts w:eastAsiaTheme="minorHAnsi"/>
        </w:rPr>
        <w:t xml:space="preserve"> </w:t>
      </w:r>
      <w:r w:rsidRPr="00C61845">
        <w:rPr>
          <w:rFonts w:eastAsiaTheme="minorHAnsi"/>
        </w:rPr>
        <w:t>technologies for humans and computers to work together to</w:t>
      </w:r>
      <w:r w:rsidR="00C61845">
        <w:rPr>
          <w:rFonts w:eastAsiaTheme="minorHAnsi"/>
        </w:rPr>
        <w:t xml:space="preserve"> </w:t>
      </w:r>
      <w:r w:rsidRPr="00C61845">
        <w:rPr>
          <w:rFonts w:eastAsiaTheme="minorHAnsi"/>
        </w:rPr>
        <w:t>transform data into insights.</w:t>
      </w:r>
    </w:p>
    <w:p w14:paraId="4A12887D" w14:textId="0784E5BD" w:rsidR="00C61845" w:rsidRDefault="00A6143D" w:rsidP="00C61845">
      <w:pPr>
        <w:pStyle w:val="Extract"/>
        <w:rPr>
          <w:rFonts w:eastAsiaTheme="minorHAnsi"/>
        </w:rPr>
      </w:pPr>
      <w:r w:rsidRPr="00C61845">
        <w:rPr>
          <w:rFonts w:eastAsiaTheme="minorHAnsi"/>
          <w:b/>
          <w:bCs/>
        </w:rPr>
        <w:lastRenderedPageBreak/>
        <w:t>Data Science tradecraft creates data products</w:t>
      </w:r>
      <w:r w:rsidRPr="00C61845">
        <w:rPr>
          <w:rFonts w:eastAsiaTheme="minorHAnsi"/>
        </w:rPr>
        <w:t>.</w:t>
      </w:r>
      <w:r w:rsidR="00C61845">
        <w:rPr>
          <w:rFonts w:eastAsiaTheme="minorHAnsi"/>
        </w:rPr>
        <w:t xml:space="preserve"> </w:t>
      </w:r>
      <w:r w:rsidRPr="00C61845">
        <w:rPr>
          <w:rFonts w:eastAsiaTheme="minorHAnsi"/>
        </w:rPr>
        <w:t>Data products provide actionable information without exposing</w:t>
      </w:r>
      <w:r w:rsidR="00C61845">
        <w:rPr>
          <w:rFonts w:eastAsiaTheme="minorHAnsi"/>
        </w:rPr>
        <w:t xml:space="preserve"> </w:t>
      </w:r>
      <w:r w:rsidRPr="00C61845">
        <w:rPr>
          <w:rFonts w:eastAsiaTheme="minorHAnsi"/>
        </w:rPr>
        <w:t>decision makers to the underlying data or analytics (e.g., buy/sell</w:t>
      </w:r>
      <w:r w:rsidR="00C61845">
        <w:rPr>
          <w:rFonts w:eastAsiaTheme="minorHAnsi"/>
        </w:rPr>
        <w:t xml:space="preserve"> </w:t>
      </w:r>
      <w:r w:rsidRPr="00C61845">
        <w:rPr>
          <w:rFonts w:eastAsiaTheme="minorHAnsi"/>
        </w:rPr>
        <w:t xml:space="preserve">strategies for </w:t>
      </w:r>
      <w:r w:rsidR="00C61845">
        <w:rPr>
          <w:rFonts w:eastAsiaTheme="minorHAnsi"/>
        </w:rPr>
        <w:t>fi</w:t>
      </w:r>
      <w:r w:rsidRPr="00C61845">
        <w:rPr>
          <w:rFonts w:eastAsiaTheme="minorHAnsi"/>
        </w:rPr>
        <w:t>nancial instruments, a set of actions to improve</w:t>
      </w:r>
      <w:r w:rsidR="00C61845">
        <w:rPr>
          <w:rFonts w:eastAsiaTheme="minorHAnsi"/>
        </w:rPr>
        <w:t xml:space="preserve"> </w:t>
      </w:r>
      <w:r w:rsidRPr="00C61845">
        <w:rPr>
          <w:rFonts w:eastAsiaTheme="minorHAnsi"/>
        </w:rPr>
        <w:t>product yield, or steps to improve product marketing).</w:t>
      </w:r>
    </w:p>
    <w:p w14:paraId="4C7372C7" w14:textId="7C3EAFE5" w:rsidR="00C61845" w:rsidRDefault="00A6143D" w:rsidP="00C61845">
      <w:pPr>
        <w:pStyle w:val="Extract"/>
        <w:rPr>
          <w:rFonts w:eastAsiaTheme="minorHAnsi"/>
        </w:rPr>
      </w:pPr>
      <w:r w:rsidRPr="00C61845">
        <w:rPr>
          <w:rFonts w:eastAsiaTheme="minorHAnsi"/>
          <w:b/>
          <w:bCs/>
        </w:rPr>
        <w:t>Data Science supports and encourages shifting between</w:t>
      </w:r>
      <w:r w:rsidR="00C61845">
        <w:rPr>
          <w:rFonts w:eastAsiaTheme="minorHAnsi"/>
          <w:b/>
          <w:bCs/>
        </w:rPr>
        <w:t xml:space="preserve"> </w:t>
      </w:r>
      <w:r w:rsidRPr="00C61845">
        <w:rPr>
          <w:rFonts w:eastAsiaTheme="minorHAnsi"/>
          <w:b/>
          <w:bCs/>
        </w:rPr>
        <w:t>deductive (hypothesis-based) and inductive (pattern</w:t>
      </w:r>
      <w:r w:rsidR="00C61845">
        <w:rPr>
          <w:rFonts w:eastAsiaTheme="minorHAnsi"/>
          <w:b/>
          <w:bCs/>
        </w:rPr>
        <w:t>-</w:t>
      </w:r>
      <w:r w:rsidRPr="00C61845">
        <w:rPr>
          <w:rFonts w:eastAsiaTheme="minorHAnsi"/>
          <w:b/>
          <w:bCs/>
        </w:rPr>
        <w:t>based)</w:t>
      </w:r>
      <w:r w:rsidR="00C61845">
        <w:rPr>
          <w:rFonts w:eastAsiaTheme="minorHAnsi"/>
          <w:b/>
          <w:bCs/>
        </w:rPr>
        <w:t xml:space="preserve"> </w:t>
      </w:r>
      <w:r w:rsidRPr="00C61845">
        <w:rPr>
          <w:rFonts w:eastAsiaTheme="minorHAnsi"/>
          <w:b/>
          <w:bCs/>
        </w:rPr>
        <w:t>reasoning</w:t>
      </w:r>
      <w:r w:rsidRPr="00C61845">
        <w:rPr>
          <w:rFonts w:eastAsiaTheme="minorHAnsi"/>
        </w:rPr>
        <w:t>.</w:t>
      </w:r>
      <w:r w:rsidR="00C61845">
        <w:rPr>
          <w:rFonts w:eastAsiaTheme="minorHAnsi"/>
          <w:b/>
          <w:bCs/>
        </w:rPr>
        <w:t xml:space="preserve"> </w:t>
      </w:r>
      <w:r w:rsidR="000A36DC">
        <w:rPr>
          <w:rFonts w:eastAsiaTheme="minorHAnsi"/>
        </w:rPr>
        <w:t>Thi</w:t>
      </w:r>
      <w:r w:rsidRPr="00C61845">
        <w:rPr>
          <w:rFonts w:eastAsiaTheme="minorHAnsi"/>
        </w:rPr>
        <w:t>s is a fundamental change from traditional analysis approaches.</w:t>
      </w:r>
      <w:r w:rsidR="00C61845">
        <w:rPr>
          <w:rFonts w:eastAsiaTheme="minorHAnsi"/>
          <w:b/>
          <w:bCs/>
        </w:rPr>
        <w:t xml:space="preserve"> </w:t>
      </w:r>
      <w:r w:rsidRPr="00C61845">
        <w:rPr>
          <w:rFonts w:eastAsiaTheme="minorHAnsi"/>
        </w:rPr>
        <w:t>Inductive reasoning and exploratory data analysis provide a means</w:t>
      </w:r>
      <w:r w:rsidR="00C61845">
        <w:rPr>
          <w:rFonts w:eastAsiaTheme="minorHAnsi"/>
          <w:b/>
          <w:bCs/>
        </w:rPr>
        <w:t xml:space="preserve"> </w:t>
      </w:r>
      <w:r w:rsidRPr="00C61845">
        <w:rPr>
          <w:rFonts w:eastAsiaTheme="minorHAnsi"/>
        </w:rPr>
        <w:t>to form or re</w:t>
      </w:r>
      <w:r w:rsidR="000A36DC">
        <w:rPr>
          <w:rFonts w:eastAsiaTheme="minorHAnsi"/>
        </w:rPr>
        <w:t>fi</w:t>
      </w:r>
      <w:r w:rsidRPr="00C61845">
        <w:rPr>
          <w:rFonts w:eastAsiaTheme="minorHAnsi"/>
        </w:rPr>
        <w:t>ne hypotheses and discover new analytic paths.</w:t>
      </w:r>
      <w:r w:rsidR="00C61845">
        <w:rPr>
          <w:rFonts w:eastAsiaTheme="minorHAnsi"/>
          <w:b/>
          <w:bCs/>
        </w:rPr>
        <w:t xml:space="preserve"> </w:t>
      </w:r>
      <w:r w:rsidRPr="00C61845">
        <w:rPr>
          <w:rFonts w:eastAsiaTheme="minorHAnsi"/>
        </w:rPr>
        <w:t xml:space="preserve">Models of reality no longer need to be static. </w:t>
      </w:r>
      <w:r w:rsidR="000A36DC">
        <w:rPr>
          <w:rFonts w:eastAsiaTheme="minorHAnsi"/>
        </w:rPr>
        <w:t>Th</w:t>
      </w:r>
      <w:r w:rsidRPr="00C61845">
        <w:rPr>
          <w:rFonts w:eastAsiaTheme="minorHAnsi"/>
        </w:rPr>
        <w:t>ey are constantly</w:t>
      </w:r>
      <w:r w:rsidR="00C61845">
        <w:rPr>
          <w:rFonts w:eastAsiaTheme="minorHAnsi"/>
          <w:b/>
          <w:bCs/>
        </w:rPr>
        <w:t xml:space="preserve"> </w:t>
      </w:r>
      <w:r w:rsidRPr="00C61845">
        <w:rPr>
          <w:rFonts w:eastAsiaTheme="minorHAnsi"/>
        </w:rPr>
        <w:t>tested, updated and improved until better models are found.</w:t>
      </w:r>
    </w:p>
    <w:p w14:paraId="57D91F66" w14:textId="77777777" w:rsidR="00C61845" w:rsidRDefault="00A6143D" w:rsidP="00C61845">
      <w:pPr>
        <w:pStyle w:val="Extract"/>
        <w:rPr>
          <w:rFonts w:eastAsiaTheme="minorHAnsi"/>
        </w:rPr>
      </w:pPr>
      <w:r w:rsidRPr="00C61845">
        <w:rPr>
          <w:rFonts w:eastAsiaTheme="minorHAnsi"/>
          <w:b/>
          <w:bCs/>
        </w:rPr>
        <w:t>Data Science is necessary for companies to stay with the</w:t>
      </w:r>
      <w:r w:rsidR="00C61845" w:rsidRPr="00C61845">
        <w:rPr>
          <w:rFonts w:eastAsiaTheme="minorHAnsi"/>
          <w:b/>
          <w:bCs/>
        </w:rPr>
        <w:t xml:space="preserve"> </w:t>
      </w:r>
      <w:r w:rsidRPr="00C61845">
        <w:rPr>
          <w:rFonts w:eastAsiaTheme="minorHAnsi"/>
          <w:b/>
          <w:bCs/>
        </w:rPr>
        <w:t>pack and compete in the future</w:t>
      </w:r>
      <w:r w:rsidRPr="00C61845">
        <w:rPr>
          <w:rFonts w:eastAsiaTheme="minorHAnsi"/>
        </w:rPr>
        <w:t>.</w:t>
      </w:r>
      <w:r w:rsidR="00C61845">
        <w:rPr>
          <w:rFonts w:eastAsiaTheme="minorHAnsi"/>
        </w:rPr>
        <w:t xml:space="preserve"> </w:t>
      </w:r>
      <w:r w:rsidRPr="00C61845">
        <w:rPr>
          <w:rFonts w:eastAsiaTheme="minorHAnsi"/>
        </w:rPr>
        <w:t>Organizations are constantly making decisions based on gut</w:t>
      </w:r>
      <w:r w:rsidR="00C61845">
        <w:rPr>
          <w:rFonts w:eastAsiaTheme="minorHAnsi"/>
        </w:rPr>
        <w:t xml:space="preserve"> </w:t>
      </w:r>
      <w:r w:rsidRPr="00C61845">
        <w:rPr>
          <w:rFonts w:eastAsiaTheme="minorHAnsi"/>
        </w:rPr>
        <w:t>instinct, loudest voice and best argument – sometimes they are</w:t>
      </w:r>
      <w:r w:rsidR="00C61845">
        <w:rPr>
          <w:rFonts w:eastAsiaTheme="minorHAnsi"/>
        </w:rPr>
        <w:t xml:space="preserve"> </w:t>
      </w:r>
      <w:r w:rsidRPr="00C61845">
        <w:rPr>
          <w:rFonts w:eastAsiaTheme="minorHAnsi"/>
        </w:rPr>
        <w:t>even informed by real information. "e winners and the losers in</w:t>
      </w:r>
      <w:r w:rsidR="00C61845">
        <w:rPr>
          <w:rFonts w:eastAsiaTheme="minorHAnsi"/>
        </w:rPr>
        <w:t xml:space="preserve"> </w:t>
      </w:r>
      <w:r w:rsidRPr="00C61845">
        <w:rPr>
          <w:rFonts w:eastAsiaTheme="minorHAnsi"/>
        </w:rPr>
        <w:t>the emerging data economy are going to be determined by their</w:t>
      </w:r>
      <w:r w:rsidR="00C61845">
        <w:rPr>
          <w:rFonts w:eastAsiaTheme="minorHAnsi"/>
        </w:rPr>
        <w:t xml:space="preserve"> </w:t>
      </w:r>
      <w:r w:rsidRPr="00C61845">
        <w:rPr>
          <w:rFonts w:eastAsiaTheme="minorHAnsi"/>
        </w:rPr>
        <w:t>Data Science teams.</w:t>
      </w:r>
    </w:p>
    <w:p w14:paraId="6001C97F" w14:textId="2DD7279E" w:rsidR="00C61845" w:rsidRDefault="00A6143D" w:rsidP="00C61845">
      <w:pPr>
        <w:pStyle w:val="Extract"/>
        <w:rPr>
          <w:rFonts w:eastAsiaTheme="minorHAnsi"/>
        </w:rPr>
      </w:pPr>
      <w:r w:rsidRPr="00C61845">
        <w:rPr>
          <w:rFonts w:eastAsiaTheme="minorHAnsi"/>
          <w:b/>
          <w:bCs/>
        </w:rPr>
        <w:t>Data Science capabilities can be built over time</w:t>
      </w:r>
      <w:r w:rsidRPr="00C61845">
        <w:rPr>
          <w:rFonts w:eastAsiaTheme="minorHAnsi"/>
        </w:rPr>
        <w:t>.</w:t>
      </w:r>
      <w:r w:rsidR="00C61845">
        <w:rPr>
          <w:rFonts w:eastAsiaTheme="minorHAnsi"/>
        </w:rPr>
        <w:t xml:space="preserve"> </w:t>
      </w:r>
      <w:r w:rsidRPr="00C61845">
        <w:rPr>
          <w:rFonts w:eastAsiaTheme="minorHAnsi"/>
        </w:rPr>
        <w:t>Organizations mature through a series of stages – Collect,</w:t>
      </w:r>
      <w:r w:rsidR="00C61845">
        <w:rPr>
          <w:rFonts w:eastAsiaTheme="minorHAnsi"/>
        </w:rPr>
        <w:t xml:space="preserve"> </w:t>
      </w:r>
      <w:r w:rsidRPr="00C61845">
        <w:rPr>
          <w:rFonts w:eastAsiaTheme="minorHAnsi"/>
        </w:rPr>
        <w:t>Describe, Discover, Predict, Advise – as they move from data</w:t>
      </w:r>
      <w:r w:rsidR="00C61845">
        <w:rPr>
          <w:rFonts w:eastAsiaTheme="minorHAnsi"/>
        </w:rPr>
        <w:t xml:space="preserve"> </w:t>
      </w:r>
      <w:r w:rsidRPr="00C61845">
        <w:rPr>
          <w:rFonts w:eastAsiaTheme="minorHAnsi"/>
        </w:rPr>
        <w:t>deluge to full Data Science maturity. At each stage, they can</w:t>
      </w:r>
      <w:r w:rsidR="00C61845">
        <w:rPr>
          <w:rFonts w:eastAsiaTheme="minorHAnsi"/>
        </w:rPr>
        <w:t xml:space="preserve"> </w:t>
      </w:r>
      <w:r w:rsidRPr="00C61845">
        <w:rPr>
          <w:rFonts w:eastAsiaTheme="minorHAnsi"/>
        </w:rPr>
        <w:t>tackle increasingly complex analytic goals with a wider breadth</w:t>
      </w:r>
      <w:r w:rsidR="00C61845">
        <w:rPr>
          <w:rFonts w:eastAsiaTheme="minorHAnsi"/>
        </w:rPr>
        <w:t xml:space="preserve"> </w:t>
      </w:r>
      <w:r w:rsidRPr="00C61845">
        <w:rPr>
          <w:rFonts w:eastAsiaTheme="minorHAnsi"/>
        </w:rPr>
        <w:t>of analytic capabilities. However, organizations need not reach</w:t>
      </w:r>
      <w:r w:rsidR="00C61845">
        <w:rPr>
          <w:rFonts w:eastAsiaTheme="minorHAnsi"/>
        </w:rPr>
        <w:t xml:space="preserve"> </w:t>
      </w:r>
      <w:r w:rsidRPr="00C61845">
        <w:rPr>
          <w:rFonts w:eastAsiaTheme="minorHAnsi"/>
        </w:rPr>
        <w:t xml:space="preserve">maximum Data Science maturity to achieve success. </w:t>
      </w:r>
      <w:r w:rsidR="000A36DC" w:rsidRPr="00C61845">
        <w:rPr>
          <w:rFonts w:eastAsiaTheme="minorHAnsi"/>
        </w:rPr>
        <w:t>Signi</w:t>
      </w:r>
      <w:r w:rsidR="000A36DC">
        <w:rPr>
          <w:rFonts w:eastAsiaTheme="minorHAnsi"/>
        </w:rPr>
        <w:t>f</w:t>
      </w:r>
      <w:r w:rsidR="000A36DC" w:rsidRPr="00C61845">
        <w:rPr>
          <w:rFonts w:eastAsiaTheme="minorHAnsi"/>
        </w:rPr>
        <w:t>icant</w:t>
      </w:r>
      <w:r w:rsidR="00C61845">
        <w:rPr>
          <w:rFonts w:eastAsiaTheme="minorHAnsi"/>
        </w:rPr>
        <w:t xml:space="preserve"> </w:t>
      </w:r>
      <w:r w:rsidRPr="00C61845">
        <w:rPr>
          <w:rFonts w:eastAsiaTheme="minorHAnsi"/>
        </w:rPr>
        <w:t>gains can be found in every stage.</w:t>
      </w:r>
    </w:p>
    <w:p w14:paraId="16762C72" w14:textId="3F9BE750" w:rsidR="00A6143D" w:rsidRPr="00C61845" w:rsidRDefault="00A6143D" w:rsidP="00C61845">
      <w:pPr>
        <w:pStyle w:val="Extract"/>
        <w:rPr>
          <w:rFonts w:eastAsiaTheme="minorHAnsi"/>
        </w:rPr>
      </w:pPr>
      <w:r w:rsidRPr="00C61845">
        <w:rPr>
          <w:rFonts w:eastAsiaTheme="minorHAnsi"/>
          <w:b/>
          <w:bCs/>
        </w:rPr>
        <w:t>Data Science is a di</w:t>
      </w:r>
      <w:r w:rsidR="00C61845" w:rsidRPr="00C61845">
        <w:rPr>
          <w:rFonts w:eastAsiaTheme="minorHAnsi"/>
          <w:b/>
          <w:bCs/>
        </w:rPr>
        <w:t>ff</w:t>
      </w:r>
      <w:r w:rsidRPr="00C61845">
        <w:rPr>
          <w:rFonts w:eastAsiaTheme="minorHAnsi"/>
          <w:b/>
          <w:bCs/>
        </w:rPr>
        <w:t>erent kind of team sport</w:t>
      </w:r>
      <w:r w:rsidRPr="00C61845">
        <w:rPr>
          <w:rFonts w:eastAsiaTheme="minorHAnsi"/>
        </w:rPr>
        <w:t>.</w:t>
      </w:r>
      <w:r w:rsidR="00C61845">
        <w:rPr>
          <w:rFonts w:eastAsiaTheme="minorHAnsi"/>
        </w:rPr>
        <w:t xml:space="preserve"> </w:t>
      </w:r>
      <w:r w:rsidRPr="00C61845">
        <w:rPr>
          <w:rFonts w:eastAsiaTheme="minorHAnsi"/>
        </w:rPr>
        <w:t>Data Science teams need a broad view of the organization. Leaders</w:t>
      </w:r>
      <w:r w:rsidR="00C61845">
        <w:rPr>
          <w:rFonts w:eastAsiaTheme="minorHAnsi"/>
        </w:rPr>
        <w:t xml:space="preserve"> </w:t>
      </w:r>
      <w:r w:rsidRPr="00C61845">
        <w:rPr>
          <w:rFonts w:eastAsiaTheme="minorHAnsi"/>
        </w:rPr>
        <w:t>must be key advocates who meet with stakeholders to ferret out</w:t>
      </w:r>
      <w:r w:rsidR="00C61845">
        <w:rPr>
          <w:rFonts w:eastAsiaTheme="minorHAnsi"/>
        </w:rPr>
        <w:t xml:space="preserve"> </w:t>
      </w:r>
      <w:r w:rsidRPr="00C61845">
        <w:rPr>
          <w:rFonts w:eastAsiaTheme="minorHAnsi"/>
        </w:rPr>
        <w:t>the hardest challenges, locate the data, connect disparate parts of</w:t>
      </w:r>
      <w:r w:rsidR="00C61845">
        <w:rPr>
          <w:rFonts w:eastAsiaTheme="minorHAnsi"/>
        </w:rPr>
        <w:t xml:space="preserve"> </w:t>
      </w:r>
      <w:r w:rsidRPr="00C61845">
        <w:rPr>
          <w:rFonts w:eastAsiaTheme="minorHAnsi"/>
        </w:rPr>
        <w:t>the business, and gain widespread buy-in.</w:t>
      </w:r>
    </w:p>
    <w:p w14:paraId="77DC3C5C" w14:textId="2EA9684C" w:rsidR="00EB5FF4" w:rsidRDefault="00EB5FF4" w:rsidP="00EB5FF4">
      <w:pPr>
        <w:pStyle w:val="Heading3"/>
        <w:rPr>
          <w:ins w:id="408" w:author="Alvarado, Rafael C (rca2t)" w:date="2020-12-11T16:16:00Z"/>
        </w:rPr>
      </w:pPr>
      <w:r>
        <w:t>Summary</w:t>
      </w:r>
      <w:bookmarkEnd w:id="406"/>
    </w:p>
    <w:p w14:paraId="42AA6E18" w14:textId="77777777" w:rsidR="00751B12" w:rsidRDefault="00362F0C" w:rsidP="00362F0C">
      <w:pPr>
        <w:pStyle w:val="BodyText"/>
        <w:rPr>
          <w:ins w:id="409" w:author="Alvarado, Rafael C (rca2t)" w:date="2020-12-11T16:17:00Z"/>
        </w:rPr>
      </w:pPr>
      <w:ins w:id="410" w:author="Alvarado, Rafael C (rca2t)" w:date="2020-12-11T16:16:00Z">
        <w:r>
          <w:t xml:space="preserve">Data science as we understand the term today </w:t>
        </w:r>
      </w:ins>
      <w:ins w:id="411" w:author="Alvarado, Rafael C (rca2t)" w:date="2020-12-11T16:17:00Z">
        <w:r w:rsidR="00751B12">
          <w:t xml:space="preserve">emerged around 2008. </w:t>
        </w:r>
      </w:ins>
    </w:p>
    <w:p w14:paraId="3412FFD4" w14:textId="09757217" w:rsidR="00362F0C" w:rsidRDefault="00751B12" w:rsidP="00362F0C">
      <w:pPr>
        <w:pStyle w:val="BodyText"/>
        <w:rPr>
          <w:ins w:id="412" w:author="Alvarado, Rafael C (rca2t)" w:date="2020-12-11T16:19:00Z"/>
        </w:rPr>
      </w:pPr>
      <w:ins w:id="413" w:author="Alvarado, Rafael C (rca2t)" w:date="2020-12-11T16:17:00Z">
        <w:r>
          <w:t>Clearly defined in contrast to statistics, Varian’s initial usage notwithstanding.</w:t>
        </w:r>
        <w:r w:rsidR="00362F0C">
          <w:t xml:space="preserve"> </w:t>
        </w:r>
      </w:ins>
      <w:ins w:id="414" w:author="Alvarado, Rafael C (rca2t)" w:date="2020-12-11T16:16:00Z">
        <w:r w:rsidR="00362F0C">
          <w:t xml:space="preserve"> </w:t>
        </w:r>
      </w:ins>
    </w:p>
    <w:p w14:paraId="79A68770" w14:textId="1863C7F6" w:rsidR="00C22102" w:rsidRDefault="00C22102" w:rsidP="00362F0C">
      <w:pPr>
        <w:pStyle w:val="BodyText"/>
        <w:rPr>
          <w:ins w:id="415" w:author="Alvarado, Rafael C (rca2t)" w:date="2020-12-11T16:19:00Z"/>
        </w:rPr>
      </w:pPr>
      <w:ins w:id="416" w:author="Alvarado, Rafael C (rca2t)" w:date="2020-12-11T16:19:00Z">
        <w:r>
          <w:t>It was met with skepticism.</w:t>
        </w:r>
      </w:ins>
    </w:p>
    <w:p w14:paraId="46FAF88A" w14:textId="767D07AB" w:rsidR="00C22102" w:rsidRDefault="00C22102" w:rsidP="00362F0C">
      <w:pPr>
        <w:pStyle w:val="BodyText"/>
        <w:rPr>
          <w:ins w:id="417" w:author="Alvarado, Rafael C (rca2t)" w:date="2020-12-11T16:18:00Z"/>
        </w:rPr>
      </w:pPr>
      <w:ins w:id="418" w:author="Alvarado, Rafael C (rca2t)" w:date="2020-12-11T16:19:00Z">
        <w:r>
          <w:t xml:space="preserve">Even </w:t>
        </w:r>
        <w:proofErr w:type="spellStart"/>
        <w:r>
          <w:t>AmStat</w:t>
        </w:r>
        <w:proofErr w:type="spellEnd"/>
        <w:r>
          <w:t xml:space="preserve"> conceded.</w:t>
        </w:r>
      </w:ins>
    </w:p>
    <w:p w14:paraId="046A2262" w14:textId="61E57447" w:rsidR="00751B12" w:rsidRPr="00362F0C" w:rsidDel="00751B12" w:rsidRDefault="00751B12">
      <w:pPr>
        <w:pStyle w:val="BodyText"/>
        <w:rPr>
          <w:del w:id="419" w:author="Alvarado, Rafael C (rca2t)" w:date="2020-12-11T16:18:00Z"/>
          <w:rPrChange w:id="420" w:author="Alvarado, Rafael C (rca2t)" w:date="2020-12-11T16:16:00Z">
            <w:rPr>
              <w:del w:id="421" w:author="Alvarado, Rafael C (rca2t)" w:date="2020-12-11T16:18:00Z"/>
            </w:rPr>
          </w:rPrChange>
        </w:rPr>
        <w:pPrChange w:id="422" w:author="Alvarado, Rafael C (rca2t)" w:date="2020-12-11T16:16:00Z">
          <w:pPr>
            <w:pStyle w:val="Heading3"/>
          </w:pPr>
        </w:pPrChange>
      </w:pPr>
      <w:ins w:id="423" w:author="Alvarado, Rafael C (rca2t)" w:date="2020-12-11T16:18:00Z">
        <w:r>
          <w:t>Salient features . . .</w:t>
        </w:r>
      </w:ins>
    </w:p>
    <w:p w14:paraId="24BDEA71" w14:textId="38F6F88F" w:rsidR="00EB5FF4" w:rsidDel="00751B12" w:rsidRDefault="009B60B7">
      <w:pPr>
        <w:pStyle w:val="BodyText"/>
        <w:ind w:firstLine="0"/>
        <w:rPr>
          <w:del w:id="424" w:author="Alvarado, Rafael C (rca2t)" w:date="2020-12-11T16:18:00Z"/>
        </w:rPr>
        <w:pPrChange w:id="425" w:author="Alvarado, Rafael C (rca2t)" w:date="2020-12-11T16:18:00Z">
          <w:pPr>
            <w:pStyle w:val="BodyText"/>
          </w:pPr>
        </w:pPrChange>
      </w:pPr>
      <w:del w:id="426" w:author="Alvarado, Rafael C (rca2t)" w:date="2020-12-11T16:18:00Z">
        <w:r w:rsidDel="00751B12">
          <w:delText xml:space="preserve">Only loosely </w:delText>
        </w:r>
        <w:r w:rsidR="00EB5FF4" w:rsidDel="00751B12">
          <w:delText xml:space="preserve">connected to previous </w:delText>
        </w:r>
        <w:r w:rsidDel="00751B12">
          <w:delText>usages.</w:delText>
        </w:r>
      </w:del>
    </w:p>
    <w:p w14:paraId="69BDC690" w14:textId="67B690EC" w:rsidR="00EB5FF4" w:rsidDel="00751B12" w:rsidRDefault="00EB5FF4">
      <w:pPr>
        <w:pStyle w:val="BodyText"/>
        <w:ind w:firstLine="0"/>
        <w:rPr>
          <w:del w:id="427" w:author="Alvarado, Rafael C (rca2t)" w:date="2020-12-11T16:18:00Z"/>
        </w:rPr>
        <w:pPrChange w:id="428" w:author="Alvarado, Rafael C (rca2t)" w:date="2020-12-11T16:18:00Z">
          <w:pPr>
            <w:pStyle w:val="BodyText"/>
          </w:pPr>
        </w:pPrChange>
      </w:pPr>
      <w:del w:id="429" w:author="Alvarado, Rafael C (rca2t)" w:date="2020-12-11T16:18:00Z">
        <w:r w:rsidDel="00751B12">
          <w:delText>The term, we know, was in the air</w:delText>
        </w:r>
        <w:r w:rsidR="009B60B7" w:rsidDel="00751B12">
          <w:delText>.</w:delText>
        </w:r>
      </w:del>
    </w:p>
    <w:p w14:paraId="0CE0B122" w14:textId="4F2C4DE3" w:rsidR="00EB5FF4" w:rsidDel="00751B12" w:rsidRDefault="00EB5FF4">
      <w:pPr>
        <w:pStyle w:val="BodyText"/>
        <w:ind w:firstLine="0"/>
        <w:rPr>
          <w:del w:id="430" w:author="Alvarado, Rafael C (rca2t)" w:date="2020-12-11T16:18:00Z"/>
        </w:rPr>
        <w:pPrChange w:id="431" w:author="Alvarado, Rafael C (rca2t)" w:date="2020-12-11T16:18:00Z">
          <w:pPr>
            <w:pStyle w:val="BodyText"/>
          </w:pPr>
        </w:pPrChange>
      </w:pPr>
      <w:del w:id="432" w:author="Alvarado, Rafael C (rca2t)" w:date="2020-12-11T16:18:00Z">
        <w:r w:rsidDel="00751B12">
          <w:delText>A change in the labor market precipitated by Google.</w:delText>
        </w:r>
      </w:del>
    </w:p>
    <w:p w14:paraId="788BE8EE" w14:textId="71B4D67A" w:rsidR="009B60B7" w:rsidRPr="00EB5FF4" w:rsidRDefault="009B60B7">
      <w:pPr>
        <w:pStyle w:val="BodyText"/>
      </w:pPr>
      <w:del w:id="433" w:author="Alvarado, Rafael C (rca2t)" w:date="2020-12-11T16:18:00Z">
        <w:r w:rsidDel="00751B12">
          <w:delText>From companies built within the datasphere.</w:delText>
        </w:r>
      </w:del>
    </w:p>
    <w:p w14:paraId="354AA0D9" w14:textId="6897F39E" w:rsidR="00AC5A65" w:rsidRDefault="00AB37ED" w:rsidP="005B31A8">
      <w:pPr>
        <w:pStyle w:val="Heading2"/>
        <w:rPr>
          <w:ins w:id="434" w:author="Alvarado, Rafael C (rca2t)" w:date="2020-12-06T18:04:00Z"/>
        </w:rPr>
      </w:pPr>
      <w:bookmarkStart w:id="435" w:name="_Toc48290879"/>
      <w:r>
        <w:t xml:space="preserve">Milestone </w:t>
      </w:r>
      <w:r w:rsidR="00BA274C">
        <w:t>5</w:t>
      </w:r>
      <w:r w:rsidR="00E05A47">
        <w:t>:</w:t>
      </w:r>
      <w:r w:rsidR="00CC36F7">
        <w:t xml:space="preserve"> </w:t>
      </w:r>
      <w:r w:rsidR="00D60CAA">
        <w:t>201</w:t>
      </w:r>
      <w:bookmarkEnd w:id="435"/>
      <w:r w:rsidR="003040A1">
        <w:t>3 The Academic Response</w:t>
      </w:r>
    </w:p>
    <w:p w14:paraId="0231083C" w14:textId="6E7EFA82" w:rsidR="00F26163" w:rsidRDefault="00AC427A">
      <w:pPr>
        <w:pStyle w:val="BodyText"/>
        <w:rPr>
          <w:ins w:id="436" w:author="Alvarado, Rafael C (rca2t)" w:date="2020-12-07T09:34:00Z"/>
        </w:rPr>
        <w:pPrChange w:id="437" w:author="Alvarado, Rafael C (rca2t)" w:date="2020-12-07T09:36:00Z">
          <w:pPr/>
        </w:pPrChange>
      </w:pPr>
      <w:ins w:id="438" w:author="Alvarado, Rafael C (rca2t)" w:date="2020-12-06T18:05:00Z">
        <w:r>
          <w:t xml:space="preserve">From demand to </w:t>
        </w:r>
        <w:r w:rsidR="00E31827">
          <w:t xml:space="preserve">education </w:t>
        </w:r>
      </w:ins>
      <w:ins w:id="439" w:author="Alvarado, Rafael C (rca2t)" w:date="2020-12-07T09:36:00Z">
        <w:r w:rsidR="002017FD">
          <w:t>…</w:t>
        </w:r>
      </w:ins>
      <w:ins w:id="440" w:author="Alvarado, Rafael C (rca2t)" w:date="2020-12-06T18:06:00Z">
        <w:r w:rsidR="00F26163">
          <w:t xml:space="preserve"> The </w:t>
        </w:r>
        <w:r w:rsidR="008536B2">
          <w:t xml:space="preserve">troubled relation to statistics continues </w:t>
        </w:r>
      </w:ins>
      <w:ins w:id="441" w:author="Alvarado, Rafael C (rca2t)" w:date="2020-12-07T09:36:00Z">
        <w:r w:rsidR="002017FD">
          <w:t>…</w:t>
        </w:r>
      </w:ins>
    </w:p>
    <w:p w14:paraId="047E6327" w14:textId="5E538236" w:rsidR="002F3785" w:rsidRDefault="00F01466" w:rsidP="00F01466">
      <w:pPr>
        <w:pStyle w:val="BodyText"/>
        <w:rPr>
          <w:ins w:id="442" w:author="Alvarado, Rafael C (rca2t)" w:date="2020-12-07T09:35:00Z"/>
        </w:rPr>
      </w:pPr>
      <w:ins w:id="443" w:author="Alvarado, Rafael C (rca2t)" w:date="2020-12-07T09:35:00Z">
        <w:r>
          <w:t>Discuss both curricular responses and textbooks</w:t>
        </w:r>
      </w:ins>
    </w:p>
    <w:p w14:paraId="44B74D66" w14:textId="52A2D122" w:rsidR="00F01466" w:rsidRDefault="00F01466" w:rsidP="00F01466">
      <w:pPr>
        <w:pStyle w:val="BodyText"/>
        <w:rPr>
          <w:ins w:id="444" w:author="Alvarado, Rafael C (rca2t)" w:date="2020-12-07T09:36:00Z"/>
        </w:rPr>
      </w:pPr>
      <w:ins w:id="445" w:author="Alvarado, Rafael C (rca2t)" w:date="2020-12-07T09:35:00Z">
        <w:r>
          <w:t xml:space="preserve">The academic response was to </w:t>
        </w:r>
        <w:r w:rsidR="002017FD">
          <w:t>encompass the industrial development within an academic framew</w:t>
        </w:r>
      </w:ins>
      <w:ins w:id="446" w:author="Alvarado, Rafael C (rca2t)" w:date="2020-12-07T09:36:00Z">
        <w:r w:rsidR="002017FD">
          <w:t>ork.</w:t>
        </w:r>
      </w:ins>
    </w:p>
    <w:p w14:paraId="4B3DEA48" w14:textId="74645983" w:rsidR="002017FD" w:rsidRDefault="002017FD" w:rsidP="00F01466">
      <w:pPr>
        <w:pStyle w:val="BodyText"/>
        <w:rPr>
          <w:ins w:id="447" w:author="Alvarado, Rafael C (rca2t)" w:date="2020-12-07T09:35:00Z"/>
        </w:rPr>
      </w:pPr>
      <w:ins w:id="448" w:author="Alvarado, Rafael C (rca2t)" w:date="2020-12-07T09:36:00Z">
        <w:r>
          <w:t>Some resentment  …</w:t>
        </w:r>
      </w:ins>
    </w:p>
    <w:p w14:paraId="6B1EBCDF" w14:textId="5C8B128D" w:rsidR="00F01466" w:rsidRPr="00884964" w:rsidDel="00F01466" w:rsidRDefault="00F01466">
      <w:pPr>
        <w:pStyle w:val="BodyText"/>
        <w:rPr>
          <w:del w:id="449" w:author="Alvarado, Rafael C (rca2t)" w:date="2020-12-07T09:35:00Z"/>
        </w:rPr>
        <w:pPrChange w:id="450" w:author="Alvarado, Rafael C (rca2t)" w:date="2020-12-07T09:35:00Z">
          <w:pPr>
            <w:pStyle w:val="Heading2"/>
          </w:pPr>
        </w:pPrChange>
      </w:pPr>
    </w:p>
    <w:p w14:paraId="0DFC8DD6" w14:textId="64E398C7" w:rsidR="003040A1" w:rsidRDefault="003040A1" w:rsidP="003040A1">
      <w:pPr>
        <w:pStyle w:val="Heading3"/>
      </w:pPr>
      <w:proofErr w:type="spellStart"/>
      <w:r>
        <w:t>Wladawsky</w:t>
      </w:r>
      <w:proofErr w:type="spellEnd"/>
      <w:r>
        <w:t>-Berger 2013</w:t>
      </w:r>
    </w:p>
    <w:p w14:paraId="01898B79" w14:textId="64EA6C43" w:rsidR="003040A1" w:rsidRPr="003040A1" w:rsidRDefault="003040A1">
      <w:pPr>
        <w:pStyle w:val="BodyText"/>
        <w:pPrChange w:id="451" w:author="Alvarado, Rafael C (rca2t)" w:date="2020-12-07T09:36:00Z">
          <w:pPr/>
        </w:pPrChange>
      </w:pPr>
      <w:r>
        <w:t xml:space="preserve">Cites </w:t>
      </w:r>
      <w:r w:rsidRPr="00E31827">
        <w:rPr>
          <w:i/>
          <w:iCs/>
          <w:sz w:val="22"/>
          <w:szCs w:val="22"/>
          <w:rPrChange w:id="452" w:author="Alvarado, Rafael C (rca2t)" w:date="2020-12-06T18:05:00Z">
            <w:rPr/>
          </w:rPrChange>
        </w:rPr>
        <w:t>HBR</w:t>
      </w:r>
      <w:r w:rsidRPr="00E31827">
        <w:rPr>
          <w:sz w:val="22"/>
          <w:szCs w:val="22"/>
          <w:rPrChange w:id="453" w:author="Alvarado, Rafael C (rca2t)" w:date="2020-12-06T18:05:00Z">
            <w:rPr/>
          </w:rPrChange>
        </w:rPr>
        <w:t xml:space="preserve"> </w:t>
      </w:r>
      <w:r>
        <w:t xml:space="preserve">article to argue that “The emergence of data science is </w:t>
      </w:r>
      <w:r w:rsidR="00617303">
        <w:fldChar w:fldCharType="begin"/>
      </w:r>
      <w:r w:rsidR="00617303">
        <w:instrText xml:space="preserve"> HYPERLINK "https://blog.irvingwb.com/blog/2013/01/reflections-on-big-data-data-science-and-related-subjects.html" </w:instrText>
      </w:r>
      <w:r w:rsidR="00617303">
        <w:fldChar w:fldCharType="separate"/>
      </w:r>
      <w:r>
        <w:rPr>
          <w:rStyle w:val="Hyperlink"/>
          <w:rFonts w:eastAsiaTheme="majorEastAsia"/>
        </w:rPr>
        <w:t>closely intertwined</w:t>
      </w:r>
      <w:r w:rsidR="00617303">
        <w:rPr>
          <w:rStyle w:val="Hyperlink"/>
          <w:rFonts w:eastAsiaTheme="majorEastAsia"/>
        </w:rPr>
        <w:fldChar w:fldCharType="end"/>
      </w:r>
      <w:r>
        <w:t xml:space="preserve"> with the explosive growth of </w:t>
      </w:r>
      <w:r w:rsidR="00617303">
        <w:fldChar w:fldCharType="begin"/>
      </w:r>
      <w:r w:rsidR="00617303">
        <w:instrText xml:space="preserve"> HYPERLINK "https://en.wikipedia.org/wiki/Big_data" </w:instrText>
      </w:r>
      <w:r w:rsidR="00617303">
        <w:fldChar w:fldCharType="separate"/>
      </w:r>
      <w:r>
        <w:rPr>
          <w:rStyle w:val="Hyperlink"/>
          <w:rFonts w:eastAsiaTheme="majorEastAsia"/>
        </w:rPr>
        <w:t>big data</w:t>
      </w:r>
      <w:r w:rsidR="00617303">
        <w:rPr>
          <w:rStyle w:val="Hyperlink"/>
          <w:rFonts w:eastAsiaTheme="majorEastAsia"/>
        </w:rPr>
        <w:fldChar w:fldCharType="end"/>
      </w:r>
      <w:r>
        <w:t xml:space="preserve"> over the past decade”  </w:t>
      </w:r>
      <w:r>
        <w:fldChar w:fldCharType="begin"/>
      </w:r>
      <w:r>
        <w:instrText xml:space="preserve"> ADDIN ZOTERO_ITEM CSL_CITATION {"citationID":"ivP03DgW","properties":{"formattedCitation":"(Wladawsky-Berger 2013)","plainCitation":"(Wladawsky-Berger 2013)","noteIndex":0},"citationItems":[{"id":18877,"uris":["http://zotero.org/users/10812/items/6EFSRS93"],"uri":["http://zotero.org/users/10812/items/6EFSRS93"],"itemData":{"id":18877,"type":"webpage","abstract":"Data Science is emerging as a hot new profession and academic discipline. Data Scientist: the Sexiest Job of the 21st Century is the title of a recent Harvard Business Review article. Its authors, Tom Davenport and D. J. Patil, define...","container-title":"Irving Wladawsky-Berger","title":"Data Science - the Emergence of a New Discipline","URL":"https://blog.irvingwb.com/blog/2013/04/data-science-the-potential-emergence-of-a-new-discipline.html","author":[{"family":"Wladawsky-Berger","given":"Irving"}],"accessed":{"date-parts":[["2020",8,28]]},"issued":{"date-parts":[["2013",4,15]]}}}],"schema":"https://github.com/citation-style-language/schema/raw/master/csl-citation.json"} </w:instrText>
      </w:r>
      <w:r>
        <w:fldChar w:fldCharType="separate"/>
      </w:r>
      <w:r>
        <w:rPr>
          <w:noProof/>
        </w:rPr>
        <w:t>(Wladawsky-Berger 2013)</w:t>
      </w:r>
      <w:r>
        <w:fldChar w:fldCharType="end"/>
      </w:r>
      <w:r>
        <w:t>.</w:t>
      </w:r>
    </w:p>
    <w:p w14:paraId="43A9A89E" w14:textId="4DFEF331" w:rsidR="003040A1" w:rsidRPr="003040A1" w:rsidRDefault="003040A1" w:rsidP="003040A1">
      <w:pPr>
        <w:pStyle w:val="Heading3"/>
      </w:pPr>
      <w:r>
        <w:lastRenderedPageBreak/>
        <w:t>Donoho 2017</w:t>
      </w:r>
    </w:p>
    <w:p w14:paraId="6057E53F" w14:textId="4DFAA807" w:rsidR="00360C48" w:rsidRDefault="000C6023" w:rsidP="00B71073">
      <w:pPr>
        <w:pStyle w:val="BodyText"/>
      </w:pPr>
      <w:r>
        <w:t xml:space="preserve">Academic critique </w:t>
      </w:r>
      <w:r>
        <w:fldChar w:fldCharType="begin"/>
      </w:r>
      <w:r w:rsidR="008C6A02">
        <w:instrText xml:space="preserve"> ADDIN ZOTERO_ITEM CSL_CITATION {"citationID":"Wm56vnYw","properties":{"formattedCitation":"(Donoho 2017)","plainCitation":"(Donoho 2017)","noteIndex":0},"citationItems":[{"id":8812,"uris":["http://zotero.org/users/10812/items/S4GJXB63"],"uri":["http://zotero.org/users/10812/items/S4GJXB63"],"itemData":{"id":8812,"type":"article-journal","abstract":"More than 50 years ago, John Tukey called for a reformation of academic statistics. In “The Future of Data Analysis,” he pointed to the existence of an as-yet unrecognized science, whose subject of interest was learning from data, or “data analysis.” Ten to 20 years ago, John Chambers, Jeff Wu, Bill Cleveland, and Leo Breiman independently once again urged academic statistics to expand its boundaries beyond the classical domain of theoretical statistics; Chambers called for more emphasis on data preparation and presentation rather than statistical modeling; and Breiman called for emphasis on prediction rather than inference. Cleveland and Wu even suggested the catchy name “data science” for this envisioned field. A recent and growing phenomenon has been the emergence of “data science” programs at major universities, including UC Berkeley, NYU, MIT, and most prominently, the University of Michigan, which in September 2015 announced a $100M “Data Science Initiative” that aims to hire 35 new faculty. Teaching in these new programs has significant overlap in curricular subject matter with traditional statistics courses; yet many academic statisticians perceive the new programs as “cultural appropriation.” This article reviews some ingredients of the current “data science moment,” including recent commentary about data science in the popular media, and about how/whether data science is really different from statistics. The now-contemplated field of data science amounts to a superset of the fields of statistics and machine learning, which adds some technology for “scaling up” to “big data.” This chosen superset is motivated by commercial rather than intellectual developments. Choosing in this way is likely to miss out on the really important intellectual event of the next 50 years. Because all of science itself will soon become data that can be mined, the imminent revolution in data science is not about mere “scaling up,” but instead the emergence of scientific studies of data analysis science-wide. In the future, we will be able to predict how a proposal to change data analysis workflows would impact the validity of data analysis across all of science, even predicting the impacts field-by-field. Drawing on work by Tukey, Cleveland, Chambers, and Breiman, I present a vision of data science based on the activities of people who are “learning from data,” and I describe an academic field dedicated to improving that activity in an evidence-based manner. This new field is a better academic enlargement of statistics and machine learning than today’s data science initiatives, while being able to accommodate the same short-term goals. Based on a presentation at the Tukey Centennial Workshop, Princeton, NJ, September 18, 2015.","container-title":"Journal of Computational and Graphical Statistics","DOI":"10.1080/10618600.2017.1384734","ISSN":"1061-8600","issue":"4","page":"745-766","source":"Taylor and Francis+NEJM","title":"50 Years of Data Science","volume":"26","author":[{"family":"Donoho","given":"David"}],"issued":{"date-parts":[["2017",10,2]]}}}],"schema":"https://github.com/citation-style-language/schema/raw/master/csl-citation.json"} </w:instrText>
      </w:r>
      <w:r>
        <w:fldChar w:fldCharType="separate"/>
      </w:r>
      <w:r w:rsidR="008C6A02">
        <w:rPr>
          <w:noProof/>
        </w:rPr>
        <w:t>(Donoho 2017)</w:t>
      </w:r>
      <w:r>
        <w:fldChar w:fldCharType="end"/>
      </w:r>
      <w:r w:rsidR="00107898">
        <w:t>. Legitimacy throu</w:t>
      </w:r>
      <w:r w:rsidR="00360C48">
        <w:t xml:space="preserve">gh claims of ancestral lineage. </w:t>
      </w:r>
      <w:r w:rsidR="00B71073">
        <w:t>Donoho’s account, which is accepted as canonical on the basis of his authority and what might be called his Tukey number (as a student of his at Princeton, this would be 0),  picture is both incomplete and biased.</w:t>
      </w:r>
    </w:p>
    <w:p w14:paraId="66C48079" w14:textId="77777777" w:rsidR="00002252" w:rsidRDefault="000B4E36" w:rsidP="00B71073">
      <w:pPr>
        <w:pStyle w:val="BodyText"/>
      </w:pPr>
      <w:r>
        <w:t>“The evolutionary journey from data analysis [Huber 2011] to data science started in</w:t>
      </w:r>
      <w:r w:rsidR="00360C48">
        <w:t xml:space="preserve"> the statistics and mathematics community in 1962. It was stated that “data analysis is intrinsically an empirical science” [Tukey 1962].” </w:t>
      </w:r>
      <w:r w:rsidR="00360C48">
        <w:fldChar w:fldCharType="begin"/>
      </w:r>
      <w:r w:rsidR="00360C48">
        <w:instrText xml:space="preserve"> ADDIN ZOTERO_ITEM CSL_CITATION {"citationID":"nfdh3OQw","properties":{"formattedCitation":"(Cao 2017)","plainCitation":"(Cao 2017)","dontUpdate":true,"noteIndex":0},"citationItems":[{"id":17530,"uris":["http://zotero.org/users/10812/items/HEGYAR2N"],"uri":["http://zotero.org/users/10812/items/HEGYAR2N"],"itemData":{"id":17530,"type":"article-journal","abstract":"The 21st century has ushered in the age of big data and data economy, in which data DNA, which carries important knowledge, insights, and potential, has become an intrinsic constituent of all data-based organisms. An appropriate understanding of data DNA and its organisms relies on the new field of data science and its keystone, analytics. Although it is widely debated whether big data is only hype and buzz, and data science is still in a very early phase, significant challenges and opportunities are emerging or have been inspired by the research, innovation, business, profession, and education of data science. This article provides a comprehensive survey and tutorial of the fundamental aspects of data science: the evolution from data analysis to data science, the data science concepts, a big picture of the era of data science, the major challenges and directions in data innovation, the nature of data analytics, new industrialization and service opportunities in the data economy, the profession and competency of data education, and the future of data science. This article is the first in the field to draw a comprehensive big picture, in addition to offering rich observations, lessons, and thinking about data science and analytics.","container-title":"ACM Computing Surveys","DOI":"10.1145/3076253","ISSN":"0360-0300","issue":"3","journalAbbreviation":"ACM Comput. Surv.","page":"43:1–43:42","source":"October 2017","title":"Data Science: A Comprehensive Overview","title-short":"Data Science","volume":"50","author":[{"family":"Cao","given":"Longbing"}],"issued":{"date-parts":[["2017",6,29]]}}}],"schema":"https://github.com/citation-style-language/schema/raw/master/csl-citation.json"} </w:instrText>
      </w:r>
      <w:r w:rsidR="00360C48">
        <w:fldChar w:fldCharType="separate"/>
      </w:r>
      <w:r w:rsidR="00360C48">
        <w:rPr>
          <w:noProof/>
        </w:rPr>
        <w:t>(Cao 2017: 43.4)</w:t>
      </w:r>
      <w:r w:rsidR="00360C48">
        <w:fldChar w:fldCharType="end"/>
      </w:r>
    </w:p>
    <w:p w14:paraId="62569CC4" w14:textId="16940DCE" w:rsidR="00FC32BE" w:rsidRDefault="00002252" w:rsidP="00B71073">
      <w:pPr>
        <w:pStyle w:val="BodyText"/>
      </w:pPr>
      <w:r>
        <w:t xml:space="preserve">“Data science is a pipeline between academic disciplines.” </w:t>
      </w:r>
      <w:r>
        <w:fldChar w:fldCharType="begin"/>
      </w:r>
      <w:r w:rsidR="00B81B9A">
        <w:instrText xml:space="preserve"> ADDIN ZOTERO_ITEM CSL_CITATION {"citationID":"xKxbj9f4","properties":{"formattedCitation":"(Watters 2011)","plainCitation":"(Watters 2011)","dontUpdate":true,"noteIndex":0},"citationItems":[{"id":17517,"uris":["http://zotero.org/users/10812/items/FI48VC64"],"uri":["http://zotero.org/users/10812/items/FI48VC64"],"itemData":{"id":17517,"type":"post-weblog","abstract":"Strata speaker and PhD candidate Drew Conway discusses how data science is influencing the processes and outcomes of academic research in the social sciences.","container-title":"O'Reilly Radar","language":"en-US","note":"source: radar.oreilly.com","title":"Data science is a pipeline between academic disciplines","URL":"http://radar.oreilly.com/2011/08/data-science-social-science-academic.html","author":[{"family":"Watters","given":"Audrey"}],"accessed":{"date-parts":[["2020",5,20]]},"issued":{"date-parts":[["2011",8,16]]}}}],"schema":"https://github.com/citation-style-language/schema/raw/master/csl-citation.json"} </w:instrText>
      </w:r>
      <w:r>
        <w:fldChar w:fldCharType="separate"/>
      </w:r>
      <w:r>
        <w:rPr>
          <w:noProof/>
        </w:rPr>
        <w:t>(Cao 2017)</w:t>
      </w:r>
      <w:r>
        <w:fldChar w:fldCharType="end"/>
      </w:r>
    </w:p>
    <w:p w14:paraId="7C930FD9" w14:textId="69A9D3C8" w:rsidR="00FC32BE" w:rsidRDefault="00FC32BE" w:rsidP="00F27423">
      <w:pPr>
        <w:pStyle w:val="Extract"/>
        <w:rPr>
          <w:ins w:id="454" w:author="Alvarado, Rafael C (rca2t)" w:date="2020-12-07T09:21:00Z"/>
        </w:rPr>
      </w:pPr>
      <w:r w:rsidRPr="00FC32BE">
        <w:t xml:space="preserve">“Statisticians know who they are. They will turn around to engage, not keep walking, if called data scientists. All others believe that the big data-related changes necessitate a redefining of statistics and statisticians, yet they have not even proposed a working definition that differentiates data science and data scientist from statistics and statisticians, respectively.” </w:t>
      </w:r>
      <w:r w:rsidRPr="00FC32BE">
        <w:fldChar w:fldCharType="begin"/>
      </w:r>
      <w:r w:rsidRPr="00FC32BE">
        <w:instrText xml:space="preserve"> ADDIN ZOTERO_ITEM CSL_CITATION {"citationID":"XAihPi0g","properties":{"formattedCitation":"(Ratner 2017)","plainCitation":"(Ratner 2017)","dontUpdate":true,"noteIndex":0},"citationItems":[{"id":17581,"uris":["http://zotero.org/users/10812/items/WM4XYJXG"],"uri":["http://zotero.org/users/10812/items/WM4XYJXG"],"itemData":{"id":17581,"type":"book","abstract":"Interest in predictive analytics of big data has grown exponentially in the four years since the publication of Statistical and Machine-Learning Data Mining: Techniques for Better Predictive Modeling and Analysis of Big Data, Second Edition. In the third edition of this bestseller, the author has completely revised, reorganized, and repositioned the original chapters and produced 13 new chapters of creative and useful machine-learning data mining techniques. In sum, the 43 chapters of simple yet insightful quantitative techniques make this book unique in the field of data mining literature.  What is new in the Third Edition:   The current chapters have been completely rewritten.    The core content has been extended with strategies and methods for problems drawn from the top predictive analytics conference and statistical modeling workshops.   Adds thirteen new chapters including coverage of data science and its rise, market share estimation, share of wallet modeling without survey data, latent market segmentation, statistical regression modeling that deals with incomplete data, decile analysis assessment in terms of the predictive power of the data, and a user-friendly version of text mining, not requiring an advanced background in natural language processing (NLP).   Includes SAS subroutines which can be easily converted to other languages.  As in the previous edition, this book offers detailed background, discussion, and illustration of specific methods for solving the most commonly experienced problems in predictive modeling and analysis of big data. The author addresses each methodology and assigns its application to a specific type of problem. To better ground readers, the book provides an in-depth discussion of the basic methodologies of predictive modeling and analysis. While this type of overview has been attempted before, this approach offers a truly nitty-gritty, step-by-step method that both tyros and experts in the field can enjoy playing with.","ISBN":"978-1-351-65238-4","language":"en","note":"Google-Books-ID: ulAsDwAAQBAJ","number-of-pages":"849","publisher":"CRC Press","source":"Google Books","title":"Statistical and Machine-Learning Data Mining: Techniques for Better Predictive Modeling and Analysis of Big Data, Third Edition","title-short":"Statistical and Machine-Learning Data Mining","author":[{"family":"Ratner","given":"Bruce"}],"issued":{"date-parts":[["2017",7,12]]}}}],"schema":"https://github.com/citation-style-language/schema/raw/master/csl-citation.json"} </w:instrText>
      </w:r>
      <w:r w:rsidRPr="00FC32BE">
        <w:fldChar w:fldCharType="separate"/>
      </w:r>
      <w:r w:rsidRPr="00FC32BE">
        <w:rPr>
          <w:noProof/>
        </w:rPr>
        <w:t>(Ratner 2017: 5)</w:t>
      </w:r>
      <w:r w:rsidRPr="00FC32BE">
        <w:fldChar w:fldCharType="end"/>
      </w:r>
    </w:p>
    <w:p w14:paraId="289F8D7F" w14:textId="4869447E" w:rsidR="00AC47E2" w:rsidRPr="008A395F" w:rsidRDefault="00F27423">
      <w:pPr>
        <w:pStyle w:val="BodyText"/>
      </w:pPr>
      <w:ins w:id="455" w:author="Alvarado, Rafael C (rca2t)" w:date="2020-12-07T09:21:00Z">
        <w:r>
          <w:t>It is not clear what Ratner means by a “working definition.”</w:t>
        </w:r>
        <w:r w:rsidR="00AC47E2">
          <w:t xml:space="preserve"> In any case, the resentment is palpable.</w:t>
        </w:r>
      </w:ins>
    </w:p>
    <w:p w14:paraId="1CD7C5DC" w14:textId="49687CDC" w:rsidR="008A395F" w:rsidRDefault="008A395F" w:rsidP="008A395F">
      <w:r>
        <w:t>Observations</w:t>
      </w:r>
    </w:p>
    <w:p w14:paraId="39B8316C" w14:textId="15061E03" w:rsidR="002B532B" w:rsidRDefault="002B532B" w:rsidP="005733B2">
      <w:pPr>
        <w:pStyle w:val="ListParagraph"/>
        <w:numPr>
          <w:ilvl w:val="0"/>
          <w:numId w:val="28"/>
        </w:numPr>
      </w:pPr>
      <w:r>
        <w:t xml:space="preserve">This is history is characterized by </w:t>
      </w:r>
      <w:r w:rsidR="0024653E">
        <w:t>back-and-forth (dare I say dialectic?) struggle between two camps</w:t>
      </w:r>
      <w:r w:rsidR="00564C45">
        <w:t xml:space="preserve">: people of the database and people of statistics. One is concerned with problems and opportunities that arise from the accumulation of data, especially in the area of science. The other is concern with </w:t>
      </w:r>
      <w:r w:rsidR="002C762E">
        <w:t xml:space="preserve">statistics as the royal road to science, and improving on methods. Both are concerned with science and data, but each focuses on a different area. </w:t>
      </w:r>
      <w:r w:rsidR="009B5892">
        <w:t>Also: decision-making vs inference.</w:t>
      </w:r>
    </w:p>
    <w:p w14:paraId="1EBEAA4A" w14:textId="77777777" w:rsidR="008A395F" w:rsidRDefault="000A5116" w:rsidP="005733B2">
      <w:pPr>
        <w:pStyle w:val="ListParagraph"/>
        <w:numPr>
          <w:ilvl w:val="0"/>
          <w:numId w:val="28"/>
        </w:numPr>
      </w:pPr>
      <w:r>
        <w:t xml:space="preserve">Data science might fairly be described as the site of this </w:t>
      </w:r>
      <w:r w:rsidR="00090A96">
        <w:t>conflict, a fertile ground who success is due precisely to the generativity produced by the interdisciplinarity.</w:t>
      </w:r>
    </w:p>
    <w:p w14:paraId="401D8AAC" w14:textId="117E3EA7" w:rsidR="000A5116" w:rsidRDefault="000A5116" w:rsidP="005733B2">
      <w:pPr>
        <w:pStyle w:val="ListParagraph"/>
        <w:numPr>
          <w:ilvl w:val="0"/>
          <w:numId w:val="28"/>
        </w:numPr>
      </w:pPr>
      <w:r>
        <w:t>Nevertheless, there is a common ground.</w:t>
      </w:r>
    </w:p>
    <w:p w14:paraId="333636DB" w14:textId="68E27C1F" w:rsidR="00454A9D" w:rsidRDefault="00454A9D" w:rsidP="00454A9D">
      <w:pPr>
        <w:pStyle w:val="Heading3"/>
      </w:pPr>
      <w:bookmarkStart w:id="456" w:name="_Toc48290880"/>
      <w:r>
        <w:t>Wing 2019</w:t>
      </w:r>
      <w:bookmarkEnd w:id="456"/>
    </w:p>
    <w:p w14:paraId="53C08E3F" w14:textId="6F20AA6B" w:rsidR="00454A9D" w:rsidRPr="00454A9D" w:rsidRDefault="00454A9D" w:rsidP="00454A9D">
      <w:r>
        <w:t>HDSR</w:t>
      </w:r>
    </w:p>
    <w:p w14:paraId="6A07A8A4" w14:textId="623B2880" w:rsidR="00A84FF4" w:rsidRDefault="00A84FF4" w:rsidP="00A84FF4">
      <w:pPr>
        <w:pStyle w:val="Heading2"/>
      </w:pPr>
      <w:bookmarkStart w:id="457" w:name="_Toc48290881"/>
      <w:r>
        <w:t>Summary</w:t>
      </w:r>
      <w:bookmarkEnd w:id="457"/>
    </w:p>
    <w:p w14:paraId="7973255E" w14:textId="799076BC" w:rsidR="00213C2F" w:rsidRPr="00213C2F" w:rsidRDefault="00213C2F" w:rsidP="00213C2F">
      <w:pPr>
        <w:pStyle w:val="BodyText"/>
      </w:pPr>
      <w:r>
        <w:t>Make a strong claim here for the datasphere as the context . . . it produces the situation of data impedance, and the various usages of data science emerge from this context.</w:t>
      </w:r>
    </w:p>
    <w:p w14:paraId="051F4B47" w14:textId="226F849E" w:rsidR="00A84FF4" w:rsidRDefault="00A84FF4" w:rsidP="005733B2">
      <w:pPr>
        <w:pStyle w:val="ListParagraph"/>
        <w:numPr>
          <w:ilvl w:val="0"/>
          <w:numId w:val="41"/>
        </w:numPr>
      </w:pPr>
      <w:r>
        <w:t>Two warring camps; statistics as part of DS and vice versa … Two cultures indeed.</w:t>
      </w:r>
    </w:p>
    <w:p w14:paraId="48565772" w14:textId="6BC55AAF" w:rsidR="00A84FF4" w:rsidRPr="00A84FF4" w:rsidRDefault="00A84FF4" w:rsidP="005733B2">
      <w:pPr>
        <w:pStyle w:val="ListParagraph"/>
        <w:numPr>
          <w:ilvl w:val="0"/>
          <w:numId w:val="41"/>
        </w:numPr>
      </w:pPr>
      <w:r>
        <w:t>Intersections to major precursors to DS: Data analysis and KDD</w:t>
      </w:r>
    </w:p>
    <w:p w14:paraId="141A2895" w14:textId="1437B6A6" w:rsidR="00A84FF4" w:rsidRDefault="00A84FF4" w:rsidP="005733B2">
      <w:pPr>
        <w:pStyle w:val="ListParagraph"/>
        <w:numPr>
          <w:ilvl w:val="0"/>
          <w:numId w:val="41"/>
        </w:numPr>
      </w:pPr>
      <w:r>
        <w:lastRenderedPageBreak/>
        <w:t>The recurring trope of what I call impedance; Big Data later emerges as a term for this (it is often used to refer not simply to data but the to the sit</w:t>
      </w:r>
      <w:r w:rsidR="00476CF3">
        <w:t>u</w:t>
      </w:r>
      <w:r w:rsidR="00055846">
        <w:t>a</w:t>
      </w:r>
      <w:r>
        <w:t>tion it creates.)</w:t>
      </w:r>
    </w:p>
    <w:p w14:paraId="0B213CE7" w14:textId="42175780" w:rsidR="00A84FF4" w:rsidRDefault="00A84FF4" w:rsidP="005733B2">
      <w:pPr>
        <w:pStyle w:val="ListParagraph"/>
        <w:numPr>
          <w:ilvl w:val="0"/>
          <w:numId w:val="41"/>
        </w:numPr>
      </w:pPr>
      <w:r>
        <w:t xml:space="preserve">This is the common reality — the historically </w:t>
      </w:r>
      <w:r w:rsidR="00476CF3">
        <w:t>unique and specific infrastructure of data processing</w:t>
      </w:r>
    </w:p>
    <w:p w14:paraId="1484A13E" w14:textId="4C440708" w:rsidR="005623BA" w:rsidRDefault="005623BA" w:rsidP="005733B2">
      <w:pPr>
        <w:pStyle w:val="ListParagraph"/>
        <w:numPr>
          <w:ilvl w:val="0"/>
          <w:numId w:val="41"/>
        </w:numPr>
      </w:pPr>
      <w:r>
        <w:t>Becomes real in the 1960s — the AFCRL are the first to approach it as a complex; the particular problem areas have been remarkably consistent, and are completely new — not the 1890 census!</w:t>
      </w:r>
    </w:p>
    <w:p w14:paraId="529129BD" w14:textId="2B202E55" w:rsidR="00476CF3" w:rsidRDefault="00476CF3" w:rsidP="005733B2">
      <w:pPr>
        <w:pStyle w:val="ListParagraph"/>
        <w:numPr>
          <w:ilvl w:val="0"/>
          <w:numId w:val="41"/>
        </w:numPr>
      </w:pPr>
      <w:r>
        <w:t>Cannot be by-passed, as Donoho seems to, by dismissing “big data” as a meme.</w:t>
      </w:r>
    </w:p>
    <w:p w14:paraId="7E1C2A5B" w14:textId="63CA9942" w:rsidR="00A84FF4" w:rsidRDefault="00A84FF4" w:rsidP="005733B2">
      <w:pPr>
        <w:pStyle w:val="ListParagraph"/>
        <w:numPr>
          <w:ilvl w:val="0"/>
          <w:numId w:val="41"/>
        </w:numPr>
      </w:pPr>
      <w:r>
        <w:t>Recurring reference to a process . . .</w:t>
      </w:r>
    </w:p>
    <w:p w14:paraId="69617E77" w14:textId="77777777" w:rsidR="000B2DAC" w:rsidRDefault="000B2DAC" w:rsidP="005733B2">
      <w:pPr>
        <w:pStyle w:val="ListParagraph"/>
        <w:numPr>
          <w:ilvl w:val="0"/>
          <w:numId w:val="41"/>
        </w:numPr>
      </w:pPr>
      <w:r>
        <w:t>A common structure — because real — but evaluated differently</w:t>
      </w:r>
    </w:p>
    <w:p w14:paraId="7A993019" w14:textId="79CB50AA" w:rsidR="000B2DAC" w:rsidRDefault="000B2DAC" w:rsidP="005733B2">
      <w:pPr>
        <w:pStyle w:val="ListParagraph"/>
        <w:numPr>
          <w:ilvl w:val="0"/>
          <w:numId w:val="41"/>
        </w:numPr>
      </w:pPr>
      <w:r>
        <w:t>Key tensions</w:t>
      </w:r>
    </w:p>
    <w:p w14:paraId="5AD14E54" w14:textId="49AB8AD7" w:rsidR="000B2DAC" w:rsidRDefault="000B2DAC" w:rsidP="005733B2">
      <w:pPr>
        <w:pStyle w:val="ListParagraph"/>
        <w:numPr>
          <w:ilvl w:val="1"/>
          <w:numId w:val="41"/>
        </w:numPr>
      </w:pPr>
      <w:r>
        <w:t>Data sources and the design for data</w:t>
      </w:r>
    </w:p>
    <w:p w14:paraId="02E152B6" w14:textId="16FEE91F" w:rsidR="000B2DAC" w:rsidRDefault="000B2DAC" w:rsidP="005733B2">
      <w:pPr>
        <w:pStyle w:val="ListParagraph"/>
        <w:numPr>
          <w:ilvl w:val="1"/>
          <w:numId w:val="41"/>
        </w:numPr>
      </w:pPr>
      <w:r>
        <w:t>Relationship between representation and analysis</w:t>
      </w:r>
    </w:p>
    <w:p w14:paraId="7E1D4E1E" w14:textId="03E07DF7" w:rsidR="000B2DAC" w:rsidRDefault="000B2DAC" w:rsidP="005733B2">
      <w:pPr>
        <w:pStyle w:val="ListParagraph"/>
        <w:numPr>
          <w:ilvl w:val="1"/>
          <w:numId w:val="41"/>
        </w:numPr>
      </w:pPr>
      <w:r>
        <w:t>“</w:t>
      </w:r>
      <w:r w:rsidRPr="000B2DAC">
        <w:t>The relations between the two functions, representation and analysis are the heart of how information in data is transformed mathematically and computationally into new information.</w:t>
      </w:r>
      <w:r>
        <w:t xml:space="preserve">” </w:t>
      </w:r>
      <w:r>
        <w:fldChar w:fldCharType="begin"/>
      </w:r>
      <w:r>
        <w:instrText xml:space="preserve"> ADDIN ZOTERO_ITEM CSL_CITATION {"citationID":"zknNBZaJ","properties":{"formattedCitation":"(Situngkir 2015)","plainCitation":"(Situngkir 2015)","noteIndex":0},"citationItems":[{"id":18140,"uris":["http://zotero.org/users/10812/items/CSM8LTXA"],"uri":["http://zotero.org/users/10812/items/CSM8LTXA"],"itemData":{"id":18140,"type":"article-journal","abstract":"The information era is the time when information is not only largely generated, but also vastly processed in order to extract and generated more information. The complex nature of modern living is represented by the various kind of data. Data can be in the forms of signals, images, texts, or manifolds resembling the horizon of observation. The task of the emerging data sciences are to extract information from the data, for people gain new insights of the complex world. The insights may came from the new way of the data representation, be it a visualizations, mapping, or other. The insights may also come from the implementation of mathematical analysis and or computational processing giving new insights of what the states of the nature represented by the data. Both ways implement the methodologies reducing the dimensionality of the data. The relations between the two functions, representation and analysis are the heart of how information in data is transformed mathematically and computationally into new information. The paper discusses some practices, along with various data coming from the social life in Indonesia to gain new insights about Indonesia in the emerging data sciences. The data sciences in Indonesia has made Indonesian Data Cartograms, Indonesian Celebrity Sentiment Mapping, Ethno-Clustering Maps, social media community detection, and a lot more to come, become possible. All of these are depicted as the exemplifications on how Data Science has become integral part of the technology bringing data closer to people.","container-title":"arXiv:1508.02387 [cs]","note":"arXiv: 1508.02387","source":"arXiv.org","title":"Indonesia embraces the Data Science","URL":"http://arxiv.org/abs/1508.02387","author":[{"family":"Situngkir","given":"Hokky"}],"accessed":{"date-parts":[["2020",7,16]]},"issued":{"date-parts":[["2015",8,10]]}}}],"schema":"https://github.com/citation-style-language/schema/raw/master/csl-citation.json"} </w:instrText>
      </w:r>
      <w:r>
        <w:fldChar w:fldCharType="separate"/>
      </w:r>
      <w:r>
        <w:rPr>
          <w:noProof/>
        </w:rPr>
        <w:t>(Situngkir 2015)</w:t>
      </w:r>
      <w:r>
        <w:fldChar w:fldCharType="end"/>
      </w:r>
    </w:p>
    <w:p w14:paraId="564D1890" w14:textId="0BB3884C" w:rsidR="002E356C" w:rsidRDefault="002E356C" w:rsidP="005733B2">
      <w:pPr>
        <w:pStyle w:val="ListParagraph"/>
        <w:numPr>
          <w:ilvl w:val="0"/>
          <w:numId w:val="41"/>
        </w:numPr>
      </w:pPr>
      <w:r>
        <w:t>Intersecting threads</w:t>
      </w:r>
    </w:p>
    <w:p w14:paraId="018074AD" w14:textId="7C726E4C" w:rsidR="002E356C" w:rsidRDefault="002E356C" w:rsidP="005733B2">
      <w:pPr>
        <w:pStyle w:val="ListParagraph"/>
        <w:numPr>
          <w:ilvl w:val="1"/>
          <w:numId w:val="41"/>
        </w:numPr>
      </w:pPr>
      <w:r>
        <w:t>Data mining, KD, KDD</w:t>
      </w:r>
    </w:p>
    <w:p w14:paraId="4CFE602E" w14:textId="33FD5519" w:rsidR="002E356C" w:rsidRDefault="002E356C" w:rsidP="005733B2">
      <w:pPr>
        <w:pStyle w:val="ListParagraph"/>
        <w:numPr>
          <w:ilvl w:val="1"/>
          <w:numId w:val="41"/>
        </w:numPr>
      </w:pPr>
      <w:r>
        <w:t>Data analysis</w:t>
      </w:r>
    </w:p>
    <w:p w14:paraId="0A068726" w14:textId="77777777" w:rsidR="002E356C" w:rsidRDefault="002E356C" w:rsidP="005733B2">
      <w:pPr>
        <w:pStyle w:val="ListParagraph"/>
        <w:numPr>
          <w:ilvl w:val="1"/>
          <w:numId w:val="41"/>
        </w:numPr>
      </w:pPr>
      <w:r>
        <w:t>Mathematical statistics</w:t>
      </w:r>
    </w:p>
    <w:p w14:paraId="18B67355" w14:textId="377B7E98" w:rsidR="002E356C" w:rsidRDefault="002E356C" w:rsidP="005733B2">
      <w:pPr>
        <w:pStyle w:val="ListParagraph"/>
        <w:numPr>
          <w:ilvl w:val="1"/>
          <w:numId w:val="41"/>
        </w:numPr>
      </w:pPr>
      <w:r>
        <w:t>Computational statistics</w:t>
      </w:r>
    </w:p>
    <w:p w14:paraId="17B45321" w14:textId="2FAA61B0" w:rsidR="002E356C" w:rsidRDefault="002E356C" w:rsidP="005733B2">
      <w:pPr>
        <w:pStyle w:val="ListParagraph"/>
        <w:numPr>
          <w:ilvl w:val="1"/>
          <w:numId w:val="41"/>
        </w:numPr>
      </w:pPr>
      <w:r>
        <w:t>“Computing with data”</w:t>
      </w:r>
    </w:p>
    <w:p w14:paraId="708F08DF" w14:textId="71539CD3" w:rsidR="002E356C" w:rsidRDefault="002E356C" w:rsidP="005733B2">
      <w:pPr>
        <w:pStyle w:val="ListParagraph"/>
        <w:numPr>
          <w:ilvl w:val="1"/>
          <w:numId w:val="41"/>
        </w:numPr>
      </w:pPr>
      <w:r>
        <w:t>Computer science</w:t>
      </w:r>
    </w:p>
    <w:p w14:paraId="2FB449CF" w14:textId="40D96C40" w:rsidR="002E356C" w:rsidRDefault="002E356C" w:rsidP="005733B2">
      <w:pPr>
        <w:pStyle w:val="ListParagraph"/>
        <w:numPr>
          <w:ilvl w:val="1"/>
          <w:numId w:val="41"/>
        </w:numPr>
      </w:pPr>
      <w:r>
        <w:t>Machine learning</w:t>
      </w:r>
    </w:p>
    <w:p w14:paraId="701AB0C2" w14:textId="36725F1A" w:rsidR="002E356C" w:rsidRDefault="002E356C" w:rsidP="005733B2">
      <w:pPr>
        <w:pStyle w:val="ListParagraph"/>
        <w:numPr>
          <w:ilvl w:val="1"/>
          <w:numId w:val="41"/>
        </w:numPr>
      </w:pPr>
      <w:r>
        <w:t>Data processing</w:t>
      </w:r>
    </w:p>
    <w:p w14:paraId="7FA0EB41" w14:textId="47B89355" w:rsidR="00213C2F" w:rsidRDefault="002E356C" w:rsidP="00213C2F">
      <w:pPr>
        <w:pStyle w:val="ListParagraph"/>
        <w:numPr>
          <w:ilvl w:val="1"/>
          <w:numId w:val="41"/>
        </w:numPr>
      </w:pPr>
      <w:r>
        <w:t>“data deluge” — surplus and impedance</w:t>
      </w:r>
    </w:p>
    <w:p w14:paraId="7F78410A" w14:textId="77777777" w:rsidR="00213C2F" w:rsidRDefault="00213C2F" w:rsidP="00213C2F">
      <w:pPr>
        <w:pStyle w:val="BodyText"/>
        <w:numPr>
          <w:ilvl w:val="0"/>
          <w:numId w:val="41"/>
        </w:numPr>
      </w:pPr>
      <w:r>
        <w:t>Both participate in the same set of developments</w:t>
      </w:r>
    </w:p>
    <w:p w14:paraId="436424DA" w14:textId="77777777" w:rsidR="00213C2F" w:rsidRDefault="00213C2F" w:rsidP="00213C2F">
      <w:pPr>
        <w:pStyle w:val="BodyText"/>
        <w:numPr>
          <w:ilvl w:val="1"/>
          <w:numId w:val="41"/>
        </w:numPr>
      </w:pPr>
      <w:r>
        <w:t>Databases and cheap, networked, personal computing (</w:t>
      </w:r>
      <w:proofErr w:type="spellStart"/>
      <w:r>
        <w:t>hw</w:t>
      </w:r>
      <w:proofErr w:type="spellEnd"/>
      <w:r>
        <w:t xml:space="preserve"> and </w:t>
      </w:r>
      <w:proofErr w:type="spellStart"/>
      <w:r>
        <w:t>sw</w:t>
      </w:r>
      <w:proofErr w:type="spellEnd"/>
      <w:r>
        <w:t>)</w:t>
      </w:r>
    </w:p>
    <w:p w14:paraId="73E6A1B9" w14:textId="77777777" w:rsidR="00213C2F" w:rsidRDefault="00213C2F" w:rsidP="00213C2F">
      <w:pPr>
        <w:pStyle w:val="BodyText"/>
        <w:numPr>
          <w:ilvl w:val="1"/>
          <w:numId w:val="41"/>
        </w:numPr>
      </w:pPr>
      <w:r>
        <w:t>Massive production of data from a variety of sources</w:t>
      </w:r>
    </w:p>
    <w:p w14:paraId="71D730F0" w14:textId="77777777" w:rsidR="00213C2F" w:rsidRDefault="00213C2F" w:rsidP="00213C2F">
      <w:pPr>
        <w:pStyle w:val="BodyText"/>
        <w:numPr>
          <w:ilvl w:val="2"/>
          <w:numId w:val="41"/>
        </w:numPr>
      </w:pPr>
      <w:r>
        <w:t>Data surplus</w:t>
      </w:r>
    </w:p>
    <w:p w14:paraId="677D5568" w14:textId="77777777" w:rsidR="00213C2F" w:rsidRDefault="00213C2F" w:rsidP="00213C2F">
      <w:pPr>
        <w:pStyle w:val="BodyText"/>
        <w:numPr>
          <w:ilvl w:val="2"/>
          <w:numId w:val="41"/>
        </w:numPr>
      </w:pPr>
      <w:r>
        <w:t>Data impedance</w:t>
      </w:r>
    </w:p>
    <w:p w14:paraId="4E42581D" w14:textId="77777777" w:rsidR="00213C2F" w:rsidRDefault="00213C2F" w:rsidP="00213C2F">
      <w:pPr>
        <w:pStyle w:val="BodyText"/>
        <w:numPr>
          <w:ilvl w:val="2"/>
          <w:numId w:val="41"/>
        </w:numPr>
      </w:pPr>
      <w:r>
        <w:t>The Datasphere</w:t>
      </w:r>
    </w:p>
    <w:p w14:paraId="0EF8F268" w14:textId="40E87A7B" w:rsidR="00213C2F" w:rsidRDefault="00E7762E" w:rsidP="00E7762E">
      <w:pPr>
        <w:pStyle w:val="BodyText"/>
      </w:pPr>
      <w:r>
        <w:lastRenderedPageBreak/>
        <w:t>A result of the development of the real situation . . .</w:t>
      </w:r>
    </w:p>
    <w:p w14:paraId="1C027B2D" w14:textId="699A9309" w:rsidR="002559CB" w:rsidRDefault="00CC36F7" w:rsidP="002559CB">
      <w:pPr>
        <w:pStyle w:val="Heading1"/>
      </w:pPr>
      <w:bookmarkStart w:id="458" w:name="_Toc48290882"/>
      <w:r>
        <w:t xml:space="preserve">Structural Analysis: </w:t>
      </w:r>
      <w:r w:rsidR="00360C48">
        <w:t>The Pipeline</w:t>
      </w:r>
      <w:bookmarkEnd w:id="458"/>
    </w:p>
    <w:p w14:paraId="089D379E" w14:textId="3374D5B6" w:rsidR="00CC36F7" w:rsidRDefault="00CC36F7" w:rsidP="00A84FF4">
      <w:pPr>
        <w:pStyle w:val="BodyText"/>
      </w:pPr>
      <w:r>
        <w:t xml:space="preserve">The image of data science as a set of practices associated with the flow of data through a “pipeline” has been employed to describe the field since its beginnings. That a pipeline image would inform the discourse of field whose origins are in data processing </w:t>
      </w:r>
      <w:r>
        <w:fldChar w:fldCharType="begin"/>
      </w:r>
      <w:r w:rsidR="008C6A02">
        <w:instrText xml:space="preserve"> ADDIN ZOTERO_ITEM CSL_CITATION {"citationID":"1MRY5F3w","properties":{"formattedCitation":"(Naur 1974)","plainCitation":"(Naur 1974)","noteIndex":0},"citationItems":[{"id":17571,"uris":["http://zotero.org/users/10812/items/LMQRU6AN"],"uri":["http://zotero.org/users/10812/items/LMQRU6AN"],"itemData":{"id":17571,"type":"book","edition":"1st edition","event-place":"New York","ISBN":"978-0-88405-314-9","language":"English","number-of-pages":"397","publisher":"Petrocelli Books","publisher-place":"New York","source":"Amazon","title":"Concise Survey of Computer Methods","author":[{"family":"Naur","given":"Peter"}],"issued":{"date-parts":[["1974"]]}}}],"schema":"https://github.com/citation-style-language/schema/raw/master/csl-citation.json"} </w:instrText>
      </w:r>
      <w:r>
        <w:fldChar w:fldCharType="separate"/>
      </w:r>
      <w:r w:rsidR="008C6A02">
        <w:rPr>
          <w:noProof/>
        </w:rPr>
        <w:t>(Naur 1974)</w:t>
      </w:r>
      <w:r>
        <w:fldChar w:fldCharType="end"/>
      </w:r>
      <w:r>
        <w:t xml:space="preserve"> is in itself not surprising; what is of interest is the specific form, content, and use of the image in this context. </w:t>
      </w:r>
    </w:p>
    <w:p w14:paraId="126B5A9A" w14:textId="2EE901EC" w:rsidR="00CC36F7" w:rsidRDefault="00CC36F7" w:rsidP="00A84FF4">
      <w:pPr>
        <w:pStyle w:val="BodyText"/>
      </w:pPr>
      <w:r>
        <w:t xml:space="preserve">In this analysis, the image of the pipeline is understood more precisely as an image </w:t>
      </w:r>
      <w:r w:rsidRPr="00A70F7B">
        <w:t>schema</w:t>
      </w:r>
      <w:r>
        <w:t xml:space="preserve"> </w:t>
      </w:r>
      <w:r>
        <w:fldChar w:fldCharType="begin"/>
      </w:r>
      <w:r w:rsidR="008C6A02">
        <w:instrText xml:space="preserve"> ADDIN ZOTERO_ITEM CSL_CITATION {"citationID":"N8QIt4ps","properties":{"formattedCitation":"(Johnson 2013; Lakoff 2008)","plainCitation":"(Johnson 2013; Lakoff 2008)","noteIndex":0},"citationItems":[{"id":17603,"uris":["http://zotero.org/users/10812/items/Z7A2JGZJ"],"uri":["http://zotero.org/users/10812/items/Z7A2JGZJ"],"itemData":{"id":17603,"type":"book","abstract":"\"There are books—few and far between—which carefully, delightfully, and genuinely turn your head inside out. This is one of them. It ranges over some central issues in Western philosophy and begins the long overdue job of giving us a radically new account of meaning, rationality, and objectivity.\"—Yaakov Garb, San Francisco Chronicle","ISBN":"978-0-226-17784-7","language":"en","note":"Google-Books-ID: GweMAwAAQBAJ","number-of-pages":"272","publisher":"University of Chicago Press","source":"Google Books","title":"The Body in the Mind: The Bodily Basis of Meaning, Imagination, and Reason","title-short":"The Body in the Mind","author":[{"family":"Johnson","given":"Mark"}],"issued":{"date-parts":[["2013",1,31]]}}},{"id":17605,"uris":["http://zotero.org/users/10812/items/3CQ94ABY"],"uri":["http://zotero.org/users/10812/items/3CQ94ABY"],"itemData":{"id":17605,"type":"book","abstract":"\"Its publication should be a major event for cognitive linguistics and should pose a major challenge for cognitive science. In addition, it should have repercussions in a variety of disciplines, ranging from anthropology and psychology to epistemology and the philosophy of science. . . . Lakoff asks: What do categories of language and thought reveal about the human mind? Offering both general theory and minute details, Lakoff shows that categories reveal a great deal.\"—David E. Leary, American Scientist","ISBN":"978-0-226-47101-3","language":"en","note":"Google-Books-ID: CfCnzSF9de8C","number-of-pages":"633","publisher":"University of Chicago Press","source":"Google Books","title":"Women, Fire, and Dangerous Things: What Categories Reveal about the Mind","title-short":"Women, Fire, and Dangerous Things","author":[{"family":"Lakoff","given":"George"}],"issued":{"date-parts":[["2008",8,8]]}}}],"schema":"https://github.com/citation-style-language/schema/raw/master/csl-citation.json"} </w:instrText>
      </w:r>
      <w:r>
        <w:fldChar w:fldCharType="separate"/>
      </w:r>
      <w:r w:rsidR="008C6A02">
        <w:rPr>
          <w:noProof/>
        </w:rPr>
        <w:t>(Johnson 2013; Lakoff 2008)</w:t>
      </w:r>
      <w:r>
        <w:fldChar w:fldCharType="end"/>
      </w:r>
      <w:r>
        <w:t xml:space="preserve">: a verbal and visual construct—a species of what cultural anthropologists call a symbol—that functions as a shared cognitive model of data science. As a cultural symbol, the pipeline is a reduced representation of social reality that both reflects shared experience from, and conditions behavior in, situations that characterize data science knowledge work. The pipeline image performs both cognitive and social work: for individuals, it serves as an “intuition pump” </w:t>
      </w:r>
      <w:r>
        <w:fldChar w:fldCharType="begin"/>
      </w:r>
      <w:r w:rsidR="008C6A02">
        <w:instrText xml:space="preserve"> ADDIN ZOTERO_ITEM CSL_CITATION {"citationID":"ezdNCTsa","properties":{"formattedCitation":"(Dennett 2014)","plainCitation":"(Dennett 2014)","noteIndex":0},"citationItems":[{"id":17607,"uris":["http://zotero.org/users/10812/items/LY8YLVPT"],"uri":["http://zotero.org/users/10812/items/LY8YLVPT"],"itemData":{"id":17607,"type":"book","abstract":"“The best new book I’ve read.”—Richard Dawkins, New York Times Book Review Over a storied career, Daniel C. Dennett has engaged questions about science and the workings of the mind. His answers have combined rigorous argument with strong empirical grounding. And a lot of fun. Intuition Pumps and Other Tools for Thinking offers seventy-seven of Dennett’s most successful \"imagination-extenders and focus-holders\" meant to guide you through some of life’s most treacherous subject matter: evolution, meaning, mind, and free will. With patience and wit, Dennett deftly deploys his thinking tools to gain traction on these thorny issues while offering readers insight into how and why each tool was built. Alongside well-known favorites like Occam’s Razor and reductio ad absurdum lie thrilling descriptions of Dennett’s own creations: Trapped in the Robot Control Room, Beware of the Prime Mammal, and The Wandering Two-Bitser. Ranging across disciplines as diverse as psychology, biology, computer science, and physics, Dennett’s tools embrace in equal measure light-heartedness and accessibility as they welcome uninitiated and seasoned readers alike. As always, his goal remains to teach you how to \"think reliably and even gracefully about really hard questions.\" A sweeping work of intellectual seriousness that’s also studded with impish delights, Intuition Pumps offers intrepid thinkers—in all walks of life—delicious opportunities to explore their pet ideas with new powers.","ISBN":"978-0-393-34878-1","language":"en","note":"Google-Books-ID: 9SduAwAAQBAJ","number-of-pages":"512","publisher":"W. W. Norton &amp; Company","source":"Google Books","title":"Intuition Pumps And Other Tools for Thinking","author":[{"family":"Dennett","given":"Daniel C."}],"issued":{"date-parts":[["2014",5,5]]}}}],"schema":"https://github.com/citation-style-language/schema/raw/master/csl-citation.json"} </w:instrText>
      </w:r>
      <w:r>
        <w:fldChar w:fldCharType="separate"/>
      </w:r>
      <w:r w:rsidR="008C6A02">
        <w:rPr>
          <w:noProof/>
        </w:rPr>
        <w:t>(Dennett 2014)</w:t>
      </w:r>
      <w:r>
        <w:fldChar w:fldCharType="end"/>
      </w:r>
      <w:r>
        <w:t xml:space="preserve">, a symbol that “gives rise to thought” </w:t>
      </w:r>
      <w:r>
        <w:fldChar w:fldCharType="begin"/>
      </w:r>
      <w:r w:rsidR="008C6A02">
        <w:instrText xml:space="preserve"> ADDIN ZOTERO_ITEM CSL_CITATION {"citationID":"uij4xO5L","properties":{"formattedCitation":"(Ric\\uc0\\u339{}ur 1967)","plainCitation":"(Ricœur 1967)","noteIndex":0},"citationItems":[{"id":17611,"uris":["http://zotero.org/users/10812/items/64PRCM2D"],"uri":["http://zotero.org/users/10812/items/64PRCM2D"],"itemData":{"id":17611,"type":"book","abstract":"\"According to Ricoeur, the most primal and spontaneous symbols of evil are defilement, sin and guilt ... Ricoeur moves from the elementary symbols of evil into the rich world of myths ... and he ends by suggesting that the clue to the relation between philosophy to mythology is to be found in the aphorism 'The symbol gives rise to the thought' ... Ricoeur's method and argument are too intricate and rich to assess in so short a review. Suffice it to say that this is the most massive accomplisment of any philosopher within the ambience of Christian faith since the appearance of Gabriel Marcel\" - Sam Keen, The Christian Century","ISBN":"978-0-8070-1567-4","language":"en","note":"Google-Books-ID: 4LeEAxkcEAMC","number-of-pages":"370","publisher":"Beacon Press","source":"Google Books","title":"The Symbolism of Evil","author":[{"family":"Ricœur","given":"Paul"}],"issued":{"date-parts":[["1967"]]}}}],"schema":"https://github.com/citation-style-language/schema/raw/master/csl-citation.json"} </w:instrText>
      </w:r>
      <w:r>
        <w:fldChar w:fldCharType="separate"/>
      </w:r>
      <w:r w:rsidR="008C6A02" w:rsidRPr="008C6A02">
        <w:t>(Ricœur 1967)</w:t>
      </w:r>
      <w:r>
        <w:fldChar w:fldCharType="end"/>
      </w:r>
      <w:r>
        <w:t xml:space="preserve">, but it also underlies the patterning of any discourse that communicates ideas about data science. It is through discourse that cognitive models are shared and synchronized </w:t>
      </w:r>
      <w:r>
        <w:fldChar w:fldCharType="begin"/>
      </w:r>
      <w:r w:rsidR="008C6A02">
        <w:instrText xml:space="preserve"> ADDIN ZOTERO_ITEM CSL_CITATION {"citationID":"GvsiYYfS","properties":{"formattedCitation":"(Colby 1975; Hunt 1977; Gee 2014)","plainCitation":"(Colby 1975; Hunt 1977; Gee 2014)","noteIndex":0},"citationItems":[{"id":2397,"uris":["http://zotero.org/users/10812/items/8QXW8TGA"],"uri":["http://zotero.org/users/10812/items/8QXW8TGA"],"itemData":{"id":2397,"type":"article-journal","call-number":"0033","container-title":"Science","DOI":"10.2307/1739439","ISSN":"0036-8075","issue":"4180","journalAbbreviation":"Science","note":"ArticleType: research-article / Full publication date: Mar. 14, 1975 / Copyright © 1975 American Association for the Advancement of Science","page":"913-919","source":"JSTOR","title":"Culture Grammars","volume":"187","author":[{"family":"Colby","given":"Benjamin N."}],"issued":{"date-parts":[["1975",3,14]]}}},{"id":3737,"uris":["http://zotero.org/users/10812/items/4GTVQMZ6"],"uri":["http://zotero.org/users/10812/items/4GTVQMZ6"],"itemData":{"id":3737,"type":"book","ISBN":"978-0-8014-1022-2","language":"en","note":"Google-Books-ID: 1o1VAAAAMAAJ","number-of-pages":"330","publisher":"Cornell University Press","source":"Google Books","title":"The Transformation of the Hummingbird: Cultural Roots of a Zinacantecan Mythical Poem","title-short":"The Transformation of the Hummingbird","author":[{"family":"Hunt","given":"Eva"}],"issued":{"date-parts":[["1977"]]}}},{"id":17613,"uris":["http://zotero.org/users/10812/items/EHYZL2XH"],"uri":["http://zotero.org/users/10812/items/EHYZL2XH"],"itemData":{"id":17613,"type":"book","abstract":"Discourse analysis considers how language, both spoken and written, enacts social and cultural perspectives and identities. Assuming no prior knowledge of linguistics, An Introduction to Discourse Analysis examines the field and presents James Paul Gee’s unique integrated approach which incorporates both a theory of language-in-use and a method of research. An Introduction to Discourse Analysis can be used as a stand-alone textbook or ideally used in conjunction with the practical companion title How to do Discourse Analysis: A Toolkit. Together they provide the complete resource for students studying discourse analysis.  Updated throughout, the fourth edition of this seminal textbook also includes two new chapters: ‘What is Discourse?’ to further understanding of the topic, as well as a new concluding section. A new companion website www.routledge.com/cw/gee features a frequently asked questions section, additional tasks to support understanding, a glossary and free access to journal articles by James Paul Gee. Clearly structured and written in a highly accessible style, An Introduction to Discourse Analysis includes perspectives from a variety of approaches and disciplines, including applied linguistics, education, psychology, anthropology and communication to help students and scholars from a range of backgrounds to formulate their own views on discourse and engage in their own discourse analysis. This is an essential textbook for all advanced undergraduate and postgraduate students of discourse analysis.","edition":"4 edition","event-place":"New York","ISBN":"978-0-415-72556-9","language":"English","number-of-pages":"248","publisher":"Routledge","publisher-place":"New York","source":"Amazon","title":"An Introduction to Discourse Analysis","author":[{"family":"Gee","given":"James Paul"}],"issued":{"date-parts":[["2014",3,24]]}}}],"schema":"https://github.com/citation-style-language/schema/raw/master/csl-citation.json"} </w:instrText>
      </w:r>
      <w:r>
        <w:fldChar w:fldCharType="separate"/>
      </w:r>
      <w:r w:rsidR="008C6A02">
        <w:t>(Colby 1975; Hunt 1977; Gee 2014)</w:t>
      </w:r>
      <w:r>
        <w:fldChar w:fldCharType="end"/>
      </w:r>
      <w:r>
        <w:t xml:space="preserve"> and one important means by which cultures reproduce and adapt. From an ethnographic perspective, such symbols therefore provide a rich resource for understanding cultural and social structures of observed communities.  </w:t>
      </w:r>
    </w:p>
    <w:p w14:paraId="532485F0" w14:textId="1D4AA13F" w:rsidR="005564A8" w:rsidRDefault="005564A8" w:rsidP="004147C8">
      <w:pPr>
        <w:pStyle w:val="BodyText"/>
      </w:pPr>
      <w:r>
        <w:t xml:space="preserve">Throughout this history, there is a common thread associated with a pipeline — a sequence of more component actions that characterize the definition. </w:t>
      </w:r>
    </w:p>
    <w:p w14:paraId="55395F41" w14:textId="48790337" w:rsidR="00035CF3" w:rsidRDefault="00035CF3" w:rsidP="00035CF3">
      <w:r>
        <w:t>Method</w:t>
      </w:r>
    </w:p>
    <w:p w14:paraId="657D30C4" w14:textId="009AE8F4" w:rsidR="00035CF3" w:rsidRDefault="00035CF3" w:rsidP="005733B2">
      <w:pPr>
        <w:pStyle w:val="ListParagraph"/>
        <w:numPr>
          <w:ilvl w:val="0"/>
          <w:numId w:val="18"/>
        </w:numPr>
      </w:pPr>
      <w:r>
        <w:t xml:space="preserve">Select </w:t>
      </w:r>
      <w:r w:rsidR="00360C48">
        <w:t xml:space="preserve">influential and </w:t>
      </w:r>
      <w:r>
        <w:t>representative examples</w:t>
      </w:r>
    </w:p>
    <w:p w14:paraId="472EE204" w14:textId="19567BC9" w:rsidR="00360C48" w:rsidRDefault="00360C48" w:rsidP="005733B2">
      <w:pPr>
        <w:pStyle w:val="ListParagraph"/>
        <w:numPr>
          <w:ilvl w:val="1"/>
          <w:numId w:val="18"/>
        </w:numPr>
      </w:pPr>
      <w:r>
        <w:t>Examples come from the two main camps — miners and analysts.</w:t>
      </w:r>
    </w:p>
    <w:p w14:paraId="70BFD544" w14:textId="295F1B91" w:rsidR="00035CF3" w:rsidRDefault="00035CF3" w:rsidP="005733B2">
      <w:pPr>
        <w:pStyle w:val="ListParagraph"/>
        <w:numPr>
          <w:ilvl w:val="0"/>
          <w:numId w:val="18"/>
        </w:numPr>
      </w:pPr>
      <w:r>
        <w:t xml:space="preserve">Extract </w:t>
      </w:r>
      <w:r w:rsidR="00360C48">
        <w:t xml:space="preserve">comparable </w:t>
      </w:r>
      <w:r>
        <w:t>components</w:t>
      </w:r>
    </w:p>
    <w:p w14:paraId="5BB1225B" w14:textId="79EF3B83" w:rsidR="00035CF3" w:rsidRDefault="00035CF3" w:rsidP="005733B2">
      <w:pPr>
        <w:pStyle w:val="ListParagraph"/>
        <w:numPr>
          <w:ilvl w:val="0"/>
          <w:numId w:val="18"/>
        </w:numPr>
      </w:pPr>
      <w:r>
        <w:t>Align</w:t>
      </w:r>
      <w:r w:rsidR="00360C48">
        <w:t xml:space="preserve"> sequences</w:t>
      </w:r>
    </w:p>
    <w:p w14:paraId="43B1A9F4" w14:textId="0E5688FB" w:rsidR="00002252" w:rsidRDefault="00035CF3" w:rsidP="005733B2">
      <w:pPr>
        <w:pStyle w:val="ListParagraph"/>
        <w:numPr>
          <w:ilvl w:val="0"/>
          <w:numId w:val="18"/>
        </w:numPr>
      </w:pPr>
      <w:r>
        <w:t>Group</w:t>
      </w:r>
      <w:r w:rsidR="00360C48">
        <w:t xml:space="preserve"> by domain</w:t>
      </w:r>
    </w:p>
    <w:p w14:paraId="0EA65417" w14:textId="77777777" w:rsidR="00CC36F7" w:rsidRDefault="00CC36F7" w:rsidP="005733B2">
      <w:pPr>
        <w:pStyle w:val="ListParagraph"/>
        <w:numPr>
          <w:ilvl w:val="0"/>
          <w:numId w:val="18"/>
        </w:numPr>
      </w:pPr>
      <w:r>
        <w:t>Not a summary — the goal is generalizability</w:t>
      </w:r>
    </w:p>
    <w:p w14:paraId="1DF4AE08" w14:textId="77777777" w:rsidR="00CC36F7" w:rsidRDefault="00CC36F7" w:rsidP="005733B2">
      <w:pPr>
        <w:pStyle w:val="ListParagraph"/>
        <w:numPr>
          <w:ilvl w:val="0"/>
          <w:numId w:val="18"/>
        </w:numPr>
      </w:pPr>
      <w:r>
        <w:t>Not to define a better pipeline</w:t>
      </w:r>
    </w:p>
    <w:p w14:paraId="28D1AB53" w14:textId="4F7211A1" w:rsidR="00CC36F7" w:rsidRDefault="00CC36F7" w:rsidP="005733B2">
      <w:pPr>
        <w:pStyle w:val="ListParagraph"/>
        <w:numPr>
          <w:ilvl w:val="0"/>
          <w:numId w:val="18"/>
        </w:numPr>
      </w:pPr>
      <w:r>
        <w:t>Make a strong claim about the reorganization of curricula and work</w:t>
      </w:r>
    </w:p>
    <w:p w14:paraId="4C3B0E03" w14:textId="0A42E757" w:rsidR="008B3A2C" w:rsidRDefault="008B3A2C" w:rsidP="00002252">
      <w:r>
        <w:t>Two broad categories, reflecting the two cultures</w:t>
      </w:r>
    </w:p>
    <w:p w14:paraId="1A9B04E1" w14:textId="77777777" w:rsidR="00002252" w:rsidRDefault="008B3A2C" w:rsidP="005733B2">
      <w:pPr>
        <w:pStyle w:val="ListParagraph"/>
        <w:numPr>
          <w:ilvl w:val="0"/>
          <w:numId w:val="27"/>
        </w:numPr>
      </w:pPr>
      <w:r>
        <w:t>Machine learning</w:t>
      </w:r>
    </w:p>
    <w:p w14:paraId="2CD910D8" w14:textId="77777777" w:rsidR="00002252" w:rsidRDefault="008B3A2C" w:rsidP="005733B2">
      <w:pPr>
        <w:pStyle w:val="ListParagraph"/>
        <w:numPr>
          <w:ilvl w:val="1"/>
          <w:numId w:val="27"/>
        </w:numPr>
      </w:pPr>
      <w:r>
        <w:t>CRISP-DM</w:t>
      </w:r>
    </w:p>
    <w:p w14:paraId="1CCCEB7A" w14:textId="77777777" w:rsidR="00002252" w:rsidRDefault="008B3A2C" w:rsidP="005733B2">
      <w:pPr>
        <w:pStyle w:val="ListParagraph"/>
        <w:numPr>
          <w:ilvl w:val="1"/>
          <w:numId w:val="27"/>
        </w:numPr>
      </w:pPr>
      <w:proofErr w:type="spellStart"/>
      <w:r>
        <w:t>Bramer</w:t>
      </w:r>
      <w:proofErr w:type="spellEnd"/>
    </w:p>
    <w:p w14:paraId="3FA851F5" w14:textId="77777777" w:rsidR="00002252" w:rsidRDefault="008B3A2C" w:rsidP="005733B2">
      <w:pPr>
        <w:pStyle w:val="ListParagraph"/>
        <w:numPr>
          <w:ilvl w:val="1"/>
          <w:numId w:val="27"/>
        </w:numPr>
      </w:pPr>
      <w:proofErr w:type="spellStart"/>
      <w:r>
        <w:t>Loukides</w:t>
      </w:r>
      <w:proofErr w:type="spellEnd"/>
    </w:p>
    <w:p w14:paraId="7C7C51EC" w14:textId="77777777" w:rsidR="00002252" w:rsidRDefault="008B3A2C" w:rsidP="005733B2">
      <w:pPr>
        <w:pStyle w:val="ListParagraph"/>
        <w:numPr>
          <w:ilvl w:val="0"/>
          <w:numId w:val="27"/>
        </w:numPr>
      </w:pPr>
      <w:r>
        <w:t>Statistics</w:t>
      </w:r>
    </w:p>
    <w:p w14:paraId="41ED318D" w14:textId="77777777" w:rsidR="00002252" w:rsidRDefault="008B3A2C" w:rsidP="005733B2">
      <w:pPr>
        <w:pStyle w:val="ListParagraph"/>
        <w:numPr>
          <w:ilvl w:val="1"/>
          <w:numId w:val="27"/>
        </w:numPr>
      </w:pPr>
      <w:r>
        <w:lastRenderedPageBreak/>
        <w:t>Hayashi</w:t>
      </w:r>
    </w:p>
    <w:p w14:paraId="72C11B0E" w14:textId="77777777" w:rsidR="00002252" w:rsidRDefault="008B3A2C" w:rsidP="005733B2">
      <w:pPr>
        <w:pStyle w:val="ListParagraph"/>
        <w:numPr>
          <w:ilvl w:val="1"/>
          <w:numId w:val="27"/>
        </w:numPr>
      </w:pPr>
      <w:r>
        <w:t>Donoho</w:t>
      </w:r>
    </w:p>
    <w:p w14:paraId="0A6D47D1" w14:textId="77777777" w:rsidR="00002252" w:rsidRDefault="008B3A2C" w:rsidP="005733B2">
      <w:pPr>
        <w:pStyle w:val="ListParagraph"/>
        <w:numPr>
          <w:ilvl w:val="1"/>
          <w:numId w:val="27"/>
        </w:numPr>
      </w:pPr>
      <w:r>
        <w:t>CPL</w:t>
      </w:r>
    </w:p>
    <w:p w14:paraId="0BD3298C" w14:textId="48A838FB" w:rsidR="00D538E4" w:rsidRDefault="008B3A2C" w:rsidP="005733B2">
      <w:pPr>
        <w:pStyle w:val="ListParagraph"/>
        <w:numPr>
          <w:ilvl w:val="1"/>
          <w:numId w:val="27"/>
        </w:numPr>
      </w:pPr>
      <w:r>
        <w:t>Porter</w:t>
      </w:r>
    </w:p>
    <w:p w14:paraId="13869917" w14:textId="77777777" w:rsidR="00D538E4" w:rsidRDefault="00D538E4" w:rsidP="00D538E4">
      <w:pPr>
        <w:pStyle w:val="ListParagraph"/>
      </w:pPr>
    </w:p>
    <w:p w14:paraId="0BC7CAD4" w14:textId="5FDBEFAD" w:rsidR="00856EC2" w:rsidRPr="00856EC2" w:rsidRDefault="00856EC2" w:rsidP="00D538E4">
      <w:pPr>
        <w:pStyle w:val="ListParagraph"/>
      </w:pPr>
      <w:r w:rsidRPr="00856EC2">
        <w:fldChar w:fldCharType="begin"/>
      </w:r>
      <w:r w:rsidRPr="00856EC2">
        <w:instrText xml:space="preserve"> INCLUDEPICTURE "https://upload.wikimedia.org/wikipedia/commons/thumb/b/ba/Data_visualization_process_v1.png/350px-Data_visualization_process_v1.png" \* MERGEFORMATINET </w:instrText>
      </w:r>
      <w:r w:rsidRPr="00856EC2">
        <w:fldChar w:fldCharType="separate"/>
      </w:r>
      <w:r w:rsidRPr="00856EC2">
        <w:rPr>
          <w:noProof/>
        </w:rPr>
        <w:drawing>
          <wp:inline distT="0" distB="0" distL="0" distR="0" wp14:anchorId="49242C64" wp14:editId="037EEF50">
            <wp:extent cx="4445635" cy="334200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5635" cy="3342005"/>
                    </a:xfrm>
                    <a:prstGeom prst="rect">
                      <a:avLst/>
                    </a:prstGeom>
                    <a:noFill/>
                    <a:ln>
                      <a:noFill/>
                    </a:ln>
                  </pic:spPr>
                </pic:pic>
              </a:graphicData>
            </a:graphic>
          </wp:inline>
        </w:drawing>
      </w:r>
      <w:r w:rsidRPr="00856EC2">
        <w:fldChar w:fldCharType="end"/>
      </w:r>
    </w:p>
    <w:p w14:paraId="3A004025" w14:textId="0A330DD3" w:rsidR="00856EC2" w:rsidRDefault="00D538E4" w:rsidP="005733B2">
      <w:pPr>
        <w:pStyle w:val="ListParagraph"/>
        <w:numPr>
          <w:ilvl w:val="0"/>
          <w:numId w:val="20"/>
        </w:numPr>
      </w:pPr>
      <w:r>
        <w:t>Reality</w:t>
      </w:r>
    </w:p>
    <w:p w14:paraId="63A60FC6" w14:textId="4EC97425" w:rsidR="00D538E4" w:rsidRDefault="00D538E4" w:rsidP="005733B2">
      <w:pPr>
        <w:pStyle w:val="ListParagraph"/>
        <w:numPr>
          <w:ilvl w:val="0"/>
          <w:numId w:val="20"/>
        </w:numPr>
      </w:pPr>
      <w:r>
        <w:t>Raw Data is Collected</w:t>
      </w:r>
    </w:p>
    <w:p w14:paraId="21799A84" w14:textId="49BFF147" w:rsidR="00D538E4" w:rsidRDefault="00D538E4" w:rsidP="005733B2">
      <w:pPr>
        <w:pStyle w:val="ListParagraph"/>
        <w:numPr>
          <w:ilvl w:val="0"/>
          <w:numId w:val="20"/>
        </w:numPr>
      </w:pPr>
      <w:r>
        <w:t xml:space="preserve">Data is Processed </w:t>
      </w:r>
    </w:p>
    <w:p w14:paraId="63981D36" w14:textId="1393EE01" w:rsidR="00F551CF" w:rsidRDefault="00624266" w:rsidP="005733B2">
      <w:pPr>
        <w:pStyle w:val="ListParagraph"/>
        <w:numPr>
          <w:ilvl w:val="1"/>
          <w:numId w:val="20"/>
        </w:numPr>
      </w:pPr>
      <w:r>
        <w:rPr>
          <w:rFonts w:ascii="Wingdings" w:eastAsia="Wingdings" w:hAnsi="Wingdings" w:cs="Wingdings"/>
        </w:rPr>
        <w:t>ß</w:t>
      </w:r>
      <w:r>
        <w:t xml:space="preserve"> </w:t>
      </w:r>
      <w:r w:rsidR="00F551CF">
        <w:t>EDA</w:t>
      </w:r>
    </w:p>
    <w:p w14:paraId="58B86169" w14:textId="5CCCCE77" w:rsidR="00501AF8" w:rsidRDefault="00501AF8" w:rsidP="005733B2">
      <w:pPr>
        <w:pStyle w:val="ListParagraph"/>
        <w:numPr>
          <w:ilvl w:val="0"/>
          <w:numId w:val="20"/>
        </w:numPr>
      </w:pPr>
      <w:r>
        <w:t>Clean Dataset</w:t>
      </w:r>
    </w:p>
    <w:p w14:paraId="381995C8" w14:textId="25D46B5C" w:rsidR="00F551CF" w:rsidRDefault="00672925" w:rsidP="005733B2">
      <w:pPr>
        <w:pStyle w:val="ListParagraph"/>
        <w:numPr>
          <w:ilvl w:val="1"/>
          <w:numId w:val="20"/>
        </w:numPr>
      </w:pPr>
      <w:r>
        <w:t>→</w:t>
      </w:r>
      <w:r w:rsidR="00624266">
        <w:t xml:space="preserve"> </w:t>
      </w:r>
      <w:r w:rsidR="00F551CF">
        <w:t>EDA</w:t>
      </w:r>
    </w:p>
    <w:p w14:paraId="5C94387E" w14:textId="1D5CB61E" w:rsidR="008527BE" w:rsidRDefault="008527BE" w:rsidP="005733B2">
      <w:pPr>
        <w:pStyle w:val="ListParagraph"/>
        <w:numPr>
          <w:ilvl w:val="0"/>
          <w:numId w:val="20"/>
        </w:numPr>
      </w:pPr>
      <w:r>
        <w:t>Models and Algorithms</w:t>
      </w:r>
    </w:p>
    <w:p w14:paraId="08C363EF" w14:textId="53838742" w:rsidR="00F551CF" w:rsidRDefault="00624266" w:rsidP="005733B2">
      <w:pPr>
        <w:pStyle w:val="ListParagraph"/>
        <w:numPr>
          <w:ilvl w:val="1"/>
          <w:numId w:val="20"/>
        </w:numPr>
      </w:pPr>
      <w:r>
        <w:rPr>
          <w:rFonts w:ascii="Wingdings" w:eastAsia="Wingdings" w:hAnsi="Wingdings" w:cs="Wingdings"/>
        </w:rPr>
        <w:t>ß</w:t>
      </w:r>
      <w:r>
        <w:t xml:space="preserve"> </w:t>
      </w:r>
      <w:r w:rsidR="00F551CF">
        <w:t>EDA</w:t>
      </w:r>
    </w:p>
    <w:p w14:paraId="406E57C4" w14:textId="45FF274C" w:rsidR="008527BE" w:rsidRDefault="008527BE" w:rsidP="005733B2">
      <w:pPr>
        <w:pStyle w:val="ListParagraph"/>
        <w:numPr>
          <w:ilvl w:val="0"/>
          <w:numId w:val="20"/>
        </w:numPr>
      </w:pPr>
      <w:r>
        <w:t>Communicate Visualize report</w:t>
      </w:r>
    </w:p>
    <w:p w14:paraId="68937063" w14:textId="793A3995" w:rsidR="00F551CF" w:rsidRDefault="00F551CF" w:rsidP="005733B2">
      <w:pPr>
        <w:pStyle w:val="ListParagraph"/>
        <w:numPr>
          <w:ilvl w:val="1"/>
          <w:numId w:val="20"/>
        </w:numPr>
      </w:pPr>
      <w:r>
        <w:t>Make Decisions</w:t>
      </w:r>
    </w:p>
    <w:p w14:paraId="118E0E2B" w14:textId="417C5819" w:rsidR="008527BE" w:rsidRDefault="008527BE" w:rsidP="005733B2">
      <w:pPr>
        <w:pStyle w:val="ListParagraph"/>
        <w:numPr>
          <w:ilvl w:val="0"/>
          <w:numId w:val="20"/>
        </w:numPr>
      </w:pPr>
      <w:r>
        <w:t>Data Product</w:t>
      </w:r>
    </w:p>
    <w:p w14:paraId="5A4C8D53" w14:textId="78CF73F6" w:rsidR="008527BE" w:rsidRPr="000173DE" w:rsidRDefault="008527BE" w:rsidP="005733B2">
      <w:pPr>
        <w:pStyle w:val="ListParagraph"/>
        <w:numPr>
          <w:ilvl w:val="0"/>
          <w:numId w:val="20"/>
        </w:numPr>
      </w:pPr>
      <w:r>
        <w:t>Reality</w:t>
      </w:r>
    </w:p>
    <w:p w14:paraId="33E28B6A" w14:textId="2FEDF015" w:rsidR="00FF3003" w:rsidRDefault="00FF3003" w:rsidP="00FF3003">
      <w:pPr>
        <w:pStyle w:val="Heading2"/>
      </w:pPr>
      <w:bookmarkStart w:id="459" w:name="_Toc48290883"/>
      <w:r>
        <w:lastRenderedPageBreak/>
        <w:t>Data Miners</w:t>
      </w:r>
      <w:bookmarkEnd w:id="459"/>
    </w:p>
    <w:p w14:paraId="444D7130" w14:textId="010EE7E2" w:rsidR="00CE0F1A" w:rsidRDefault="00CE770C" w:rsidP="00FF3003">
      <w:pPr>
        <w:pStyle w:val="Heading3"/>
      </w:pPr>
      <w:bookmarkStart w:id="460" w:name="_Toc48290884"/>
      <w:r>
        <w:t>Fayed, et al. 1996</w:t>
      </w:r>
      <w:bookmarkEnd w:id="460"/>
    </w:p>
    <w:p w14:paraId="0CD14004" w14:textId="4F10D49B" w:rsidR="00CE770C" w:rsidRDefault="00CE770C" w:rsidP="00CE770C">
      <w:r w:rsidRPr="00CE770C">
        <w:t>From Data Mining to Knowledge Discovery: An Overview</w:t>
      </w:r>
      <w:r w:rsidR="003C52E8">
        <w:t xml:space="preserve">  </w:t>
      </w:r>
      <w:r w:rsidR="003C52E8">
        <w:fldChar w:fldCharType="begin"/>
      </w:r>
      <w:r w:rsidR="008C6A02">
        <w:instrText xml:space="preserve"> ADDIN ZOTERO_ITEM CSL_CITATION {"citationID":"SdcA11go","properties":{"formattedCitation":"(Fayyad et al. 1996)","plainCitation":"(Fayyad et al. 1996)","noteIndex":0},"citationItems":[{"id":17558,"uris":["http://zotero.org/users/10812/items/YNM4L2HF"],"uri":["http://zotero.org/users/10812/items/YNM4L2HF"],"itemData":{"id":17558,"type":"paper-conference","container-title":"KDD","page":"82–88","title":"Knowledge Discovery and Data Mining: Towards a Unifying Framework.","volume":"96","author":[{"family":"Fayyad","given":"Usama M"},{"family":"Piatetsky-Shapiro","given":"Gregory"},{"family":"Smyth","given":"Padhraic"},{"literal":"others"}],"issued":{"date-parts":[["1996"]]}}}],"schema":"https://github.com/citation-style-language/schema/raw/master/csl-citation.json"} </w:instrText>
      </w:r>
      <w:r w:rsidR="003C52E8">
        <w:fldChar w:fldCharType="separate"/>
      </w:r>
      <w:r w:rsidR="008C6A02">
        <w:rPr>
          <w:noProof/>
        </w:rPr>
        <w:t>(Fayyad et al. 1996)</w:t>
      </w:r>
      <w:r w:rsidR="003C52E8">
        <w:fldChar w:fldCharType="end"/>
      </w:r>
      <w:r w:rsidR="003C52E8">
        <w:t>.</w:t>
      </w:r>
    </w:p>
    <w:p w14:paraId="336905F0" w14:textId="5C6FEB5D" w:rsidR="003E60C3" w:rsidRDefault="003E60C3" w:rsidP="003E60C3">
      <w:pPr>
        <w:pStyle w:val="Heading4"/>
      </w:pPr>
      <w:r>
        <w:t>Raw Pipeline</w:t>
      </w:r>
    </w:p>
    <w:p w14:paraId="60F773BB" w14:textId="77777777" w:rsidR="00031809" w:rsidRPr="00031809" w:rsidRDefault="00031809" w:rsidP="005733B2">
      <w:pPr>
        <w:numPr>
          <w:ilvl w:val="0"/>
          <w:numId w:val="16"/>
        </w:numPr>
        <w:spacing w:before="100" w:beforeAutospacing="1" w:after="100" w:afterAutospacing="1"/>
      </w:pPr>
      <w:r w:rsidRPr="00031809">
        <w:t xml:space="preserve">Developing an </w:t>
      </w:r>
      <w:r w:rsidRPr="003C52E8">
        <w:rPr>
          <w:b/>
          <w:bCs/>
        </w:rPr>
        <w:t>understanding</w:t>
      </w:r>
      <w:r w:rsidRPr="00031809">
        <w:t xml:space="preserve"> of</w:t>
      </w:r>
    </w:p>
    <w:p w14:paraId="101FB46A" w14:textId="77777777" w:rsidR="00031809" w:rsidRPr="00031809" w:rsidRDefault="00031809" w:rsidP="005733B2">
      <w:pPr>
        <w:numPr>
          <w:ilvl w:val="1"/>
          <w:numId w:val="16"/>
        </w:numPr>
        <w:spacing w:before="100" w:beforeAutospacing="1" w:after="100" w:afterAutospacing="1"/>
      </w:pPr>
      <w:r w:rsidRPr="00031809">
        <w:t>the application domain</w:t>
      </w:r>
    </w:p>
    <w:p w14:paraId="2B58F411" w14:textId="77777777" w:rsidR="00031809" w:rsidRPr="00031809" w:rsidRDefault="00031809" w:rsidP="005733B2">
      <w:pPr>
        <w:numPr>
          <w:ilvl w:val="1"/>
          <w:numId w:val="16"/>
        </w:numPr>
        <w:spacing w:before="100" w:beforeAutospacing="1" w:after="100" w:afterAutospacing="1"/>
      </w:pPr>
      <w:r w:rsidRPr="00031809">
        <w:t>the relevant prior knowledge</w:t>
      </w:r>
    </w:p>
    <w:p w14:paraId="0E97F470" w14:textId="77777777" w:rsidR="00031809" w:rsidRPr="00031809" w:rsidRDefault="00031809" w:rsidP="005733B2">
      <w:pPr>
        <w:numPr>
          <w:ilvl w:val="1"/>
          <w:numId w:val="16"/>
        </w:numPr>
        <w:spacing w:before="100" w:beforeAutospacing="1" w:after="100" w:afterAutospacing="1"/>
      </w:pPr>
      <w:r w:rsidRPr="00031809">
        <w:t>the goals of the end-user</w:t>
      </w:r>
    </w:p>
    <w:p w14:paraId="376D685C" w14:textId="0DBBF04B" w:rsidR="003C52E8" w:rsidRDefault="00031809" w:rsidP="005733B2">
      <w:pPr>
        <w:numPr>
          <w:ilvl w:val="0"/>
          <w:numId w:val="16"/>
        </w:numPr>
        <w:spacing w:before="100" w:beforeAutospacing="1" w:after="100" w:afterAutospacing="1"/>
      </w:pPr>
      <w:r w:rsidRPr="003C52E8">
        <w:rPr>
          <w:b/>
          <w:bCs/>
        </w:rPr>
        <w:t>Creating a target data set</w:t>
      </w:r>
      <w:r w:rsidR="003C52E8">
        <w:rPr>
          <w:b/>
          <w:bCs/>
        </w:rPr>
        <w:t xml:space="preserve"> </w:t>
      </w:r>
      <w:r w:rsidR="003C52E8" w:rsidRPr="00031809">
        <w:t xml:space="preserve">on which </w:t>
      </w:r>
      <w:r w:rsidR="003C52E8" w:rsidRPr="003C52E8">
        <w:rPr>
          <w:b/>
          <w:bCs/>
        </w:rPr>
        <w:t>discovery</w:t>
      </w:r>
      <w:r w:rsidR="003C52E8" w:rsidRPr="00031809">
        <w:t xml:space="preserve"> is to be performed</w:t>
      </w:r>
      <w:r w:rsidRPr="00031809">
        <w:t xml:space="preserve">: </w:t>
      </w:r>
    </w:p>
    <w:p w14:paraId="0F8E5A5D" w14:textId="77777777" w:rsidR="003C52E8" w:rsidRDefault="00031809" w:rsidP="005733B2">
      <w:pPr>
        <w:numPr>
          <w:ilvl w:val="1"/>
          <w:numId w:val="16"/>
        </w:numPr>
        <w:spacing w:before="100" w:beforeAutospacing="1" w:after="100" w:afterAutospacing="1"/>
      </w:pPr>
      <w:r w:rsidRPr="00031809">
        <w:t>selecting a data set</w:t>
      </w:r>
    </w:p>
    <w:p w14:paraId="36882F59" w14:textId="77777777" w:rsidR="003C52E8" w:rsidRDefault="00031809" w:rsidP="005733B2">
      <w:pPr>
        <w:numPr>
          <w:ilvl w:val="1"/>
          <w:numId w:val="16"/>
        </w:numPr>
        <w:spacing w:before="100" w:beforeAutospacing="1" w:after="100" w:afterAutospacing="1"/>
      </w:pPr>
      <w:r w:rsidRPr="00031809">
        <w:t>or focusing on a subset of variables</w:t>
      </w:r>
    </w:p>
    <w:p w14:paraId="7689325E" w14:textId="18D86F47" w:rsidR="00031809" w:rsidRPr="00031809" w:rsidRDefault="00031809" w:rsidP="005733B2">
      <w:pPr>
        <w:numPr>
          <w:ilvl w:val="1"/>
          <w:numId w:val="16"/>
        </w:numPr>
        <w:spacing w:before="100" w:beforeAutospacing="1" w:after="100" w:afterAutospacing="1"/>
      </w:pPr>
      <w:r w:rsidRPr="00031809">
        <w:t>or data samples</w:t>
      </w:r>
    </w:p>
    <w:p w14:paraId="085E3D82" w14:textId="06D67841" w:rsidR="00031809" w:rsidRPr="00031809" w:rsidRDefault="00031809" w:rsidP="005733B2">
      <w:pPr>
        <w:numPr>
          <w:ilvl w:val="0"/>
          <w:numId w:val="16"/>
        </w:numPr>
        <w:spacing w:before="100" w:beforeAutospacing="1" w:after="100" w:afterAutospacing="1"/>
      </w:pPr>
      <w:r w:rsidRPr="00031809">
        <w:t xml:space="preserve">Data </w:t>
      </w:r>
      <w:r w:rsidRPr="003C52E8">
        <w:rPr>
          <w:b/>
          <w:bCs/>
        </w:rPr>
        <w:t>cleaning</w:t>
      </w:r>
      <w:r w:rsidRPr="00031809">
        <w:t xml:space="preserve"> and </w:t>
      </w:r>
      <w:r w:rsidRPr="003C52E8">
        <w:rPr>
          <w:b/>
          <w:bCs/>
        </w:rPr>
        <w:t>preprocessing</w:t>
      </w:r>
      <w:r>
        <w:t>.</w:t>
      </w:r>
    </w:p>
    <w:p w14:paraId="226A535C" w14:textId="77777777" w:rsidR="00031809" w:rsidRPr="00031809" w:rsidRDefault="00031809" w:rsidP="005733B2">
      <w:pPr>
        <w:numPr>
          <w:ilvl w:val="1"/>
          <w:numId w:val="16"/>
        </w:numPr>
        <w:spacing w:before="100" w:beforeAutospacing="1" w:after="100" w:afterAutospacing="1"/>
      </w:pPr>
      <w:r w:rsidRPr="00031809">
        <w:t>Removal of noise or outliers.</w:t>
      </w:r>
    </w:p>
    <w:p w14:paraId="640CAD90" w14:textId="77777777" w:rsidR="00031809" w:rsidRPr="00031809" w:rsidRDefault="00031809" w:rsidP="005733B2">
      <w:pPr>
        <w:numPr>
          <w:ilvl w:val="1"/>
          <w:numId w:val="16"/>
        </w:numPr>
        <w:spacing w:before="100" w:beforeAutospacing="1" w:after="100" w:afterAutospacing="1"/>
      </w:pPr>
      <w:r w:rsidRPr="00031809">
        <w:t>Collecting necessary information to model or account for noise.</w:t>
      </w:r>
    </w:p>
    <w:p w14:paraId="556B4F8B" w14:textId="77777777" w:rsidR="00031809" w:rsidRPr="00031809" w:rsidRDefault="00031809" w:rsidP="005733B2">
      <w:pPr>
        <w:numPr>
          <w:ilvl w:val="1"/>
          <w:numId w:val="16"/>
        </w:numPr>
        <w:spacing w:before="100" w:beforeAutospacing="1" w:after="100" w:afterAutospacing="1"/>
      </w:pPr>
      <w:r w:rsidRPr="00031809">
        <w:t>Strategies for handling missing data fields.</w:t>
      </w:r>
    </w:p>
    <w:p w14:paraId="10D7665C" w14:textId="77777777" w:rsidR="00031809" w:rsidRPr="00031809" w:rsidRDefault="00031809" w:rsidP="005733B2">
      <w:pPr>
        <w:numPr>
          <w:ilvl w:val="1"/>
          <w:numId w:val="16"/>
        </w:numPr>
        <w:spacing w:before="100" w:beforeAutospacing="1" w:after="100" w:afterAutospacing="1"/>
      </w:pPr>
      <w:r w:rsidRPr="00031809">
        <w:t>Accounting for time sequence information and known changes.</w:t>
      </w:r>
    </w:p>
    <w:p w14:paraId="327E8940" w14:textId="77777777" w:rsidR="00031809" w:rsidRPr="00031809" w:rsidRDefault="00031809" w:rsidP="005733B2">
      <w:pPr>
        <w:numPr>
          <w:ilvl w:val="0"/>
          <w:numId w:val="16"/>
        </w:numPr>
        <w:spacing w:before="100" w:beforeAutospacing="1" w:after="100" w:afterAutospacing="1"/>
      </w:pPr>
      <w:r w:rsidRPr="00031809">
        <w:t xml:space="preserve">Data </w:t>
      </w:r>
      <w:r w:rsidRPr="003C52E8">
        <w:rPr>
          <w:b/>
          <w:bCs/>
        </w:rPr>
        <w:t>reduction</w:t>
      </w:r>
      <w:r w:rsidRPr="00031809">
        <w:t xml:space="preserve"> and </w:t>
      </w:r>
      <w:r w:rsidRPr="003C52E8">
        <w:rPr>
          <w:b/>
          <w:bCs/>
        </w:rPr>
        <w:t>projection</w:t>
      </w:r>
      <w:r w:rsidRPr="00031809">
        <w:t>.</w:t>
      </w:r>
    </w:p>
    <w:p w14:paraId="3B642E13" w14:textId="77777777" w:rsidR="00031809" w:rsidRPr="00031809" w:rsidRDefault="00031809" w:rsidP="005733B2">
      <w:pPr>
        <w:numPr>
          <w:ilvl w:val="1"/>
          <w:numId w:val="16"/>
        </w:numPr>
        <w:spacing w:before="100" w:beforeAutospacing="1" w:after="100" w:afterAutospacing="1"/>
      </w:pPr>
      <w:r w:rsidRPr="00031809">
        <w:t>Finding useful features to represent the data depending on the goal of the task.</w:t>
      </w:r>
    </w:p>
    <w:p w14:paraId="0D484FDE" w14:textId="77777777" w:rsidR="00031809" w:rsidRPr="00031809" w:rsidRDefault="00031809" w:rsidP="005733B2">
      <w:pPr>
        <w:numPr>
          <w:ilvl w:val="1"/>
          <w:numId w:val="16"/>
        </w:numPr>
        <w:spacing w:before="100" w:beforeAutospacing="1" w:after="100" w:afterAutospacing="1"/>
      </w:pPr>
      <w:r w:rsidRPr="00031809">
        <w:t>Using dimensionality reduction or transformation methods to reduce the effective number of variables under consideration or to find invariant representations for the data.</w:t>
      </w:r>
    </w:p>
    <w:p w14:paraId="2A2CBDA2" w14:textId="77777777" w:rsidR="00031809" w:rsidRPr="00031809" w:rsidRDefault="00031809" w:rsidP="005733B2">
      <w:pPr>
        <w:numPr>
          <w:ilvl w:val="0"/>
          <w:numId w:val="16"/>
        </w:numPr>
        <w:spacing w:before="100" w:beforeAutospacing="1" w:after="100" w:afterAutospacing="1"/>
      </w:pPr>
      <w:r w:rsidRPr="00031809">
        <w:t>Choosing the </w:t>
      </w:r>
      <w:hyperlink r:id="rId16" w:history="1">
        <w:r w:rsidRPr="00031809">
          <w:t xml:space="preserve">data mining </w:t>
        </w:r>
        <w:r w:rsidRPr="003C52E8">
          <w:rPr>
            <w:b/>
            <w:bCs/>
          </w:rPr>
          <w:t>task</w:t>
        </w:r>
      </w:hyperlink>
      <w:r w:rsidRPr="00031809">
        <w:t>.</w:t>
      </w:r>
    </w:p>
    <w:p w14:paraId="1173BC5B" w14:textId="38F0116B" w:rsidR="00031809" w:rsidRPr="00031809" w:rsidRDefault="00031809" w:rsidP="005733B2">
      <w:pPr>
        <w:numPr>
          <w:ilvl w:val="1"/>
          <w:numId w:val="16"/>
        </w:numPr>
        <w:spacing w:before="100" w:beforeAutospacing="1" w:after="100" w:afterAutospacing="1"/>
      </w:pPr>
      <w:r w:rsidRPr="00031809">
        <w:t xml:space="preserve">Deciding whether the goal of the KDD process is classification, regression, clustering, </w:t>
      </w:r>
      <w:r w:rsidR="003C52E8">
        <w:t xml:space="preserve">summarization, dependency modeling,  change and deviation (anomaly) detection, </w:t>
      </w:r>
      <w:r w:rsidRPr="00031809">
        <w:t>etc.</w:t>
      </w:r>
    </w:p>
    <w:p w14:paraId="200DB3FF" w14:textId="77777777" w:rsidR="00031809" w:rsidRPr="00031809" w:rsidRDefault="00031809" w:rsidP="005733B2">
      <w:pPr>
        <w:numPr>
          <w:ilvl w:val="0"/>
          <w:numId w:val="16"/>
        </w:numPr>
        <w:spacing w:before="100" w:beforeAutospacing="1" w:after="100" w:afterAutospacing="1"/>
      </w:pPr>
      <w:r w:rsidRPr="00031809">
        <w:t>Choosing the </w:t>
      </w:r>
      <w:hyperlink r:id="rId17" w:history="1">
        <w:r w:rsidRPr="00031809">
          <w:t xml:space="preserve">data mining </w:t>
        </w:r>
        <w:r w:rsidRPr="003C52E8">
          <w:rPr>
            <w:b/>
            <w:bCs/>
          </w:rPr>
          <w:t>algorithm(s)</w:t>
        </w:r>
      </w:hyperlink>
      <w:r w:rsidRPr="00031809">
        <w:t>.</w:t>
      </w:r>
    </w:p>
    <w:p w14:paraId="48BEF54F" w14:textId="6CD90A63" w:rsidR="00031809" w:rsidRPr="00031809" w:rsidRDefault="00031809" w:rsidP="005733B2">
      <w:pPr>
        <w:numPr>
          <w:ilvl w:val="1"/>
          <w:numId w:val="16"/>
        </w:numPr>
        <w:spacing w:before="100" w:beforeAutospacing="1" w:after="100" w:afterAutospacing="1"/>
      </w:pPr>
      <w:r w:rsidRPr="00031809">
        <w:t>Selecting method(s) to be used for searching for patterns in the data.</w:t>
      </w:r>
    </w:p>
    <w:p w14:paraId="60D5AFF7" w14:textId="77777777" w:rsidR="00031809" w:rsidRPr="00031809" w:rsidRDefault="00031809" w:rsidP="005733B2">
      <w:pPr>
        <w:numPr>
          <w:ilvl w:val="1"/>
          <w:numId w:val="16"/>
        </w:numPr>
        <w:spacing w:before="100" w:beforeAutospacing="1" w:after="100" w:afterAutospacing="1"/>
      </w:pPr>
      <w:r w:rsidRPr="00031809">
        <w:t>Deciding which models and parameters may be appropriate.</w:t>
      </w:r>
    </w:p>
    <w:p w14:paraId="00CC6F86" w14:textId="304F9A55" w:rsidR="00031809" w:rsidRDefault="00031809" w:rsidP="005733B2">
      <w:pPr>
        <w:numPr>
          <w:ilvl w:val="1"/>
          <w:numId w:val="16"/>
        </w:numPr>
        <w:spacing w:before="100" w:beforeAutospacing="1" w:after="100" w:afterAutospacing="1"/>
      </w:pPr>
      <w:r w:rsidRPr="00031809">
        <w:t>Matching a particular data mining method with the overall criteria of the KDD process.</w:t>
      </w:r>
    </w:p>
    <w:p w14:paraId="78E07156" w14:textId="0612632A" w:rsidR="003C52E8" w:rsidRPr="00031809" w:rsidRDefault="003C52E8" w:rsidP="005733B2">
      <w:pPr>
        <w:numPr>
          <w:ilvl w:val="1"/>
          <w:numId w:val="16"/>
        </w:numPr>
        <w:spacing w:before="100" w:beforeAutospacing="1" w:after="100" w:afterAutospacing="1"/>
      </w:pPr>
      <w:r>
        <w:t>Also: Representation, Evaluation, Search (parameter and model).</w:t>
      </w:r>
    </w:p>
    <w:p w14:paraId="3DDF2486" w14:textId="77777777" w:rsidR="00031809" w:rsidRPr="00031809" w:rsidRDefault="00031809" w:rsidP="005733B2">
      <w:pPr>
        <w:numPr>
          <w:ilvl w:val="0"/>
          <w:numId w:val="16"/>
        </w:numPr>
        <w:spacing w:before="100" w:beforeAutospacing="1" w:after="100" w:afterAutospacing="1"/>
      </w:pPr>
      <w:r w:rsidRPr="00031809">
        <w:t xml:space="preserve">Data </w:t>
      </w:r>
      <w:r w:rsidRPr="003C52E8">
        <w:rPr>
          <w:b/>
          <w:bCs/>
        </w:rPr>
        <w:t>mining</w:t>
      </w:r>
      <w:r w:rsidRPr="00031809">
        <w:t>.</w:t>
      </w:r>
    </w:p>
    <w:p w14:paraId="3488EF0A" w14:textId="77777777" w:rsidR="00031809" w:rsidRPr="00031809" w:rsidRDefault="00031809" w:rsidP="005733B2">
      <w:pPr>
        <w:numPr>
          <w:ilvl w:val="1"/>
          <w:numId w:val="16"/>
        </w:numPr>
        <w:spacing w:before="100" w:beforeAutospacing="1" w:after="100" w:afterAutospacing="1"/>
      </w:pPr>
      <w:r w:rsidRPr="00031809">
        <w:t>Searching for patterns of interest in a particular representational form or a set of such representations as classification rules or trees, regression, clustering, and so forth.</w:t>
      </w:r>
    </w:p>
    <w:p w14:paraId="6D4E3493" w14:textId="77777777" w:rsidR="00031809" w:rsidRDefault="00031809" w:rsidP="005733B2">
      <w:pPr>
        <w:numPr>
          <w:ilvl w:val="0"/>
          <w:numId w:val="16"/>
        </w:numPr>
        <w:spacing w:before="100" w:beforeAutospacing="1" w:after="100" w:afterAutospacing="1"/>
      </w:pPr>
      <w:r w:rsidRPr="003C52E8">
        <w:rPr>
          <w:b/>
          <w:bCs/>
        </w:rPr>
        <w:t>Interpreting</w:t>
      </w:r>
      <w:r w:rsidRPr="00031809">
        <w:t xml:space="preserve"> mined patterns.</w:t>
      </w:r>
    </w:p>
    <w:p w14:paraId="6E815F36" w14:textId="4972195F" w:rsidR="00031809" w:rsidRDefault="00031809" w:rsidP="005733B2">
      <w:pPr>
        <w:numPr>
          <w:ilvl w:val="0"/>
          <w:numId w:val="16"/>
        </w:numPr>
        <w:spacing w:before="100" w:beforeAutospacing="1" w:after="100" w:afterAutospacing="1"/>
      </w:pPr>
      <w:r w:rsidRPr="003C52E8">
        <w:rPr>
          <w:b/>
          <w:bCs/>
        </w:rPr>
        <w:t>Consolidating</w:t>
      </w:r>
      <w:r w:rsidRPr="00031809">
        <w:t xml:space="preserve"> discovered knowledge.</w:t>
      </w:r>
    </w:p>
    <w:p w14:paraId="327361D9" w14:textId="381316C0" w:rsidR="00691077" w:rsidRDefault="00691077" w:rsidP="00FF3003">
      <w:pPr>
        <w:pStyle w:val="Heading3"/>
      </w:pPr>
      <w:bookmarkStart w:id="461" w:name="_Toc48290885"/>
      <w:r>
        <w:t>Fry 2004</w:t>
      </w:r>
    </w:p>
    <w:p w14:paraId="56553754" w14:textId="77777777" w:rsidR="000017C2" w:rsidRDefault="003A087F" w:rsidP="000017C2">
      <w:pPr>
        <w:pStyle w:val="BodyText"/>
      </w:pPr>
      <w:r>
        <w:t xml:space="preserve">… </w:t>
      </w:r>
      <w:r w:rsidR="00691077" w:rsidRPr="00691077">
        <w:t>the human visual system lends itself as an exceptional tool to aid in the understanding of complex subjects.</w:t>
      </w:r>
      <w:r>
        <w:t xml:space="preserve"> </w:t>
      </w:r>
      <w:r w:rsidR="00691077" w:rsidRPr="00691077">
        <w:t xml:space="preserve">The process of understanding data begins with </w:t>
      </w:r>
      <w:r w:rsidR="00691077" w:rsidRPr="00691077">
        <w:lastRenderedPageBreak/>
        <w:t>a set of numbers and a goal of answering a question about the data. The steps along this path can be described as follows:</w:t>
      </w:r>
    </w:p>
    <w:p w14:paraId="1E57CFCE" w14:textId="77777777" w:rsidR="000017C2" w:rsidRDefault="00691077" w:rsidP="000017C2">
      <w:pPr>
        <w:pStyle w:val="BodyText"/>
        <w:numPr>
          <w:ilvl w:val="0"/>
          <w:numId w:val="48"/>
        </w:numPr>
      </w:pPr>
      <w:r w:rsidRPr="000017C2">
        <w:rPr>
          <w:b/>
          <w:bCs/>
        </w:rPr>
        <w:t>acquire</w:t>
      </w:r>
      <w:r w:rsidRPr="00691077">
        <w:t xml:space="preserve"> – the matter of obtaining the data, whether from a file on a disk or from a source over a network.</w:t>
      </w:r>
    </w:p>
    <w:p w14:paraId="2FFAE604" w14:textId="77777777" w:rsidR="000017C2" w:rsidRDefault="00691077" w:rsidP="000017C2">
      <w:pPr>
        <w:pStyle w:val="BodyText"/>
        <w:numPr>
          <w:ilvl w:val="0"/>
          <w:numId w:val="48"/>
        </w:numPr>
      </w:pPr>
      <w:r w:rsidRPr="000017C2">
        <w:rPr>
          <w:b/>
          <w:bCs/>
        </w:rPr>
        <w:t>parse</w:t>
      </w:r>
      <w:r w:rsidRPr="00691077">
        <w:t xml:space="preserve"> – providing some structure around what the data means, ordering it into categories.</w:t>
      </w:r>
    </w:p>
    <w:p w14:paraId="77D006BE" w14:textId="77777777" w:rsidR="000017C2" w:rsidRDefault="00691077" w:rsidP="000017C2">
      <w:pPr>
        <w:pStyle w:val="BodyText"/>
        <w:numPr>
          <w:ilvl w:val="0"/>
          <w:numId w:val="48"/>
        </w:numPr>
      </w:pPr>
      <w:r w:rsidRPr="000017C2">
        <w:rPr>
          <w:b/>
          <w:bCs/>
        </w:rPr>
        <w:t>filter</w:t>
      </w:r>
      <w:r w:rsidRPr="00691077">
        <w:t xml:space="preserve"> – removing all but the data of interest.</w:t>
      </w:r>
    </w:p>
    <w:p w14:paraId="59681932" w14:textId="7FA9E98D" w:rsidR="000017C2" w:rsidRDefault="00691077" w:rsidP="000017C2">
      <w:pPr>
        <w:pStyle w:val="BodyText"/>
        <w:numPr>
          <w:ilvl w:val="0"/>
          <w:numId w:val="48"/>
        </w:numPr>
      </w:pPr>
      <w:r w:rsidRPr="000017C2">
        <w:rPr>
          <w:b/>
          <w:bCs/>
        </w:rPr>
        <w:t>mine</w:t>
      </w:r>
      <w:r w:rsidRPr="00691077">
        <w:t xml:space="preserve"> – the application of methods from statistics or data mining, as a way to discern patterns or place the data in mathematical context.</w:t>
      </w:r>
    </w:p>
    <w:p w14:paraId="4EA3156B" w14:textId="77777777" w:rsidR="00745473" w:rsidRPr="00745473" w:rsidRDefault="00691077" w:rsidP="000017C2">
      <w:pPr>
        <w:pStyle w:val="BodyText"/>
        <w:numPr>
          <w:ilvl w:val="0"/>
          <w:numId w:val="48"/>
        </w:numPr>
      </w:pPr>
      <w:r w:rsidRPr="000017C2">
        <w:rPr>
          <w:b/>
          <w:bCs/>
        </w:rPr>
        <w:t>represent</w:t>
      </w:r>
      <w:r w:rsidRPr="00691077">
        <w:t xml:space="preserve"> – determination of a simple representation, whether the data takes one of many shapes such as a bar graph, list, or tree.</w:t>
      </w:r>
    </w:p>
    <w:p w14:paraId="57B19C17" w14:textId="61797E9D" w:rsidR="000017C2" w:rsidRDefault="00691077" w:rsidP="000017C2">
      <w:pPr>
        <w:pStyle w:val="BodyText"/>
        <w:numPr>
          <w:ilvl w:val="0"/>
          <w:numId w:val="48"/>
        </w:numPr>
      </w:pPr>
      <w:r w:rsidRPr="00745473">
        <w:rPr>
          <w:b/>
          <w:bCs/>
        </w:rPr>
        <w:t>refine</w:t>
      </w:r>
      <w:r w:rsidRPr="00691077">
        <w:t xml:space="preserve"> – improvements to the basic representation to make it clearer and more visually engaging.</w:t>
      </w:r>
    </w:p>
    <w:p w14:paraId="4F5C8769" w14:textId="4C4C6334" w:rsidR="00691077" w:rsidRPr="00691077" w:rsidRDefault="00691077" w:rsidP="00691077">
      <w:pPr>
        <w:pStyle w:val="BodyText"/>
        <w:numPr>
          <w:ilvl w:val="0"/>
          <w:numId w:val="48"/>
        </w:numPr>
      </w:pPr>
      <w:r w:rsidRPr="000017C2">
        <w:rPr>
          <w:b/>
          <w:bCs/>
        </w:rPr>
        <w:t>interact</w:t>
      </w:r>
      <w:r w:rsidRPr="00691077">
        <w:t xml:space="preserve"> – the addition of methods for manipulating the data or controlling what features are visible.</w:t>
      </w:r>
    </w:p>
    <w:p w14:paraId="0A132E4B" w14:textId="4127E470" w:rsidR="00FF3003" w:rsidRDefault="00FF3003" w:rsidP="00FF3003">
      <w:pPr>
        <w:pStyle w:val="Heading3"/>
      </w:pPr>
      <w:r>
        <w:t xml:space="preserve">Wirth and </w:t>
      </w:r>
      <w:proofErr w:type="spellStart"/>
      <w:r>
        <w:t>Hipp</w:t>
      </w:r>
      <w:proofErr w:type="spellEnd"/>
      <w:r>
        <w:t xml:space="preserve"> 1999</w:t>
      </w:r>
      <w:bookmarkEnd w:id="461"/>
    </w:p>
    <w:p w14:paraId="1CE3A4ED" w14:textId="00DF8831" w:rsidR="00FF3003" w:rsidRDefault="00FF3003" w:rsidP="00FF3003">
      <w:r>
        <w:t xml:space="preserve"> </w:t>
      </w:r>
      <w:r>
        <w:fldChar w:fldCharType="begin"/>
      </w:r>
      <w:r w:rsidR="008C6A02">
        <w:instrText xml:space="preserve"> ADDIN ZOTERO_ITEM CSL_CITATION {"citationID":"NmUgo7fT","properties":{"formattedCitation":"(Wirth and Hipp 1999)","plainCitation":"(Wirth and Hipp 1999)","noteIndex":0},"citationItems":[{"id":17490,"uris":["http://zotero.org/users/10812/items/Q4BC4X4P"],"uri":["http://zotero.org/users/10812/items/Q4BC4X4P"],"itemData":{"id":17490,"type":"article-journal","abstract":"The CRISP-DM (CRoss Industry Standard Process for Data Mining) project proposed a comprehensive process model for carrying out data mining projects. The process model is independent of both the industry sector and the technology used. In this paper we argue in favor of a standard process model for data mining and report some experiences with the CRISP-DM process model in practice.","title":"CRISP-DM: Towards a Standard Process Model for Data Mining","author":[{"family":"Wirth","given":"Rüdiger"},{"family":"Hipp","given":"Jochen"}],"issued":{"date-parts":[["1999"]]}}}],"schema":"https://github.com/citation-style-language/schema/raw/master/csl-citation.json"} </w:instrText>
      </w:r>
      <w:r>
        <w:fldChar w:fldCharType="separate"/>
      </w:r>
      <w:r w:rsidR="008C6A02">
        <w:rPr>
          <w:noProof/>
        </w:rPr>
        <w:t>(Wirth and Hipp 1999)</w:t>
      </w:r>
      <w:r>
        <w:fldChar w:fldCharType="end"/>
      </w:r>
    </w:p>
    <w:p w14:paraId="643ADBFB" w14:textId="77777777" w:rsidR="00FF3003" w:rsidRDefault="00FF3003" w:rsidP="0039323A">
      <w:pPr>
        <w:pStyle w:val="ListParagraph"/>
        <w:numPr>
          <w:ilvl w:val="0"/>
          <w:numId w:val="5"/>
        </w:numPr>
      </w:pPr>
      <w:r>
        <w:t>CRISP-DM</w:t>
      </w:r>
    </w:p>
    <w:p w14:paraId="41161BC1" w14:textId="4F79E61B" w:rsidR="00FF3003" w:rsidRDefault="003C52E8" w:rsidP="0039323A">
      <w:pPr>
        <w:pStyle w:val="ListParagraph"/>
        <w:numPr>
          <w:ilvl w:val="0"/>
          <w:numId w:val="5"/>
        </w:numPr>
      </w:pPr>
      <w:r>
        <w:t>Formalized process of d</w:t>
      </w:r>
      <w:r w:rsidR="00FF3003">
        <w:t>ata mining</w:t>
      </w:r>
      <w:r>
        <w:t>, following a decade of success.</w:t>
      </w:r>
    </w:p>
    <w:p w14:paraId="0833805A" w14:textId="77777777" w:rsidR="00FF3003" w:rsidRDefault="00FF3003" w:rsidP="0039323A">
      <w:pPr>
        <w:pStyle w:val="ListParagraph"/>
        <w:numPr>
          <w:ilvl w:val="0"/>
          <w:numId w:val="5"/>
        </w:numPr>
      </w:pPr>
      <w:r>
        <w:t>Assumes a data product to drive decision-making.</w:t>
      </w:r>
    </w:p>
    <w:p w14:paraId="3ACFA9E1" w14:textId="75794E8E" w:rsidR="00FF3003" w:rsidRDefault="00FF3003" w:rsidP="0039323A">
      <w:pPr>
        <w:pStyle w:val="ListParagraph"/>
        <w:numPr>
          <w:ilvl w:val="0"/>
          <w:numId w:val="5"/>
        </w:numPr>
      </w:pPr>
      <w:r>
        <w:t>Compare to ETL</w:t>
      </w:r>
      <w:r w:rsidR="003C52E8">
        <w:t>.</w:t>
      </w:r>
    </w:p>
    <w:p w14:paraId="49C79459" w14:textId="7D63A9F7" w:rsidR="003C52E8" w:rsidRDefault="003C52E8" w:rsidP="0039323A">
      <w:pPr>
        <w:pStyle w:val="ListParagraph"/>
        <w:numPr>
          <w:ilvl w:val="0"/>
          <w:numId w:val="5"/>
        </w:numPr>
      </w:pPr>
      <w:r>
        <w:t>Closes the loop.</w:t>
      </w:r>
    </w:p>
    <w:p w14:paraId="4BB4E485" w14:textId="6F4EC7A5" w:rsidR="00FF3003" w:rsidRDefault="003E60C3" w:rsidP="00FF3003">
      <w:pPr>
        <w:pStyle w:val="Heading4"/>
      </w:pPr>
      <w:r>
        <w:t xml:space="preserve">Raw </w:t>
      </w:r>
      <w:r w:rsidR="00FF3003" w:rsidRPr="007C48E1">
        <w:t>Pipeline</w:t>
      </w:r>
    </w:p>
    <w:p w14:paraId="75AF9C9A" w14:textId="77777777" w:rsidR="00FF3003" w:rsidRDefault="00FF3003" w:rsidP="0039323A">
      <w:pPr>
        <w:pStyle w:val="ListParagraph"/>
        <w:numPr>
          <w:ilvl w:val="0"/>
          <w:numId w:val="3"/>
        </w:numPr>
      </w:pPr>
      <w:r>
        <w:t>Business Understanding</w:t>
      </w:r>
    </w:p>
    <w:p w14:paraId="6D17BB6D" w14:textId="77777777" w:rsidR="00FF3003" w:rsidRDefault="00FF3003" w:rsidP="0039323A">
      <w:pPr>
        <w:pStyle w:val="ListParagraph"/>
        <w:numPr>
          <w:ilvl w:val="1"/>
          <w:numId w:val="3"/>
        </w:numPr>
      </w:pPr>
      <w:r>
        <w:t>Determine objectives, assess situation, determine goals, produce plan</w:t>
      </w:r>
    </w:p>
    <w:p w14:paraId="427E2BA0" w14:textId="77777777" w:rsidR="00FF3003" w:rsidRDefault="00FF3003" w:rsidP="0039323A">
      <w:pPr>
        <w:pStyle w:val="ListParagraph"/>
        <w:numPr>
          <w:ilvl w:val="0"/>
          <w:numId w:val="3"/>
        </w:numPr>
      </w:pPr>
      <w:r>
        <w:t>Data Understanding</w:t>
      </w:r>
    </w:p>
    <w:p w14:paraId="7D5C69AB" w14:textId="77777777" w:rsidR="00FF3003" w:rsidRDefault="00FF3003" w:rsidP="0039323A">
      <w:pPr>
        <w:pStyle w:val="ListParagraph"/>
        <w:numPr>
          <w:ilvl w:val="1"/>
          <w:numId w:val="3"/>
        </w:numPr>
      </w:pPr>
      <w:r>
        <w:t>Collect, describe, explore, verify</w:t>
      </w:r>
    </w:p>
    <w:p w14:paraId="5D4ECF70" w14:textId="77777777" w:rsidR="00FF3003" w:rsidRDefault="00FF3003" w:rsidP="0039323A">
      <w:pPr>
        <w:pStyle w:val="ListParagraph"/>
        <w:numPr>
          <w:ilvl w:val="0"/>
          <w:numId w:val="3"/>
        </w:numPr>
      </w:pPr>
      <w:r>
        <w:t>Data Preparation</w:t>
      </w:r>
    </w:p>
    <w:p w14:paraId="3378E184" w14:textId="77777777" w:rsidR="00FF3003" w:rsidRDefault="00FF3003" w:rsidP="0039323A">
      <w:pPr>
        <w:pStyle w:val="ListParagraph"/>
        <w:numPr>
          <w:ilvl w:val="1"/>
          <w:numId w:val="3"/>
        </w:numPr>
      </w:pPr>
      <w:r>
        <w:t>Select, clean, construct, integrate, form</w:t>
      </w:r>
    </w:p>
    <w:p w14:paraId="3F705906" w14:textId="77777777" w:rsidR="00FF3003" w:rsidRDefault="00FF3003" w:rsidP="0039323A">
      <w:pPr>
        <w:pStyle w:val="ListParagraph"/>
        <w:numPr>
          <w:ilvl w:val="0"/>
          <w:numId w:val="3"/>
        </w:numPr>
      </w:pPr>
      <w:r>
        <w:t xml:space="preserve">Modeling </w:t>
      </w:r>
    </w:p>
    <w:p w14:paraId="54140D60" w14:textId="77777777" w:rsidR="00FF3003" w:rsidRDefault="00FF3003" w:rsidP="0039323A">
      <w:pPr>
        <w:pStyle w:val="ListParagraph"/>
        <w:numPr>
          <w:ilvl w:val="1"/>
          <w:numId w:val="3"/>
        </w:numPr>
      </w:pPr>
      <w:r>
        <w:t>Select technique (method), test design, build model, assess (permeances)</w:t>
      </w:r>
    </w:p>
    <w:p w14:paraId="2051FFAF" w14:textId="77777777" w:rsidR="00FF3003" w:rsidRDefault="00FF3003" w:rsidP="0039323A">
      <w:pPr>
        <w:pStyle w:val="ListParagraph"/>
        <w:numPr>
          <w:ilvl w:val="0"/>
          <w:numId w:val="3"/>
        </w:numPr>
      </w:pPr>
      <w:r>
        <w:t>Evaluation</w:t>
      </w:r>
    </w:p>
    <w:p w14:paraId="04CA8DF5" w14:textId="77777777" w:rsidR="00FF3003" w:rsidRDefault="00FF3003" w:rsidP="0039323A">
      <w:pPr>
        <w:pStyle w:val="ListParagraph"/>
        <w:numPr>
          <w:ilvl w:val="1"/>
          <w:numId w:val="3"/>
        </w:numPr>
      </w:pPr>
      <w:r>
        <w:t>Evaluate results in light of goals, review, next steps</w:t>
      </w:r>
    </w:p>
    <w:p w14:paraId="69B49803" w14:textId="77777777" w:rsidR="00FF3003" w:rsidRDefault="00FF3003" w:rsidP="0039323A">
      <w:pPr>
        <w:pStyle w:val="ListParagraph"/>
        <w:numPr>
          <w:ilvl w:val="0"/>
          <w:numId w:val="3"/>
        </w:numPr>
      </w:pPr>
      <w:r>
        <w:lastRenderedPageBreak/>
        <w:t>Deployment</w:t>
      </w:r>
    </w:p>
    <w:p w14:paraId="5038AB24" w14:textId="77777777" w:rsidR="00FF3003" w:rsidRPr="00AB1F42" w:rsidRDefault="00FF3003" w:rsidP="0039323A">
      <w:pPr>
        <w:pStyle w:val="ListParagraph"/>
        <w:numPr>
          <w:ilvl w:val="1"/>
          <w:numId w:val="3"/>
        </w:numPr>
      </w:pPr>
      <w:r>
        <w:t>Plan, monitor, maintain, report</w:t>
      </w:r>
    </w:p>
    <w:p w14:paraId="12F00617" w14:textId="77777777" w:rsidR="00FF3003" w:rsidRDefault="00FF3003" w:rsidP="00FF3003">
      <w:pPr>
        <w:pStyle w:val="Heading4"/>
      </w:pPr>
      <w:r>
        <w:t>Cross-cutting elements</w:t>
      </w:r>
    </w:p>
    <w:p w14:paraId="0C750C8D" w14:textId="77777777" w:rsidR="003C52E8" w:rsidRDefault="00FF3003" w:rsidP="005733B2">
      <w:pPr>
        <w:pStyle w:val="ListParagraph"/>
        <w:numPr>
          <w:ilvl w:val="0"/>
          <w:numId w:val="19"/>
        </w:numPr>
      </w:pPr>
      <w:r>
        <w:t>Database as the center.</w:t>
      </w:r>
    </w:p>
    <w:p w14:paraId="60EF809F" w14:textId="2B4EE35C" w:rsidR="00FF3003" w:rsidRPr="00021050" w:rsidRDefault="00FF3003" w:rsidP="005733B2">
      <w:pPr>
        <w:pStyle w:val="ListParagraph"/>
        <w:numPr>
          <w:ilvl w:val="0"/>
          <w:numId w:val="19"/>
        </w:numPr>
      </w:pPr>
      <w:r>
        <w:t>Visualization absent.</w:t>
      </w:r>
    </w:p>
    <w:p w14:paraId="144D11A8" w14:textId="77777777" w:rsidR="00FF3003" w:rsidRDefault="00FF3003" w:rsidP="00FF3003">
      <w:pPr>
        <w:pStyle w:val="Heading3"/>
      </w:pPr>
      <w:bookmarkStart w:id="462" w:name="_Toc48290886"/>
      <w:proofErr w:type="spellStart"/>
      <w:r>
        <w:t>Loukides</w:t>
      </w:r>
      <w:proofErr w:type="spellEnd"/>
      <w:r>
        <w:t xml:space="preserve"> 2011</w:t>
      </w:r>
      <w:bookmarkEnd w:id="462"/>
    </w:p>
    <w:p w14:paraId="6BAB2362" w14:textId="190D8E6C" w:rsidR="00FF3003" w:rsidRDefault="00FF3003" w:rsidP="00FF3003">
      <w:r>
        <w:t xml:space="preserve"> </w:t>
      </w:r>
      <w:r>
        <w:fldChar w:fldCharType="begin"/>
      </w:r>
      <w:r w:rsidR="008C6A02">
        <w:instrText xml:space="preserve"> ADDIN ZOTERO_ITEM CSL_CITATION {"citationID":"QGJqKdls","properties":{"formattedCitation":"(Loukides 2011)","plainCitation":"(Loukides 2011)","noteIndex":0},"citationItems":[{"id":3855,"uris":["http://zotero.org/users/10812/items/GIWAQ9DH"],"uri":["http://zotero.org/users/10812/items/GIWAQ9DH"],"itemData":{"id":3855,"type":"book","publisher":" O'Reilly Media, Inc.","source":"Google Scholar","title":"What is data science?","URL":"https://books.google.com/books?hl=en&amp;lr=&amp;id=-OQ2q5JqOdEC&amp;oi=fnd&amp;pg=PT2&amp;dq=%22data+science%22&amp;ots=1Y7O922KDq&amp;sig=yQ1XsyNG6eckn6oUjVjfvtNzKzY","author":[{"family":"Loukides","given":"Mike"}],"accessed":{"date-parts":[["2016",7,2]]},"issued":{"date-parts":[["2011"]]}}}],"schema":"https://github.com/citation-style-language/schema/raw/master/csl-citation.json"} </w:instrText>
      </w:r>
      <w:r>
        <w:fldChar w:fldCharType="separate"/>
      </w:r>
      <w:r w:rsidR="008C6A02">
        <w:rPr>
          <w:noProof/>
        </w:rPr>
        <w:t>(Loukides 2011)</w:t>
      </w:r>
      <w:r>
        <w:fldChar w:fldCharType="end"/>
      </w:r>
    </w:p>
    <w:p w14:paraId="1F796023" w14:textId="77777777" w:rsidR="00FF3003" w:rsidRDefault="00FF3003" w:rsidP="00FF3003">
      <w:r>
        <w:t>“Data science enables the creation of data products.”</w:t>
      </w:r>
    </w:p>
    <w:p w14:paraId="0E69EA2C" w14:textId="77777777" w:rsidR="00FF3003" w:rsidRDefault="00FF3003" w:rsidP="00FF3003">
      <w:r>
        <w:t>“Increased storage capacity demands increased sophistication in the analysis and use of that data. That’s the foundation of data science.”</w:t>
      </w:r>
    </w:p>
    <w:p w14:paraId="10494A17" w14:textId="77777777" w:rsidR="00FF3003" w:rsidRPr="00031490" w:rsidRDefault="00FF3003" w:rsidP="00FF3003">
      <w:r>
        <w:t xml:space="preserve">Excerpts From: O'Reilly Radar Team. “Big Data Now: Current Perspectives from O'Reilly Radar.” Apple Books. </w:t>
      </w:r>
      <w:hyperlink r:id="rId18" w:history="1">
        <w:r w:rsidRPr="00DF4303">
          <w:rPr>
            <w:rStyle w:val="Hyperlink"/>
          </w:rPr>
          <w:t>https://books.apple.com/us/book/big-data-now-current-perspectives-from-oreilly-radar/id461935205</w:t>
        </w:r>
      </w:hyperlink>
      <w:r>
        <w:t xml:space="preserve"> </w:t>
      </w:r>
    </w:p>
    <w:p w14:paraId="66AC1F5B" w14:textId="77777777" w:rsidR="00FF3003" w:rsidRDefault="00FF3003" w:rsidP="00592AA9">
      <w:pPr>
        <w:pStyle w:val="ListParagraph"/>
        <w:numPr>
          <w:ilvl w:val="0"/>
          <w:numId w:val="9"/>
        </w:numPr>
      </w:pPr>
      <w:r>
        <w:t>Data Products</w:t>
      </w:r>
    </w:p>
    <w:p w14:paraId="743BDF71" w14:textId="77777777" w:rsidR="00FF3003" w:rsidRDefault="00FF3003" w:rsidP="00592AA9">
      <w:pPr>
        <w:pStyle w:val="ListParagraph"/>
        <w:numPr>
          <w:ilvl w:val="0"/>
          <w:numId w:val="9"/>
        </w:numPr>
      </w:pPr>
      <w:r>
        <w:t>Where data comes from</w:t>
      </w:r>
    </w:p>
    <w:p w14:paraId="37F7D5C8" w14:textId="77777777" w:rsidR="00FF3003" w:rsidRDefault="00FF3003" w:rsidP="00592AA9">
      <w:pPr>
        <w:pStyle w:val="ListParagraph"/>
        <w:numPr>
          <w:ilvl w:val="1"/>
          <w:numId w:val="9"/>
        </w:numPr>
      </w:pPr>
      <w:r>
        <w:t>Web 2.0 and Moore’s Law applied to databases.</w:t>
      </w:r>
    </w:p>
    <w:p w14:paraId="39D12A81" w14:textId="77777777" w:rsidR="00FF3003" w:rsidRDefault="00FF3003" w:rsidP="00592AA9">
      <w:pPr>
        <w:pStyle w:val="ListParagraph"/>
        <w:numPr>
          <w:ilvl w:val="1"/>
          <w:numId w:val="9"/>
        </w:numPr>
      </w:pPr>
      <w:r>
        <w:t>Everything is instrumented — principle of data abundance.</w:t>
      </w:r>
    </w:p>
    <w:p w14:paraId="28587054" w14:textId="77777777" w:rsidR="00FF3003" w:rsidRDefault="00FF3003" w:rsidP="00592AA9">
      <w:pPr>
        <w:pStyle w:val="ListParagraph"/>
        <w:numPr>
          <w:ilvl w:val="1"/>
          <w:numId w:val="9"/>
        </w:numPr>
      </w:pPr>
      <w:r>
        <w:t xml:space="preserve">Available data sets, e.g. CDDB, Nielsen </w:t>
      </w:r>
      <w:proofErr w:type="spellStart"/>
      <w:r>
        <w:t>BookScan</w:t>
      </w:r>
      <w:proofErr w:type="spellEnd"/>
      <w:r>
        <w:t>, etc.</w:t>
      </w:r>
    </w:p>
    <w:p w14:paraId="63DA1BB5" w14:textId="77777777" w:rsidR="00FF3003" w:rsidRDefault="00FF3003" w:rsidP="00592AA9">
      <w:pPr>
        <w:pStyle w:val="ListParagraph"/>
        <w:numPr>
          <w:ilvl w:val="0"/>
          <w:numId w:val="9"/>
        </w:numPr>
      </w:pPr>
      <w:r>
        <w:t>Data conditioning</w:t>
      </w:r>
    </w:p>
    <w:p w14:paraId="4165DCC0" w14:textId="77777777" w:rsidR="00FF3003" w:rsidRDefault="00FF3003" w:rsidP="00592AA9">
      <w:pPr>
        <w:pStyle w:val="ListParagraph"/>
        <w:numPr>
          <w:ilvl w:val="1"/>
          <w:numId w:val="9"/>
        </w:numPr>
      </w:pPr>
      <w:r>
        <w:t>Taming data in the wild</w:t>
      </w:r>
    </w:p>
    <w:p w14:paraId="7BD27E19" w14:textId="77777777" w:rsidR="00FF3003" w:rsidRDefault="00FF3003" w:rsidP="00592AA9">
      <w:pPr>
        <w:pStyle w:val="ListParagraph"/>
        <w:numPr>
          <w:ilvl w:val="1"/>
          <w:numId w:val="9"/>
        </w:numPr>
      </w:pPr>
      <w:r>
        <w:t>Scraping</w:t>
      </w:r>
    </w:p>
    <w:p w14:paraId="553C88CE" w14:textId="77777777" w:rsidR="00FF3003" w:rsidRDefault="00FF3003" w:rsidP="00592AA9">
      <w:pPr>
        <w:pStyle w:val="ListParagraph"/>
        <w:numPr>
          <w:ilvl w:val="0"/>
          <w:numId w:val="9"/>
        </w:numPr>
      </w:pPr>
      <w:r>
        <w:t>Think about the quality of your data</w:t>
      </w:r>
    </w:p>
    <w:p w14:paraId="0E592D44" w14:textId="77777777" w:rsidR="00FF3003" w:rsidRDefault="00FF3003" w:rsidP="00592AA9">
      <w:pPr>
        <w:pStyle w:val="ListParagraph"/>
        <w:numPr>
          <w:ilvl w:val="1"/>
          <w:numId w:val="9"/>
        </w:numPr>
      </w:pPr>
      <w:r>
        <w:t>Missing data</w:t>
      </w:r>
    </w:p>
    <w:p w14:paraId="0E2A48CC" w14:textId="77777777" w:rsidR="00FF3003" w:rsidRDefault="00FF3003" w:rsidP="00592AA9">
      <w:pPr>
        <w:pStyle w:val="ListParagraph"/>
        <w:numPr>
          <w:ilvl w:val="1"/>
          <w:numId w:val="9"/>
        </w:numPr>
      </w:pPr>
      <w:r>
        <w:t>Incongruous data</w:t>
      </w:r>
    </w:p>
    <w:p w14:paraId="07376B57" w14:textId="77777777" w:rsidR="00FF3003" w:rsidRDefault="00FF3003" w:rsidP="00592AA9">
      <w:pPr>
        <w:pStyle w:val="ListParagraph"/>
        <w:numPr>
          <w:ilvl w:val="1"/>
          <w:numId w:val="9"/>
        </w:numPr>
      </w:pPr>
      <w:r>
        <w:t>Natural language data</w:t>
      </w:r>
    </w:p>
    <w:p w14:paraId="741DA90A" w14:textId="77777777" w:rsidR="00FF3003" w:rsidRDefault="00FF3003" w:rsidP="00592AA9">
      <w:pPr>
        <w:pStyle w:val="ListParagraph"/>
        <w:numPr>
          <w:ilvl w:val="0"/>
          <w:numId w:val="9"/>
        </w:numPr>
      </w:pPr>
      <w:r>
        <w:t>Working with data at scale</w:t>
      </w:r>
    </w:p>
    <w:p w14:paraId="30EAECEE" w14:textId="77777777" w:rsidR="00FF3003" w:rsidRDefault="00FF3003" w:rsidP="00592AA9">
      <w:pPr>
        <w:pStyle w:val="ListParagraph"/>
        <w:numPr>
          <w:ilvl w:val="1"/>
          <w:numId w:val="9"/>
        </w:numPr>
      </w:pPr>
      <w:r>
        <w:t>NoSQL databases (e.g. Big Table, Cassandra, etc.)</w:t>
      </w:r>
    </w:p>
    <w:p w14:paraId="3F902986" w14:textId="77777777" w:rsidR="00FF3003" w:rsidRDefault="00FF3003" w:rsidP="00592AA9">
      <w:pPr>
        <w:pStyle w:val="ListParagraph"/>
        <w:numPr>
          <w:ilvl w:val="1"/>
          <w:numId w:val="9"/>
        </w:numPr>
      </w:pPr>
      <w:r>
        <w:t>MapReduce (e.g. Hadoop)</w:t>
      </w:r>
    </w:p>
    <w:p w14:paraId="1895C2F6" w14:textId="77777777" w:rsidR="00FF3003" w:rsidRDefault="00FF3003" w:rsidP="00592AA9">
      <w:pPr>
        <w:pStyle w:val="ListParagraph"/>
        <w:numPr>
          <w:ilvl w:val="1"/>
          <w:numId w:val="9"/>
        </w:numPr>
      </w:pPr>
      <w:r>
        <w:t>Machine Learning</w:t>
      </w:r>
    </w:p>
    <w:p w14:paraId="44652392" w14:textId="77777777" w:rsidR="00FF3003" w:rsidRDefault="00FF3003" w:rsidP="00592AA9">
      <w:pPr>
        <w:pStyle w:val="ListParagraph"/>
        <w:numPr>
          <w:ilvl w:val="1"/>
          <w:numId w:val="9"/>
        </w:numPr>
      </w:pPr>
      <w:r>
        <w:t>Mechanical Turk</w:t>
      </w:r>
    </w:p>
    <w:p w14:paraId="77126776" w14:textId="77777777" w:rsidR="00FF3003" w:rsidRDefault="00FF3003" w:rsidP="00592AA9">
      <w:pPr>
        <w:pStyle w:val="ListParagraph"/>
        <w:numPr>
          <w:ilvl w:val="0"/>
          <w:numId w:val="9"/>
        </w:numPr>
      </w:pPr>
      <w:r>
        <w:t>Making data tell its story</w:t>
      </w:r>
    </w:p>
    <w:p w14:paraId="18180864" w14:textId="77777777" w:rsidR="00FF3003" w:rsidRDefault="00FF3003" w:rsidP="00592AA9">
      <w:pPr>
        <w:pStyle w:val="ListParagraph"/>
        <w:numPr>
          <w:ilvl w:val="1"/>
          <w:numId w:val="9"/>
        </w:numPr>
      </w:pPr>
      <w:r>
        <w:t>Visualization</w:t>
      </w:r>
    </w:p>
    <w:p w14:paraId="729B5A64" w14:textId="77777777" w:rsidR="00FF3003" w:rsidRDefault="00FF3003" w:rsidP="00FF3003">
      <w:pPr>
        <w:pStyle w:val="Heading3"/>
      </w:pPr>
      <w:bookmarkStart w:id="463" w:name="_Toc48290887"/>
      <w:proofErr w:type="spellStart"/>
      <w:r>
        <w:t>Dumbill</w:t>
      </w:r>
      <w:proofErr w:type="spellEnd"/>
      <w:r>
        <w:t xml:space="preserve"> 2011</w:t>
      </w:r>
      <w:bookmarkEnd w:id="463"/>
    </w:p>
    <w:p w14:paraId="4CE794C1" w14:textId="70081E5E" w:rsidR="00FF3003" w:rsidRPr="00CE0F1A" w:rsidRDefault="00FF3003" w:rsidP="00FF3003">
      <w:r>
        <w:fldChar w:fldCharType="begin"/>
      </w:r>
      <w:r w:rsidR="008C6A02">
        <w:instrText xml:space="preserve"> ADDIN ZOTERO_ITEM CSL_CITATION {"citationID":"nZoeowhV","properties":{"formattedCitation":"(Dumbill 2010)","plainCitation":"(Dumbill 2010)","noteIndex":0},"citationItems":[{"id":17567,"uris":["http://zotero.org/users/10812/items/TE2VSPNE"],"uri":["http://zotero.org/users/10812/items/TE2VSPNE"],"itemData":{"id":17567,"type":"post-weblog","abstract":"We're at the beginning of a revolution in data-driven products and services, driven by a software stack that enables big data processing on commodity hardware. Learn about the SMAQ stack, and where today's big data tools fit in.","container-title":"O'Reilly Radar","language":"en-US","note":"source: radar.oreilly.com","title":"The SMAQ stack for big data","URL":"http://radar.oreilly.com/2010/09/the-smaq-stack-for-big-data.html","author":[{"family":"Dumbill","given":"Edd"}],"accessed":{"date-parts":[["2020",5,23]]},"issued":{"date-parts":[["2010",9,22]]}}}],"schema":"https://github.com/citation-style-language/schema/raw/master/csl-citation.json"} </w:instrText>
      </w:r>
      <w:r>
        <w:fldChar w:fldCharType="separate"/>
      </w:r>
      <w:r w:rsidR="008C6A02">
        <w:rPr>
          <w:noProof/>
        </w:rPr>
        <w:t>(Dumbill 2010)</w:t>
      </w:r>
      <w:r>
        <w:fldChar w:fldCharType="end"/>
      </w:r>
    </w:p>
    <w:p w14:paraId="6B4295A4" w14:textId="77777777" w:rsidR="00FF3003" w:rsidRDefault="00FF3003" w:rsidP="00FF3003">
      <w:r>
        <w:t>The SMAQ Stack — Storage, MapReduce, and Query</w:t>
      </w:r>
    </w:p>
    <w:p w14:paraId="74739323" w14:textId="77777777" w:rsidR="00FF3003" w:rsidRDefault="00FF3003" w:rsidP="00FF3003">
      <w:r>
        <w:lastRenderedPageBreak/>
        <w:t>Pipeline within a pipeline.</w:t>
      </w:r>
    </w:p>
    <w:p w14:paraId="10E0888C" w14:textId="77777777" w:rsidR="00FF3003" w:rsidRDefault="00FF3003" w:rsidP="00FF3003">
      <w:r>
        <w:t>A big data stack.</w:t>
      </w:r>
    </w:p>
    <w:p w14:paraId="10E32CD1" w14:textId="77777777" w:rsidR="00FF3003" w:rsidRDefault="00FF3003" w:rsidP="00FF3003">
      <w:r>
        <w:t>Compare to ETL.</w:t>
      </w:r>
    </w:p>
    <w:p w14:paraId="763B0C1D" w14:textId="77777777" w:rsidR="00FF3003" w:rsidRDefault="00FF3003" w:rsidP="00FF3003">
      <w:r>
        <w:t xml:space="preserve">Add this to section </w:t>
      </w:r>
    </w:p>
    <w:p w14:paraId="524CAB98" w14:textId="1E46EB3B" w:rsidR="00FF3003" w:rsidRPr="00ED613A" w:rsidRDefault="005E7E5A" w:rsidP="00FF3003">
      <w:pPr>
        <w:pStyle w:val="Heading4"/>
      </w:pPr>
      <w:r>
        <w:t xml:space="preserve">Raw </w:t>
      </w:r>
      <w:r w:rsidR="00FF3003">
        <w:t>Pipeline</w:t>
      </w:r>
    </w:p>
    <w:p w14:paraId="625FD82F" w14:textId="77777777" w:rsidR="00FF3003" w:rsidRDefault="00FF3003" w:rsidP="00592AA9">
      <w:pPr>
        <w:pStyle w:val="ListParagraph"/>
        <w:numPr>
          <w:ilvl w:val="0"/>
          <w:numId w:val="11"/>
        </w:numPr>
      </w:pPr>
      <w:r>
        <w:t>Storage</w:t>
      </w:r>
    </w:p>
    <w:p w14:paraId="11F5677B" w14:textId="77777777" w:rsidR="00FF3003" w:rsidRDefault="00FF3003" w:rsidP="00592AA9">
      <w:pPr>
        <w:pStyle w:val="ListParagraph"/>
        <w:numPr>
          <w:ilvl w:val="1"/>
          <w:numId w:val="11"/>
        </w:numPr>
      </w:pPr>
      <w:r>
        <w:t>Distributed, e.g. HDFS</w:t>
      </w:r>
    </w:p>
    <w:p w14:paraId="0E8F9C73" w14:textId="77777777" w:rsidR="00FF3003" w:rsidRDefault="00FF3003" w:rsidP="00592AA9">
      <w:pPr>
        <w:pStyle w:val="ListParagraph"/>
        <w:numPr>
          <w:ilvl w:val="1"/>
          <w:numId w:val="11"/>
        </w:numPr>
      </w:pPr>
      <w:r>
        <w:t>Non-relational or unstructured</w:t>
      </w:r>
    </w:p>
    <w:p w14:paraId="3671952F" w14:textId="77777777" w:rsidR="00FF3003" w:rsidRDefault="00FF3003" w:rsidP="00592AA9">
      <w:pPr>
        <w:pStyle w:val="ListParagraph"/>
        <w:numPr>
          <w:ilvl w:val="0"/>
          <w:numId w:val="11"/>
        </w:numPr>
      </w:pPr>
      <w:r>
        <w:t>MapReduce</w:t>
      </w:r>
    </w:p>
    <w:p w14:paraId="3E7508C3" w14:textId="77777777" w:rsidR="00FF3003" w:rsidRDefault="00FF3003" w:rsidP="00592AA9">
      <w:pPr>
        <w:pStyle w:val="ListParagraph"/>
        <w:numPr>
          <w:ilvl w:val="1"/>
          <w:numId w:val="11"/>
        </w:numPr>
      </w:pPr>
      <w:r>
        <w:t>Load</w:t>
      </w:r>
    </w:p>
    <w:p w14:paraId="2ADDEEC4" w14:textId="77777777" w:rsidR="00FF3003" w:rsidRDefault="00FF3003" w:rsidP="00592AA9">
      <w:pPr>
        <w:pStyle w:val="ListParagraph"/>
        <w:numPr>
          <w:ilvl w:val="1"/>
          <w:numId w:val="11"/>
        </w:numPr>
      </w:pPr>
      <w:r>
        <w:t>MapReduce</w:t>
      </w:r>
    </w:p>
    <w:p w14:paraId="1F1DAB73" w14:textId="77777777" w:rsidR="00FF3003" w:rsidRDefault="00FF3003" w:rsidP="00592AA9">
      <w:pPr>
        <w:pStyle w:val="ListParagraph"/>
        <w:numPr>
          <w:ilvl w:val="1"/>
          <w:numId w:val="11"/>
        </w:numPr>
      </w:pPr>
      <w:r>
        <w:t>Extract</w:t>
      </w:r>
    </w:p>
    <w:p w14:paraId="504710E0" w14:textId="77777777" w:rsidR="00FF3003" w:rsidRDefault="00FF3003" w:rsidP="00592AA9">
      <w:pPr>
        <w:pStyle w:val="ListParagraph"/>
        <w:numPr>
          <w:ilvl w:val="0"/>
          <w:numId w:val="11"/>
        </w:numPr>
      </w:pPr>
      <w:r>
        <w:t>Query</w:t>
      </w:r>
    </w:p>
    <w:p w14:paraId="515F40C2" w14:textId="77777777" w:rsidR="00FF3003" w:rsidRDefault="00FF3003" w:rsidP="00592AA9">
      <w:pPr>
        <w:pStyle w:val="ListParagraph"/>
        <w:numPr>
          <w:ilvl w:val="1"/>
          <w:numId w:val="11"/>
        </w:numPr>
      </w:pPr>
      <w:r>
        <w:t>Efficient computing</w:t>
      </w:r>
    </w:p>
    <w:p w14:paraId="4E443515" w14:textId="77777777" w:rsidR="00FF3003" w:rsidRPr="00ED613A" w:rsidRDefault="00FF3003" w:rsidP="00592AA9">
      <w:pPr>
        <w:pStyle w:val="ListParagraph"/>
        <w:numPr>
          <w:ilvl w:val="1"/>
          <w:numId w:val="11"/>
        </w:numPr>
      </w:pPr>
      <w:r>
        <w:t>User-friendly analytical platforms</w:t>
      </w:r>
    </w:p>
    <w:p w14:paraId="6024603A" w14:textId="41EF04DB" w:rsidR="002C3D7A" w:rsidRDefault="002C3D7A" w:rsidP="00FF3003">
      <w:pPr>
        <w:pStyle w:val="Heading3"/>
      </w:pPr>
      <w:bookmarkStart w:id="464" w:name="_Toc48290888"/>
      <w:r>
        <w:t>Ojeda, et al. 2014</w:t>
      </w:r>
      <w:bookmarkEnd w:id="464"/>
    </w:p>
    <w:p w14:paraId="099A10F1" w14:textId="63E9CAD7" w:rsidR="002C3D7A" w:rsidRDefault="002C3D7A" w:rsidP="002C3D7A">
      <w:r>
        <w:fldChar w:fldCharType="begin"/>
      </w:r>
      <w:r w:rsidR="00833CBB">
        <w:instrText xml:space="preserve"> ADDIN ZOTERO_ITEM CSL_CITATION {"citationID":"VZxNy7ng","properties":{"formattedCitation":"(Ojeda et al. 2014)","plainCitation":"(Ojeda et al. 2014)","dontUpdate":true,"noteIndex":0},"citationItems":[{"id":3389,"uris":["http://zotero.org/users/10812/items/K25EMNJQ"],"uri":["http://zotero.org/users/10812/items/K25EMNJQ"],"itemData":{"id":3389,"type":"book","publisher":"Packt Publishing Ltd","source":"Google Scholar","title":"Practical Data Science Cookbook","URL":"https://books.google.com/books?hl=en&amp;lr=&amp;id=E5efBAAAQBAJ&amp;oi=fnd&amp;pg=PT26&amp;dq=Practical+Data+Science+Cookbook&amp;ots=650uyURSvh&amp;sig=-bLGPIvgMs0j4ligtBSUQlsu4jI","author":[{"family":"Ojeda","given":"Tony"},{"family":"Murphy","given":"Sean Patrick"},{"family":"Bengfort","given":"Benjamin"},{"family":"Dasgupta","given":"Abhijit"}],"accessed":{"date-parts":[["2015",4,24]]},"issued":{"date-parts":[["2014"]]}}}],"schema":"https://github.com/citation-style-language/schema/raw/master/csl-citation.json"} </w:instrText>
      </w:r>
      <w:r>
        <w:fldChar w:fldCharType="separate"/>
      </w:r>
      <w:r w:rsidR="00B41256">
        <w:rPr>
          <w:noProof/>
        </w:rPr>
        <w:t>(Ojeda et al. 2014</w:t>
      </w:r>
      <w:r w:rsidR="00E376E1">
        <w:rPr>
          <w:noProof/>
        </w:rPr>
        <w:t xml:space="preserve">: </w:t>
      </w:r>
      <w:r w:rsidR="005E7E5A">
        <w:rPr>
          <w:noProof/>
        </w:rPr>
        <w:t>9</w:t>
      </w:r>
      <w:r w:rsidR="00B41256">
        <w:rPr>
          <w:noProof/>
        </w:rPr>
        <w:t>)</w:t>
      </w:r>
      <w:r>
        <w:fldChar w:fldCharType="end"/>
      </w:r>
    </w:p>
    <w:p w14:paraId="512091BF" w14:textId="3F63E38A" w:rsidR="005E7E5A" w:rsidRDefault="005E7E5A" w:rsidP="002C3D7A">
      <w:r>
        <w:t>The diagram is a chiasmus!</w:t>
      </w:r>
      <w:r w:rsidR="000441CC">
        <w:t xml:space="preserve"> See image in appendix.</w:t>
      </w:r>
    </w:p>
    <w:p w14:paraId="761CEED3" w14:textId="0AE85B4B" w:rsidR="00B41256" w:rsidRDefault="0083529A" w:rsidP="007B70F6">
      <w:pPr>
        <w:pStyle w:val="Heading4"/>
      </w:pPr>
      <w:r>
        <w:t xml:space="preserve">Raw </w:t>
      </w:r>
      <w:r w:rsidR="00B41256">
        <w:t>Pipeline</w:t>
      </w:r>
    </w:p>
    <w:p w14:paraId="2C55E5F4" w14:textId="77777777" w:rsidR="005E7E5A" w:rsidRDefault="00226975" w:rsidP="005733B2">
      <w:pPr>
        <w:pStyle w:val="ListParagraph"/>
        <w:numPr>
          <w:ilvl w:val="0"/>
          <w:numId w:val="22"/>
        </w:numPr>
      </w:pPr>
      <w:r w:rsidRPr="00226975">
        <w:rPr>
          <w:b/>
          <w:bCs/>
        </w:rPr>
        <w:t>Acquisition</w:t>
      </w:r>
      <w:r>
        <w:t xml:space="preserve"> </w:t>
      </w:r>
    </w:p>
    <w:p w14:paraId="21B70C91" w14:textId="6053A37C" w:rsidR="00226975" w:rsidRDefault="004B031C" w:rsidP="005733B2">
      <w:pPr>
        <w:pStyle w:val="ListParagraph"/>
        <w:numPr>
          <w:ilvl w:val="1"/>
          <w:numId w:val="22"/>
        </w:numPr>
      </w:pPr>
      <w:r>
        <w:t>A</w:t>
      </w:r>
      <w:r w:rsidR="00226975">
        <w:t xml:space="preserve">cquire the data from a variety of sources, </w:t>
      </w:r>
      <w:r>
        <w:t xml:space="preserve">such as </w:t>
      </w:r>
      <w:r w:rsidR="00226975">
        <w:t>databases</w:t>
      </w:r>
      <w:r>
        <w:t xml:space="preserve"> and </w:t>
      </w:r>
      <w:r w:rsidR="00226975">
        <w:t>web scraping, APIs, flat files,</w:t>
      </w:r>
      <w:r>
        <w:t xml:space="preserve"> etc</w:t>
      </w:r>
      <w:r w:rsidR="00226975">
        <w:t>.</w:t>
      </w:r>
    </w:p>
    <w:p w14:paraId="0C417E7E" w14:textId="77777777" w:rsidR="004B031C" w:rsidRDefault="00226975" w:rsidP="005733B2">
      <w:pPr>
        <w:pStyle w:val="ListParagraph"/>
        <w:numPr>
          <w:ilvl w:val="0"/>
          <w:numId w:val="22"/>
        </w:numPr>
      </w:pPr>
      <w:r w:rsidRPr="00226975">
        <w:rPr>
          <w:b/>
          <w:bCs/>
        </w:rPr>
        <w:t>Exploration and understanding</w:t>
      </w:r>
      <w:r>
        <w:t xml:space="preserve"> </w:t>
      </w:r>
    </w:p>
    <w:p w14:paraId="598786F5" w14:textId="0F0BE131" w:rsidR="004B031C" w:rsidRDefault="004B031C" w:rsidP="005733B2">
      <w:pPr>
        <w:pStyle w:val="ListParagraph"/>
        <w:numPr>
          <w:ilvl w:val="1"/>
          <w:numId w:val="22"/>
        </w:numPr>
      </w:pPr>
      <w:r>
        <w:t>Un</w:t>
      </w:r>
      <w:r w:rsidR="00226975">
        <w:t>derstand</w:t>
      </w:r>
      <w:r>
        <w:t xml:space="preserve"> </w:t>
      </w:r>
      <w:r w:rsidR="00226975">
        <w:t>the data</w:t>
      </w:r>
      <w:r>
        <w:t xml:space="preserve"> itself.</w:t>
      </w:r>
    </w:p>
    <w:p w14:paraId="2CDF3F88" w14:textId="08958F46" w:rsidR="00226975" w:rsidRDefault="004B031C" w:rsidP="005733B2">
      <w:pPr>
        <w:pStyle w:val="ListParagraph"/>
        <w:numPr>
          <w:ilvl w:val="1"/>
          <w:numId w:val="22"/>
        </w:numPr>
      </w:pPr>
      <w:r>
        <w:t>Understand</w:t>
      </w:r>
      <w:r w:rsidR="00226975">
        <w:t xml:space="preserve"> how it was collected.</w:t>
      </w:r>
    </w:p>
    <w:p w14:paraId="714D8F2D" w14:textId="77777777" w:rsidR="004B031C" w:rsidRDefault="00226975" w:rsidP="005733B2">
      <w:pPr>
        <w:pStyle w:val="ListParagraph"/>
        <w:numPr>
          <w:ilvl w:val="0"/>
          <w:numId w:val="22"/>
        </w:numPr>
      </w:pPr>
      <w:r w:rsidRPr="0083529A">
        <w:rPr>
          <w:b/>
          <w:bCs/>
        </w:rPr>
        <w:t>Munging, wrangling, and manipulation</w:t>
      </w:r>
    </w:p>
    <w:p w14:paraId="4B2B0572" w14:textId="684C8EA3" w:rsidR="00226975" w:rsidRDefault="000441CC" w:rsidP="005733B2">
      <w:pPr>
        <w:pStyle w:val="ListParagraph"/>
        <w:numPr>
          <w:ilvl w:val="1"/>
          <w:numId w:val="22"/>
        </w:numPr>
      </w:pPr>
      <w:r>
        <w:t>Convert d</w:t>
      </w:r>
      <w:r w:rsidR="00226975">
        <w:t>ata in</w:t>
      </w:r>
      <w:r>
        <w:t>to</w:t>
      </w:r>
      <w:r w:rsidR="00226975">
        <w:t xml:space="preserve"> needed form for analysis.</w:t>
      </w:r>
    </w:p>
    <w:p w14:paraId="006A955C" w14:textId="77777777" w:rsidR="000441CC" w:rsidRDefault="00226975" w:rsidP="005733B2">
      <w:pPr>
        <w:pStyle w:val="ListParagraph"/>
        <w:numPr>
          <w:ilvl w:val="0"/>
          <w:numId w:val="22"/>
        </w:numPr>
      </w:pPr>
      <w:r w:rsidRPr="0083529A">
        <w:rPr>
          <w:b/>
          <w:bCs/>
        </w:rPr>
        <w:t>Analysis and modeling</w:t>
      </w:r>
    </w:p>
    <w:p w14:paraId="6E919034" w14:textId="77777777" w:rsidR="00D86B44" w:rsidRDefault="000A15B1" w:rsidP="005733B2">
      <w:pPr>
        <w:pStyle w:val="ListParagraph"/>
        <w:numPr>
          <w:ilvl w:val="1"/>
          <w:numId w:val="22"/>
        </w:numPr>
      </w:pPr>
      <w:r>
        <w:t>E</w:t>
      </w:r>
      <w:r w:rsidR="00226975">
        <w:t>xplore the statistical relationships between the variables in the data</w:t>
      </w:r>
      <w:r w:rsidR="00D86B44">
        <w:t>.</w:t>
      </w:r>
    </w:p>
    <w:p w14:paraId="39CCAA8B" w14:textId="77777777" w:rsidR="00D86B44" w:rsidRDefault="00D86B44" w:rsidP="005733B2">
      <w:pPr>
        <w:pStyle w:val="ListParagraph"/>
        <w:numPr>
          <w:ilvl w:val="1"/>
          <w:numId w:val="22"/>
        </w:numPr>
      </w:pPr>
      <w:r>
        <w:t>C</w:t>
      </w:r>
      <w:r w:rsidR="00226975">
        <w:t>luster, categorize, or classify the data</w:t>
      </w:r>
      <w:r>
        <w:t>.</w:t>
      </w:r>
    </w:p>
    <w:p w14:paraId="5743744E" w14:textId="6EF4274B" w:rsidR="00226975" w:rsidRDefault="00D86B44" w:rsidP="005733B2">
      <w:pPr>
        <w:pStyle w:val="ListParagraph"/>
        <w:numPr>
          <w:ilvl w:val="1"/>
          <w:numId w:val="22"/>
        </w:numPr>
      </w:pPr>
      <w:r>
        <w:t>C</w:t>
      </w:r>
      <w:r w:rsidR="00226975">
        <w:t>reate predictive models.</w:t>
      </w:r>
    </w:p>
    <w:p w14:paraId="21471705" w14:textId="0F030917" w:rsidR="00B41256" w:rsidRDefault="00226975" w:rsidP="005733B2">
      <w:pPr>
        <w:pStyle w:val="ListParagraph"/>
        <w:numPr>
          <w:ilvl w:val="0"/>
          <w:numId w:val="22"/>
        </w:numPr>
      </w:pPr>
      <w:r w:rsidRPr="0083529A">
        <w:rPr>
          <w:b/>
          <w:bCs/>
        </w:rPr>
        <w:t>Communicating and operationalizing</w:t>
      </w:r>
      <w:r>
        <w:t xml:space="preserve">: At the end of the pipeline, we need to give the data back in a compelling form and structure, sometimes to ourselves to inform the next iteration, and sometimes to a completely different audience. The data products produced can be a </w:t>
      </w:r>
      <w:r>
        <w:lastRenderedPageBreak/>
        <w:t>simple one-off report or a scalable web product that will be used interactively by millions.</w:t>
      </w:r>
    </w:p>
    <w:p w14:paraId="02807DB8" w14:textId="5319A117" w:rsidR="0083529A" w:rsidRDefault="0083529A" w:rsidP="007B70F6">
      <w:pPr>
        <w:pStyle w:val="Heading4"/>
      </w:pPr>
      <w:r>
        <w:t>Converted Pipeline</w:t>
      </w:r>
    </w:p>
    <w:p w14:paraId="1945CDEB" w14:textId="24758925" w:rsidR="0083529A" w:rsidRDefault="0083529A" w:rsidP="005733B2">
      <w:pPr>
        <w:pStyle w:val="ListParagraph"/>
        <w:numPr>
          <w:ilvl w:val="0"/>
          <w:numId w:val="23"/>
        </w:numPr>
      </w:pPr>
      <w:r>
        <w:t>Acquisition</w:t>
      </w:r>
    </w:p>
    <w:p w14:paraId="4C1B1AEB" w14:textId="0BE24280" w:rsidR="0083529A" w:rsidRDefault="0083529A" w:rsidP="005733B2">
      <w:pPr>
        <w:pStyle w:val="ListParagraph"/>
        <w:numPr>
          <w:ilvl w:val="0"/>
          <w:numId w:val="23"/>
        </w:numPr>
      </w:pPr>
      <w:r>
        <w:t>Exploration</w:t>
      </w:r>
    </w:p>
    <w:p w14:paraId="021DE652" w14:textId="2853CB6E" w:rsidR="009C758A" w:rsidRDefault="009C758A" w:rsidP="005733B2">
      <w:pPr>
        <w:pStyle w:val="ListParagraph"/>
        <w:numPr>
          <w:ilvl w:val="0"/>
          <w:numId w:val="23"/>
        </w:numPr>
      </w:pPr>
      <w:r>
        <w:t>Wrangling</w:t>
      </w:r>
    </w:p>
    <w:p w14:paraId="31AFFC73" w14:textId="04C52F28" w:rsidR="009C758A" w:rsidRDefault="009C758A" w:rsidP="005733B2">
      <w:pPr>
        <w:pStyle w:val="ListParagraph"/>
        <w:numPr>
          <w:ilvl w:val="0"/>
          <w:numId w:val="23"/>
        </w:numPr>
      </w:pPr>
      <w:r>
        <w:t>Modeling</w:t>
      </w:r>
    </w:p>
    <w:p w14:paraId="1BAEC05D" w14:textId="5680BE3D" w:rsidR="009C758A" w:rsidRDefault="009C758A" w:rsidP="005733B2">
      <w:pPr>
        <w:pStyle w:val="ListParagraph"/>
        <w:numPr>
          <w:ilvl w:val="0"/>
          <w:numId w:val="23"/>
        </w:numPr>
      </w:pPr>
      <w:r>
        <w:t>Communicating</w:t>
      </w:r>
    </w:p>
    <w:p w14:paraId="240F1263" w14:textId="58BD1D01" w:rsidR="00E376E1" w:rsidRPr="0083529A" w:rsidRDefault="00E376E1" w:rsidP="005733B2">
      <w:pPr>
        <w:pStyle w:val="ListParagraph"/>
        <w:numPr>
          <w:ilvl w:val="0"/>
          <w:numId w:val="23"/>
        </w:numPr>
      </w:pPr>
      <w:r>
        <w:t>Operationalizing</w:t>
      </w:r>
    </w:p>
    <w:p w14:paraId="15B70C7E" w14:textId="3EBFD392" w:rsidR="00FF3003" w:rsidRDefault="00FF3003" w:rsidP="00FF3003">
      <w:pPr>
        <w:pStyle w:val="Heading3"/>
      </w:pPr>
      <w:bookmarkStart w:id="465" w:name="_Toc48290889"/>
      <w:proofErr w:type="spellStart"/>
      <w:r>
        <w:t>Bramer</w:t>
      </w:r>
      <w:proofErr w:type="spellEnd"/>
      <w:r>
        <w:t xml:space="preserve"> 2016</w:t>
      </w:r>
      <w:bookmarkEnd w:id="465"/>
    </w:p>
    <w:p w14:paraId="2A66FF43" w14:textId="6840B15F" w:rsidR="00FF3003" w:rsidRDefault="00FF3003" w:rsidP="00FF3003">
      <w:r>
        <w:t xml:space="preserve"> </w:t>
      </w:r>
      <w:r>
        <w:fldChar w:fldCharType="begin"/>
      </w:r>
      <w:r w:rsidR="008C6A02">
        <w:instrText xml:space="preserve"> ADDIN ZOTERO_ITEM CSL_CITATION {"citationID":"E2sM48AJ","properties":{"formattedCitation":"(Bramer 2016)","plainCitation":"(Bramer 2016)","noteIndex":0},"citationItems":[{"id":17502,"uris":["http://zotero.org/users/10812/items/YMAVL6ZW"],"uri":["http://zotero.org/users/10812/items/YMAVL6ZW"],"itemData":{"id":17502,"type":"book","collection-title":"Undergraduate Topics in Computer Science","event-place":"London","ISBN":"978-1-4471-7307-6","language":"en","note":"DOI: 10.1007/978-1-4471-7307-6_1","publisher":"Springer","publisher-place":"London","source":"Springer Link","title":"Principles of Data Mining","URL":"https://doi.org/10.1007/978-1-4471-7307-6_1","author":[{"family":"Bramer","given":"Max"}],"accessed":{"date-parts":[["2020",5,18]]},"issued":{"date-parts":[["2016"]]}}}],"schema":"https://github.com/citation-style-language/schema/raw/master/csl-citation.json"} </w:instrText>
      </w:r>
      <w:r>
        <w:fldChar w:fldCharType="separate"/>
      </w:r>
      <w:r w:rsidR="008C6A02">
        <w:rPr>
          <w:noProof/>
        </w:rPr>
        <w:t>(Bramer 2016)</w:t>
      </w:r>
      <w:r>
        <w:fldChar w:fldCharType="end"/>
      </w:r>
    </w:p>
    <w:p w14:paraId="4C5B7DBD" w14:textId="77777777" w:rsidR="00FF3003" w:rsidRDefault="00FF3003" w:rsidP="00FF3003">
      <w:r>
        <w:t>Principles of Knowledge Discovery.</w:t>
      </w:r>
    </w:p>
    <w:p w14:paraId="6CF391AD" w14:textId="77777777" w:rsidR="00FF3003" w:rsidRDefault="00FF3003" w:rsidP="0039323A">
      <w:pPr>
        <w:pStyle w:val="ListParagraph"/>
        <w:numPr>
          <w:ilvl w:val="0"/>
          <w:numId w:val="6"/>
        </w:numPr>
      </w:pPr>
      <w:r>
        <w:t>Integrate and Store Data Sources</w:t>
      </w:r>
    </w:p>
    <w:p w14:paraId="572887C4" w14:textId="77777777" w:rsidR="00FF3003" w:rsidRDefault="00FF3003" w:rsidP="0039323A">
      <w:pPr>
        <w:pStyle w:val="ListParagraph"/>
        <w:numPr>
          <w:ilvl w:val="0"/>
          <w:numId w:val="6"/>
        </w:numPr>
      </w:pPr>
      <w:r>
        <w:t>Select and Preprocess into Prepared Data (in standard format)</w:t>
      </w:r>
    </w:p>
    <w:p w14:paraId="48ED5606" w14:textId="77777777" w:rsidR="00FF3003" w:rsidRDefault="00FF3003" w:rsidP="0039323A">
      <w:pPr>
        <w:pStyle w:val="ListParagraph"/>
        <w:numPr>
          <w:ilvl w:val="0"/>
          <w:numId w:val="6"/>
        </w:numPr>
      </w:pPr>
      <w:r>
        <w:t>Mine for Patterns</w:t>
      </w:r>
    </w:p>
    <w:p w14:paraId="540A0CA1" w14:textId="77777777" w:rsidR="00FF3003" w:rsidRPr="005C38BE" w:rsidRDefault="00FF3003" w:rsidP="0039323A">
      <w:pPr>
        <w:pStyle w:val="ListParagraph"/>
        <w:numPr>
          <w:ilvl w:val="0"/>
          <w:numId w:val="6"/>
        </w:numPr>
      </w:pPr>
      <w:r>
        <w:t>Interpret and Assimilate for Knowledge</w:t>
      </w:r>
    </w:p>
    <w:p w14:paraId="2DD95BA7" w14:textId="376AF3B5" w:rsidR="008F5153" w:rsidRDefault="008F5153" w:rsidP="00FF3003">
      <w:pPr>
        <w:pStyle w:val="Heading3"/>
      </w:pPr>
      <w:bookmarkStart w:id="466" w:name="_Toc48290890"/>
      <w:r>
        <w:t>KD Nuggets 201</w:t>
      </w:r>
      <w:r w:rsidR="00C94956">
        <w:t>6</w:t>
      </w:r>
      <w:bookmarkEnd w:id="466"/>
    </w:p>
    <w:p w14:paraId="48D54433" w14:textId="1505E30E" w:rsidR="001946E0" w:rsidRPr="008F5153" w:rsidRDefault="00C94956" w:rsidP="008F5153">
      <w:r>
        <w:fldChar w:fldCharType="begin"/>
      </w:r>
      <w:r w:rsidR="008C6A02">
        <w:instrText xml:space="preserve"> ADDIN ZOTERO_ITEM CSL_CITATION {"citationID":"m4AIZ0W1","properties":{"formattedCitation":"(\\uc0\\u8220{}The Data Science Process\\uc0\\u8221{} 2016)","plainCitation":"(“The Data Science Process” 2016)","noteIndex":0},"citationItems":[{"id":17591,"uris":["http://zotero.org/users/10812/items/6F8KL7R7"],"uri":["http://zotero.org/users/10812/items/6F8KL7R7"],"itemData":{"id":17591,"type":"post-weblog","abstract":"What does a day in the data science life look like? Here is a very helpful framework that is both a way to understand what data scientists do, and a cheat sheet to break down any data science problem.","container-title":"KDnuggets","language":"en-US","note":"source: www.kdnuggets.com","title":"The Data Science Process","URL":"https://www.kdnuggets.com/the-data-science-process-2.html/","accessed":{"date-parts":[["2020",5,24]]},"issued":{"date-parts":[["2016",3]]}}}],"schema":"https://github.com/citation-style-language/schema/raw/master/csl-citation.json"} </w:instrText>
      </w:r>
      <w:r>
        <w:fldChar w:fldCharType="separate"/>
      </w:r>
      <w:r w:rsidR="008C6A02" w:rsidRPr="008C6A02">
        <w:t>(“The Data Science Process” 2016)</w:t>
      </w:r>
      <w:r>
        <w:fldChar w:fldCharType="end"/>
      </w:r>
    </w:p>
    <w:p w14:paraId="6376006E" w14:textId="1EB5D185" w:rsidR="00384A4F" w:rsidRDefault="00384A4F" w:rsidP="00DB4BA9">
      <w:pPr>
        <w:pStyle w:val="Heading4"/>
      </w:pPr>
      <w:r>
        <w:t>Pipeline</w:t>
      </w:r>
    </w:p>
    <w:p w14:paraId="2820FA3A" w14:textId="7263385B" w:rsidR="00C94956" w:rsidRDefault="008F5153" w:rsidP="005733B2">
      <w:pPr>
        <w:pStyle w:val="ListParagraph"/>
        <w:numPr>
          <w:ilvl w:val="0"/>
          <w:numId w:val="21"/>
        </w:numPr>
      </w:pPr>
      <w:r>
        <w:t>Step 1: Frame the problem</w:t>
      </w:r>
    </w:p>
    <w:p w14:paraId="7F1B4BD3" w14:textId="77777777" w:rsidR="004F502E" w:rsidRDefault="004F502E" w:rsidP="005733B2">
      <w:pPr>
        <w:pStyle w:val="ListParagraph"/>
        <w:numPr>
          <w:ilvl w:val="1"/>
          <w:numId w:val="21"/>
        </w:numPr>
      </w:pPr>
      <w:r>
        <w:t>Define the problem</w:t>
      </w:r>
      <w:r w:rsidR="008F5153">
        <w:t xml:space="preserve">. </w:t>
      </w:r>
    </w:p>
    <w:p w14:paraId="293BC51C" w14:textId="015F6059" w:rsidR="00C94956" w:rsidRDefault="00132BDF" w:rsidP="005733B2">
      <w:pPr>
        <w:pStyle w:val="ListParagraph"/>
        <w:numPr>
          <w:ilvl w:val="1"/>
          <w:numId w:val="21"/>
        </w:numPr>
      </w:pPr>
      <w:r>
        <w:t>Must be able to t</w:t>
      </w:r>
      <w:r w:rsidR="008F5153">
        <w:t>ranslate data questions into something actionable.</w:t>
      </w:r>
    </w:p>
    <w:p w14:paraId="7B1A821F" w14:textId="3C3CA4E5" w:rsidR="00C94956" w:rsidRDefault="004F502E" w:rsidP="005733B2">
      <w:pPr>
        <w:pStyle w:val="ListParagraph"/>
        <w:numPr>
          <w:ilvl w:val="1"/>
          <w:numId w:val="21"/>
        </w:numPr>
      </w:pPr>
      <w:r>
        <w:t>T</w:t>
      </w:r>
      <w:r w:rsidR="008F5153">
        <w:t xml:space="preserve">urn </w:t>
      </w:r>
      <w:r>
        <w:t>vague user</w:t>
      </w:r>
      <w:r w:rsidR="008F5153">
        <w:t xml:space="preserve"> inputs into actionable outputs–ask the questions that nobody else is asking.</w:t>
      </w:r>
    </w:p>
    <w:p w14:paraId="607D1241" w14:textId="3F35C8D6" w:rsidR="00C94956" w:rsidRDefault="00132BDF" w:rsidP="005733B2">
      <w:pPr>
        <w:pStyle w:val="ListParagraph"/>
        <w:numPr>
          <w:ilvl w:val="1"/>
          <w:numId w:val="21"/>
        </w:numPr>
      </w:pPr>
      <w:r>
        <w:t>T</w:t>
      </w:r>
      <w:r w:rsidR="008F5153">
        <w:t>ailor your analysis to that problem.</w:t>
      </w:r>
    </w:p>
    <w:p w14:paraId="1639619B" w14:textId="1C4B4562" w:rsidR="00C94956" w:rsidRDefault="00132BDF" w:rsidP="005733B2">
      <w:pPr>
        <w:pStyle w:val="ListParagraph"/>
        <w:numPr>
          <w:ilvl w:val="1"/>
          <w:numId w:val="21"/>
        </w:numPr>
      </w:pPr>
      <w:r>
        <w:t xml:space="preserve">Gather </w:t>
      </w:r>
      <w:r w:rsidR="008F5153">
        <w:t>all of the information and context you need to solve this problem.</w:t>
      </w:r>
    </w:p>
    <w:p w14:paraId="33E5CC63" w14:textId="77777777" w:rsidR="00C94956" w:rsidRDefault="008F5153" w:rsidP="005733B2">
      <w:pPr>
        <w:pStyle w:val="ListParagraph"/>
        <w:numPr>
          <w:ilvl w:val="0"/>
          <w:numId w:val="21"/>
        </w:numPr>
      </w:pPr>
      <w:r>
        <w:t>Step 2: Collect the raw data needed for your problem</w:t>
      </w:r>
    </w:p>
    <w:p w14:paraId="026A3D91" w14:textId="77777777" w:rsidR="00384A4F" w:rsidRDefault="00384A4F" w:rsidP="005733B2">
      <w:pPr>
        <w:pStyle w:val="ListParagraph"/>
        <w:numPr>
          <w:ilvl w:val="1"/>
          <w:numId w:val="21"/>
        </w:numPr>
      </w:pPr>
      <w:r>
        <w:t>Find the data.</w:t>
      </w:r>
    </w:p>
    <w:p w14:paraId="71364D7F" w14:textId="4D9BB052" w:rsidR="00C94956" w:rsidRDefault="00384A4F" w:rsidP="005733B2">
      <w:pPr>
        <w:pStyle w:val="ListParagraph"/>
        <w:numPr>
          <w:ilvl w:val="1"/>
          <w:numId w:val="21"/>
        </w:numPr>
      </w:pPr>
      <w:r>
        <w:t xml:space="preserve">Figure out how to get </w:t>
      </w:r>
      <w:r w:rsidR="008F5153">
        <w:t xml:space="preserve">that data, </w:t>
      </w:r>
      <w:r>
        <w:t xml:space="preserve">e.g. </w:t>
      </w:r>
      <w:r w:rsidR="008F5153">
        <w:t>querying internal databases, or purchasing external datasets.</w:t>
      </w:r>
    </w:p>
    <w:p w14:paraId="68C826CF" w14:textId="11DF3B47" w:rsidR="00384A4F" w:rsidRDefault="00384A4F" w:rsidP="005733B2">
      <w:pPr>
        <w:pStyle w:val="ListParagraph"/>
        <w:numPr>
          <w:ilvl w:val="1"/>
          <w:numId w:val="21"/>
        </w:numPr>
      </w:pPr>
      <w:r>
        <w:t>Convert data into usable format (e.g. CSV).</w:t>
      </w:r>
    </w:p>
    <w:p w14:paraId="2812F54E" w14:textId="77777777" w:rsidR="00C94956" w:rsidRDefault="008F5153" w:rsidP="005733B2">
      <w:pPr>
        <w:pStyle w:val="ListParagraph"/>
        <w:numPr>
          <w:ilvl w:val="0"/>
          <w:numId w:val="21"/>
        </w:numPr>
      </w:pPr>
      <w:r>
        <w:t>Step 3: Process the data for analysis</w:t>
      </w:r>
    </w:p>
    <w:p w14:paraId="7A15977A" w14:textId="3B2B9E2A" w:rsidR="00C94956" w:rsidRDefault="00384A4F" w:rsidP="005733B2">
      <w:pPr>
        <w:pStyle w:val="ListParagraph"/>
        <w:numPr>
          <w:ilvl w:val="1"/>
          <w:numId w:val="21"/>
        </w:numPr>
      </w:pPr>
      <w:r>
        <w:t>C</w:t>
      </w:r>
      <w:r w:rsidR="008F5153">
        <w:t xml:space="preserve">heck </w:t>
      </w:r>
      <w:r>
        <w:t xml:space="preserve">data for </w:t>
      </w:r>
      <w:r w:rsidR="008F5153">
        <w:t>common errors:</w:t>
      </w:r>
    </w:p>
    <w:p w14:paraId="69173610" w14:textId="0879FD92" w:rsidR="00C94956" w:rsidRDefault="008F5153" w:rsidP="005733B2">
      <w:pPr>
        <w:pStyle w:val="ListParagraph"/>
        <w:numPr>
          <w:ilvl w:val="2"/>
          <w:numId w:val="21"/>
        </w:numPr>
      </w:pPr>
      <w:r>
        <w:t>Missing values</w:t>
      </w:r>
      <w:r w:rsidR="00977A3A">
        <w:t>, NULL values</w:t>
      </w:r>
    </w:p>
    <w:p w14:paraId="7061E9EC" w14:textId="50DE6CFB" w:rsidR="00C94956" w:rsidRDefault="008F5153" w:rsidP="005733B2">
      <w:pPr>
        <w:pStyle w:val="ListParagraph"/>
        <w:numPr>
          <w:ilvl w:val="2"/>
          <w:numId w:val="21"/>
        </w:numPr>
      </w:pPr>
      <w:r>
        <w:lastRenderedPageBreak/>
        <w:t>Corrupted values, invalid entries</w:t>
      </w:r>
    </w:p>
    <w:p w14:paraId="29B38478" w14:textId="2B634FF0" w:rsidR="00C94956" w:rsidRDefault="008F5153" w:rsidP="005733B2">
      <w:pPr>
        <w:pStyle w:val="ListParagraph"/>
        <w:numPr>
          <w:ilvl w:val="2"/>
          <w:numId w:val="21"/>
        </w:numPr>
      </w:pPr>
      <w:proofErr w:type="spellStart"/>
      <w:r>
        <w:t>Timezone</w:t>
      </w:r>
      <w:proofErr w:type="spellEnd"/>
      <w:r>
        <w:t xml:space="preserve"> differences</w:t>
      </w:r>
    </w:p>
    <w:p w14:paraId="519C9627" w14:textId="57DC16A4" w:rsidR="00C94956" w:rsidRDefault="008F5153" w:rsidP="005733B2">
      <w:pPr>
        <w:pStyle w:val="ListParagraph"/>
        <w:numPr>
          <w:ilvl w:val="2"/>
          <w:numId w:val="21"/>
        </w:numPr>
      </w:pPr>
      <w:r>
        <w:t>Date range errors</w:t>
      </w:r>
    </w:p>
    <w:p w14:paraId="4D2CB8DA" w14:textId="77777777" w:rsidR="00977A3A" w:rsidRDefault="00977A3A" w:rsidP="005733B2">
      <w:pPr>
        <w:pStyle w:val="ListParagraph"/>
        <w:numPr>
          <w:ilvl w:val="1"/>
          <w:numId w:val="21"/>
        </w:numPr>
      </w:pPr>
      <w:r>
        <w:t xml:space="preserve">Test is aggregate </w:t>
      </w:r>
      <w:r w:rsidR="008F5153">
        <w:t xml:space="preserve">values make sense. </w:t>
      </w:r>
    </w:p>
    <w:p w14:paraId="6E50EBBC" w14:textId="541CCAD6" w:rsidR="00C94956" w:rsidRDefault="00977A3A" w:rsidP="005733B2">
      <w:pPr>
        <w:pStyle w:val="ListParagraph"/>
        <w:numPr>
          <w:ilvl w:val="1"/>
          <w:numId w:val="21"/>
        </w:numPr>
      </w:pPr>
      <w:r>
        <w:t>R</w:t>
      </w:r>
      <w:r w:rsidR="008F5153">
        <w:t xml:space="preserve">emove </w:t>
      </w:r>
      <w:r>
        <w:t xml:space="preserve">bad </w:t>
      </w:r>
      <w:r w:rsidR="008F5153">
        <w:t xml:space="preserve">data or replace it with a default value. </w:t>
      </w:r>
    </w:p>
    <w:p w14:paraId="3180FF0D" w14:textId="21F50258" w:rsidR="00C94956" w:rsidRDefault="008F5153" w:rsidP="005733B2">
      <w:pPr>
        <w:pStyle w:val="ListParagraph"/>
        <w:numPr>
          <w:ilvl w:val="0"/>
          <w:numId w:val="21"/>
        </w:numPr>
      </w:pPr>
      <w:r>
        <w:t>Step 4: Explore the data</w:t>
      </w:r>
      <w:r w:rsidR="00977A3A">
        <w:t xml:space="preserve"> (EDA)</w:t>
      </w:r>
    </w:p>
    <w:p w14:paraId="4F67A96F" w14:textId="7F34B5E1" w:rsidR="003C7A03" w:rsidRDefault="003C7A03" w:rsidP="005733B2">
      <w:pPr>
        <w:pStyle w:val="ListParagraph"/>
        <w:numPr>
          <w:ilvl w:val="1"/>
          <w:numId w:val="21"/>
        </w:numPr>
      </w:pPr>
      <w:r>
        <w:t>Specifics vary by problem.</w:t>
      </w:r>
    </w:p>
    <w:p w14:paraId="3FA1B880" w14:textId="69EBCE72" w:rsidR="00C94956" w:rsidRDefault="008F5153" w:rsidP="005733B2">
      <w:pPr>
        <w:pStyle w:val="ListParagraph"/>
        <w:numPr>
          <w:ilvl w:val="0"/>
          <w:numId w:val="21"/>
        </w:numPr>
      </w:pPr>
      <w:r>
        <w:t>Step 5: Perform in-depth analysis</w:t>
      </w:r>
    </w:p>
    <w:p w14:paraId="2C81133D" w14:textId="681B5F63" w:rsidR="00C94956" w:rsidRDefault="0052020D" w:rsidP="005733B2">
      <w:pPr>
        <w:pStyle w:val="ListParagraph"/>
        <w:numPr>
          <w:ilvl w:val="1"/>
          <w:numId w:val="21"/>
        </w:numPr>
      </w:pPr>
      <w:r>
        <w:t>Y</w:t>
      </w:r>
      <w:r w:rsidR="008F5153">
        <w:t>ou might have to create a predictive model</w:t>
      </w:r>
      <w:r>
        <w:t>.</w:t>
      </w:r>
    </w:p>
    <w:p w14:paraId="003AE43D" w14:textId="45D779C1" w:rsidR="00C94956" w:rsidRDefault="008F5153" w:rsidP="005733B2">
      <w:pPr>
        <w:pStyle w:val="ListParagraph"/>
        <w:numPr>
          <w:ilvl w:val="0"/>
          <w:numId w:val="21"/>
        </w:numPr>
      </w:pPr>
      <w:r>
        <w:t>Step 6: Communicate results of the analysis</w:t>
      </w:r>
    </w:p>
    <w:p w14:paraId="7666B627" w14:textId="37DDF0B6" w:rsidR="00E5023E" w:rsidRDefault="00E5023E" w:rsidP="005733B2">
      <w:pPr>
        <w:pStyle w:val="ListParagraph"/>
        <w:numPr>
          <w:ilvl w:val="1"/>
          <w:numId w:val="21"/>
        </w:numPr>
      </w:pPr>
      <w:r>
        <w:t>Combine qualitative insights with data from your quantitative analysis to craft a story that moves people to action.</w:t>
      </w:r>
    </w:p>
    <w:p w14:paraId="40FEF423" w14:textId="64F78479" w:rsidR="00C94956" w:rsidRDefault="00E5023E" w:rsidP="005733B2">
      <w:pPr>
        <w:pStyle w:val="ListParagraph"/>
        <w:numPr>
          <w:ilvl w:val="1"/>
          <w:numId w:val="21"/>
        </w:numPr>
      </w:pPr>
      <w:r>
        <w:t>C</w:t>
      </w:r>
      <w:r w:rsidR="008F5153">
        <w:t>raft a compelling story that ties your data with their knowledge.</w:t>
      </w:r>
    </w:p>
    <w:p w14:paraId="4D18FCCC" w14:textId="322418D4" w:rsidR="00FF3003" w:rsidRDefault="00FF3003" w:rsidP="00FF3003">
      <w:pPr>
        <w:pStyle w:val="Heading3"/>
      </w:pPr>
      <w:bookmarkStart w:id="467" w:name="_Toc48290891"/>
      <w:proofErr w:type="spellStart"/>
      <w:r>
        <w:t>Géron</w:t>
      </w:r>
      <w:proofErr w:type="spellEnd"/>
      <w:r>
        <w:t xml:space="preserve"> 2017</w:t>
      </w:r>
      <w:bookmarkEnd w:id="467"/>
    </w:p>
    <w:p w14:paraId="52A6FC25" w14:textId="7058AC78" w:rsidR="00FF3003" w:rsidRPr="00035CF3" w:rsidRDefault="00FF3003" w:rsidP="00FF3003">
      <w:r w:rsidRPr="00035CF3">
        <w:t xml:space="preserve"> </w:t>
      </w:r>
      <w:r w:rsidRPr="00035CF3">
        <w:fldChar w:fldCharType="begin"/>
      </w:r>
      <w:r w:rsidR="00833CBB">
        <w:instrText xml:space="preserve"> ADDIN ZOTERO_ITEM CSL_CITATION {"citationID":"yI4EiKZE","properties":{"formattedCitation":"(G\\uc0\\u233{}ron 2017)","plainCitation":"(Géron 2017)","dontUpdate":true,"noteIndex":0},"citationItems":[{"id":17565,"uris":["http://zotero.org/users/10812/items/PRPAW794"],"uri":["http://zotero.org/users/10812/items/PRPAW794"],"itemData":{"id":17565,"type":"book","abstract":"Graphics in this book are printed in black and white.Through a series of recent breakthroughs, deep learning has boosted the entire field of machine learning. Now, even programmers who know close to nothing about this technology can use simple, efficient tools to implement programs capable of learning from data. This practical book shows you how.By using concrete examples, minimal theory, and two production-ready Python frameworks—scikit-learn and TensorFlow—author Aurélien Géron helps you gain an intuitive understanding of the concepts and tools for building intelligent systems. You’ll learn a range of techniques, starting with simple linear regression and progressing to deep neural networks. With exercises in each chapter to help you apply what you’ve learned, all you need is programming experience to get started.Explore the machine learning landscape, particularly neural netsUse scikit-learn to track an example machine-learning project end-to-endExplore several training models, including support vector machines, decision trees, random forests, and ensemble methodsUse the TensorFlow library to build and train neural netsDive into neural net architectures, including convolutional nets, recurrent nets, and deep reinforcement learningLearn techniques for training and scaling deep neural netsApply practical code examples without acquiring excessive machine learning theory or algorithm details","edition":"1 edition","event-place":"Beijing ; Boston","ISBN":"978-1-4919-6229-9","language":"English","number-of-pages":"572","publisher":"O'Reilly Media","publisher-place":"Beijing ; Boston","source":"Amazon","title":"Hands-On Machine Learning with Scikit-Learn and TensorFlow: Concepts, Tools, and Techniques to Build Intelligent Systems","title-short":"Hands-On Machine Learning with Scikit-Learn and TensorFlow","author":[{"family":"Géron","given":"Aurélien"}],"issued":{"date-parts":[["2017",4,18]]}}}],"schema":"https://github.com/citation-style-language/schema/raw/master/csl-citation.json"} </w:instrText>
      </w:r>
      <w:r w:rsidRPr="00035CF3">
        <w:fldChar w:fldCharType="separate"/>
      </w:r>
      <w:r w:rsidR="00C94956">
        <w:t>(The Data Science Process 2016)</w:t>
      </w:r>
      <w:r w:rsidRPr="00035CF3">
        <w:fldChar w:fldCharType="end"/>
      </w:r>
    </w:p>
    <w:p w14:paraId="6B23EFB4" w14:textId="77777777" w:rsidR="00FF3003" w:rsidRDefault="00FF3003" w:rsidP="00FF3003">
      <w:r>
        <w:t>From Chapter 2, End-to-End Machine Learning Project</w:t>
      </w:r>
    </w:p>
    <w:p w14:paraId="5CAFCB8B" w14:textId="77777777" w:rsidR="00FF3003" w:rsidRDefault="00FF3003" w:rsidP="00FF3003">
      <w:r>
        <w:t>Focused entirely on the creation of data products — hosted software applications.</w:t>
      </w:r>
    </w:p>
    <w:p w14:paraId="5F2076C6" w14:textId="77777777" w:rsidR="00FF3003" w:rsidRDefault="00FF3003" w:rsidP="00FF3003">
      <w:r>
        <w:t>Uses a technical version of pipeline:</w:t>
      </w:r>
    </w:p>
    <w:p w14:paraId="7B797D9E" w14:textId="77777777" w:rsidR="00FF3003" w:rsidRDefault="00FF3003" w:rsidP="00FF3003">
      <w:pPr>
        <w:ind w:left="720"/>
      </w:pPr>
      <w:r>
        <w:rPr>
          <w:sz w:val="26"/>
          <w:szCs w:val="26"/>
        </w:rPr>
        <w:t xml:space="preserve">“A sequence of data processing </w:t>
      </w:r>
      <w:r w:rsidRPr="006A5FFA">
        <w:rPr>
          <w:i/>
          <w:iCs/>
          <w:sz w:val="26"/>
          <w:szCs w:val="26"/>
        </w:rPr>
        <w:t>components</w:t>
      </w:r>
      <w:r>
        <w:rPr>
          <w:sz w:val="26"/>
          <w:szCs w:val="26"/>
        </w:rPr>
        <w:t xml:space="preserve"> is called a data </w:t>
      </w:r>
      <w:r w:rsidRPr="006A5FFA">
        <w:rPr>
          <w:i/>
          <w:iCs/>
          <w:sz w:val="26"/>
          <w:szCs w:val="26"/>
        </w:rPr>
        <w:t>pipeline</w:t>
      </w:r>
      <w:r>
        <w:rPr>
          <w:sz w:val="26"/>
          <w:szCs w:val="26"/>
        </w:rPr>
        <w:t xml:space="preserve">.” </w:t>
      </w:r>
      <w:r>
        <w:t>(36)</w:t>
      </w:r>
    </w:p>
    <w:p w14:paraId="7ED5019E" w14:textId="77777777" w:rsidR="00FF3003" w:rsidRDefault="00FF3003" w:rsidP="00FF3003">
      <w:pPr>
        <w:pStyle w:val="Heading4"/>
      </w:pPr>
      <w:r>
        <w:t>Pipeline</w:t>
      </w:r>
    </w:p>
    <w:p w14:paraId="4CAC07E7" w14:textId="77777777" w:rsidR="00FF3003" w:rsidRDefault="00FF3003" w:rsidP="005733B2">
      <w:pPr>
        <w:pStyle w:val="ListParagraph"/>
        <w:numPr>
          <w:ilvl w:val="0"/>
          <w:numId w:val="17"/>
        </w:numPr>
      </w:pPr>
      <w:r>
        <w:t>Look at the Big Picture</w:t>
      </w:r>
    </w:p>
    <w:p w14:paraId="7EB80C58" w14:textId="77777777" w:rsidR="00FF3003" w:rsidRDefault="00FF3003" w:rsidP="005733B2">
      <w:pPr>
        <w:pStyle w:val="ListParagraph"/>
        <w:numPr>
          <w:ilvl w:val="1"/>
          <w:numId w:val="17"/>
        </w:numPr>
      </w:pPr>
      <w:r>
        <w:t>Frame the Problem</w:t>
      </w:r>
    </w:p>
    <w:p w14:paraId="75BE8D97" w14:textId="77777777" w:rsidR="00FF3003" w:rsidRDefault="00FF3003" w:rsidP="005733B2">
      <w:pPr>
        <w:pStyle w:val="ListParagraph"/>
        <w:numPr>
          <w:ilvl w:val="2"/>
          <w:numId w:val="17"/>
        </w:numPr>
      </w:pPr>
      <w:r>
        <w:t>[Assumes the problem is to be framed for consumption by the pipeline.]</w:t>
      </w:r>
    </w:p>
    <w:p w14:paraId="2A4AE35A" w14:textId="77777777" w:rsidR="00FF3003" w:rsidRDefault="00FF3003" w:rsidP="005733B2">
      <w:pPr>
        <w:pStyle w:val="ListParagraph"/>
        <w:numPr>
          <w:ilvl w:val="2"/>
          <w:numId w:val="17"/>
        </w:numPr>
      </w:pPr>
      <w:r>
        <w:t>Business objective</w:t>
      </w:r>
    </w:p>
    <w:p w14:paraId="1600B32A" w14:textId="77777777" w:rsidR="00FF3003" w:rsidRDefault="00FF3003" w:rsidP="005733B2">
      <w:pPr>
        <w:pStyle w:val="ListParagraph"/>
        <w:numPr>
          <w:ilvl w:val="1"/>
          <w:numId w:val="17"/>
        </w:numPr>
      </w:pPr>
      <w:r>
        <w:t>Select a performance measure</w:t>
      </w:r>
    </w:p>
    <w:p w14:paraId="33E5FFF7" w14:textId="77777777" w:rsidR="00FF3003" w:rsidRDefault="00FF3003" w:rsidP="005733B2">
      <w:pPr>
        <w:pStyle w:val="ListParagraph"/>
        <w:numPr>
          <w:ilvl w:val="2"/>
          <w:numId w:val="17"/>
        </w:numPr>
      </w:pPr>
      <w:r>
        <w:t>RSME</w:t>
      </w:r>
    </w:p>
    <w:p w14:paraId="199978EE" w14:textId="77777777" w:rsidR="00FF3003" w:rsidRDefault="00FF3003" w:rsidP="005733B2">
      <w:pPr>
        <w:pStyle w:val="ListParagraph"/>
        <w:numPr>
          <w:ilvl w:val="2"/>
          <w:numId w:val="17"/>
        </w:numPr>
      </w:pPr>
      <w:r>
        <w:t>MAE</w:t>
      </w:r>
    </w:p>
    <w:p w14:paraId="2FC0FFE7" w14:textId="77777777" w:rsidR="00FF3003" w:rsidRDefault="00FF3003" w:rsidP="005733B2">
      <w:pPr>
        <w:pStyle w:val="ListParagraph"/>
        <w:numPr>
          <w:ilvl w:val="1"/>
          <w:numId w:val="17"/>
        </w:numPr>
      </w:pPr>
      <w:r>
        <w:t>Check the assumptions</w:t>
      </w:r>
    </w:p>
    <w:p w14:paraId="1A2618A9" w14:textId="77777777" w:rsidR="00FF3003" w:rsidRDefault="00FF3003" w:rsidP="005733B2">
      <w:pPr>
        <w:pStyle w:val="ListParagraph"/>
        <w:numPr>
          <w:ilvl w:val="2"/>
          <w:numId w:val="17"/>
        </w:numPr>
      </w:pPr>
      <w:r>
        <w:t>E.g. the data may change form (from prices to categories)</w:t>
      </w:r>
    </w:p>
    <w:p w14:paraId="428CD9C5" w14:textId="77777777" w:rsidR="00FF3003" w:rsidRDefault="00FF3003" w:rsidP="005733B2">
      <w:pPr>
        <w:pStyle w:val="ListParagraph"/>
        <w:numPr>
          <w:ilvl w:val="0"/>
          <w:numId w:val="17"/>
        </w:numPr>
      </w:pPr>
      <w:r>
        <w:t>Get the data</w:t>
      </w:r>
    </w:p>
    <w:p w14:paraId="308B3442" w14:textId="77777777" w:rsidR="00FF3003" w:rsidRDefault="00FF3003" w:rsidP="005733B2">
      <w:pPr>
        <w:pStyle w:val="ListParagraph"/>
        <w:numPr>
          <w:ilvl w:val="1"/>
          <w:numId w:val="17"/>
        </w:numPr>
      </w:pPr>
      <w:r>
        <w:t>[Assumes the data are available!]</w:t>
      </w:r>
    </w:p>
    <w:p w14:paraId="67608BB6" w14:textId="77777777" w:rsidR="00FF3003" w:rsidRDefault="00FF3003" w:rsidP="005733B2">
      <w:pPr>
        <w:pStyle w:val="ListParagraph"/>
        <w:numPr>
          <w:ilvl w:val="1"/>
          <w:numId w:val="17"/>
        </w:numPr>
      </w:pPr>
      <w:r>
        <w:t>Create the Workspace</w:t>
      </w:r>
    </w:p>
    <w:p w14:paraId="7DDCA6BF" w14:textId="77777777" w:rsidR="00FF3003" w:rsidRDefault="00FF3003" w:rsidP="005733B2">
      <w:pPr>
        <w:pStyle w:val="ListParagraph"/>
        <w:numPr>
          <w:ilvl w:val="1"/>
          <w:numId w:val="17"/>
        </w:numPr>
      </w:pPr>
      <w:r>
        <w:t>Download the Data</w:t>
      </w:r>
    </w:p>
    <w:p w14:paraId="14F5E13B" w14:textId="77777777" w:rsidR="00FF3003" w:rsidRDefault="00FF3003" w:rsidP="005733B2">
      <w:pPr>
        <w:pStyle w:val="ListParagraph"/>
        <w:numPr>
          <w:ilvl w:val="1"/>
          <w:numId w:val="17"/>
        </w:numPr>
      </w:pPr>
      <w:r>
        <w:lastRenderedPageBreak/>
        <w:t>Take a Quick Look at the Data Structure</w:t>
      </w:r>
    </w:p>
    <w:p w14:paraId="37CE4104" w14:textId="77777777" w:rsidR="00FF3003" w:rsidRDefault="00FF3003" w:rsidP="005733B2">
      <w:pPr>
        <w:pStyle w:val="ListParagraph"/>
        <w:numPr>
          <w:ilvl w:val="1"/>
          <w:numId w:val="17"/>
        </w:numPr>
      </w:pPr>
      <w:r>
        <w:t>Create a Test Set</w:t>
      </w:r>
    </w:p>
    <w:p w14:paraId="7EA11336" w14:textId="77777777" w:rsidR="00FF3003" w:rsidRDefault="00FF3003" w:rsidP="005733B2">
      <w:pPr>
        <w:pStyle w:val="ListParagraph"/>
        <w:numPr>
          <w:ilvl w:val="0"/>
          <w:numId w:val="17"/>
        </w:numPr>
      </w:pPr>
      <w:r>
        <w:t>Discover and visualize the data to gain insights</w:t>
      </w:r>
    </w:p>
    <w:p w14:paraId="046AF9E1" w14:textId="77777777" w:rsidR="00FF3003" w:rsidRDefault="00FF3003" w:rsidP="005733B2">
      <w:pPr>
        <w:pStyle w:val="ListParagraph"/>
        <w:numPr>
          <w:ilvl w:val="1"/>
          <w:numId w:val="17"/>
        </w:numPr>
      </w:pPr>
      <w:r>
        <w:t>Visualizing Geographic Data</w:t>
      </w:r>
    </w:p>
    <w:p w14:paraId="1700D893" w14:textId="77777777" w:rsidR="00FF3003" w:rsidRDefault="00FF3003" w:rsidP="005733B2">
      <w:pPr>
        <w:pStyle w:val="ListParagraph"/>
        <w:numPr>
          <w:ilvl w:val="1"/>
          <w:numId w:val="17"/>
        </w:numPr>
      </w:pPr>
      <w:r>
        <w:t>Looking for Correlations</w:t>
      </w:r>
    </w:p>
    <w:p w14:paraId="16813CD9" w14:textId="77777777" w:rsidR="00FF3003" w:rsidRDefault="00FF3003" w:rsidP="005733B2">
      <w:pPr>
        <w:pStyle w:val="ListParagraph"/>
        <w:numPr>
          <w:ilvl w:val="1"/>
          <w:numId w:val="17"/>
        </w:numPr>
      </w:pPr>
      <w:r>
        <w:t>Experimenting with Attribute Combinations</w:t>
      </w:r>
    </w:p>
    <w:p w14:paraId="77080235" w14:textId="77777777" w:rsidR="00FF3003" w:rsidRDefault="00FF3003" w:rsidP="005733B2">
      <w:pPr>
        <w:pStyle w:val="ListParagraph"/>
        <w:numPr>
          <w:ilvl w:val="0"/>
          <w:numId w:val="17"/>
        </w:numPr>
      </w:pPr>
      <w:r>
        <w:t>Prepare the data for Machine Learning Algorithms</w:t>
      </w:r>
    </w:p>
    <w:p w14:paraId="09499FFF" w14:textId="77777777" w:rsidR="00FF3003" w:rsidRDefault="00FF3003" w:rsidP="005733B2">
      <w:pPr>
        <w:pStyle w:val="ListParagraph"/>
        <w:numPr>
          <w:ilvl w:val="1"/>
          <w:numId w:val="17"/>
        </w:numPr>
      </w:pPr>
      <w:r>
        <w:t>Data cleaning</w:t>
      </w:r>
    </w:p>
    <w:p w14:paraId="688BAD1C" w14:textId="77777777" w:rsidR="00FF3003" w:rsidRDefault="00FF3003" w:rsidP="005733B2">
      <w:pPr>
        <w:pStyle w:val="ListParagraph"/>
        <w:numPr>
          <w:ilvl w:val="1"/>
          <w:numId w:val="17"/>
        </w:numPr>
      </w:pPr>
      <w:r>
        <w:t>Handling Text and Categorical Attributes</w:t>
      </w:r>
    </w:p>
    <w:p w14:paraId="517D0335" w14:textId="77777777" w:rsidR="00FF3003" w:rsidRDefault="00FF3003" w:rsidP="005733B2">
      <w:pPr>
        <w:pStyle w:val="ListParagraph"/>
        <w:numPr>
          <w:ilvl w:val="1"/>
          <w:numId w:val="17"/>
        </w:numPr>
      </w:pPr>
      <w:r>
        <w:t>Custom Transformers</w:t>
      </w:r>
    </w:p>
    <w:p w14:paraId="43F0E1A5" w14:textId="77777777" w:rsidR="00FF3003" w:rsidRDefault="00FF3003" w:rsidP="005733B2">
      <w:pPr>
        <w:pStyle w:val="ListParagraph"/>
        <w:numPr>
          <w:ilvl w:val="1"/>
          <w:numId w:val="17"/>
        </w:numPr>
      </w:pPr>
      <w:r>
        <w:t>Feature Scaling</w:t>
      </w:r>
    </w:p>
    <w:p w14:paraId="0B0D452C" w14:textId="77777777" w:rsidR="00FF3003" w:rsidRDefault="00FF3003" w:rsidP="005733B2">
      <w:pPr>
        <w:pStyle w:val="ListParagraph"/>
        <w:numPr>
          <w:ilvl w:val="1"/>
          <w:numId w:val="17"/>
        </w:numPr>
      </w:pPr>
      <w:r>
        <w:t>Transformation Pipelines</w:t>
      </w:r>
    </w:p>
    <w:p w14:paraId="17234E60" w14:textId="77777777" w:rsidR="00FF3003" w:rsidRDefault="00FF3003" w:rsidP="005733B2">
      <w:pPr>
        <w:pStyle w:val="ListParagraph"/>
        <w:numPr>
          <w:ilvl w:val="0"/>
          <w:numId w:val="17"/>
        </w:numPr>
      </w:pPr>
      <w:r>
        <w:t>Select a model and train it</w:t>
      </w:r>
    </w:p>
    <w:p w14:paraId="408284DA" w14:textId="77777777" w:rsidR="00FF3003" w:rsidRDefault="00FF3003" w:rsidP="005733B2">
      <w:pPr>
        <w:pStyle w:val="ListParagraph"/>
        <w:numPr>
          <w:ilvl w:val="1"/>
          <w:numId w:val="17"/>
        </w:numPr>
      </w:pPr>
      <w:r>
        <w:t>Training and Evaluating on the Training Set</w:t>
      </w:r>
    </w:p>
    <w:p w14:paraId="6A2F8013" w14:textId="77777777" w:rsidR="00FF3003" w:rsidRDefault="00FF3003" w:rsidP="005733B2">
      <w:pPr>
        <w:pStyle w:val="ListParagraph"/>
        <w:numPr>
          <w:ilvl w:val="1"/>
          <w:numId w:val="17"/>
        </w:numPr>
      </w:pPr>
      <w:r>
        <w:t>Better Evaluation Using Cross-Validation</w:t>
      </w:r>
    </w:p>
    <w:p w14:paraId="3B5153C9" w14:textId="77777777" w:rsidR="00FF3003" w:rsidRDefault="00FF3003" w:rsidP="005733B2">
      <w:pPr>
        <w:pStyle w:val="ListParagraph"/>
        <w:numPr>
          <w:ilvl w:val="0"/>
          <w:numId w:val="17"/>
        </w:numPr>
      </w:pPr>
      <w:r>
        <w:t>Fine-tune your model</w:t>
      </w:r>
    </w:p>
    <w:p w14:paraId="3A081BAA" w14:textId="77777777" w:rsidR="00FF3003" w:rsidRDefault="00FF3003" w:rsidP="005733B2">
      <w:pPr>
        <w:pStyle w:val="ListParagraph"/>
        <w:numPr>
          <w:ilvl w:val="1"/>
          <w:numId w:val="17"/>
        </w:numPr>
      </w:pPr>
      <w:r>
        <w:t>Grid Search</w:t>
      </w:r>
    </w:p>
    <w:p w14:paraId="641A13D6" w14:textId="77777777" w:rsidR="00FF3003" w:rsidRDefault="00FF3003" w:rsidP="005733B2">
      <w:pPr>
        <w:pStyle w:val="ListParagraph"/>
        <w:numPr>
          <w:ilvl w:val="1"/>
          <w:numId w:val="17"/>
        </w:numPr>
      </w:pPr>
      <w:r>
        <w:t>Randomized Search</w:t>
      </w:r>
    </w:p>
    <w:p w14:paraId="5777D2BB" w14:textId="77777777" w:rsidR="00FF3003" w:rsidRDefault="00FF3003" w:rsidP="005733B2">
      <w:pPr>
        <w:pStyle w:val="ListParagraph"/>
        <w:numPr>
          <w:ilvl w:val="1"/>
          <w:numId w:val="17"/>
        </w:numPr>
      </w:pPr>
      <w:r>
        <w:t>Ensemble Methods</w:t>
      </w:r>
    </w:p>
    <w:p w14:paraId="2ADC2F8B" w14:textId="77777777" w:rsidR="00FF3003" w:rsidRDefault="00FF3003" w:rsidP="005733B2">
      <w:pPr>
        <w:pStyle w:val="ListParagraph"/>
        <w:numPr>
          <w:ilvl w:val="1"/>
          <w:numId w:val="17"/>
        </w:numPr>
      </w:pPr>
      <w:r>
        <w:t>Analyze the Best Models and Their Errors</w:t>
      </w:r>
    </w:p>
    <w:p w14:paraId="5C18B8A4" w14:textId="77777777" w:rsidR="00FF3003" w:rsidRDefault="00FF3003" w:rsidP="005733B2">
      <w:pPr>
        <w:pStyle w:val="ListParagraph"/>
        <w:numPr>
          <w:ilvl w:val="1"/>
          <w:numId w:val="17"/>
        </w:numPr>
      </w:pPr>
      <w:r>
        <w:t>Evaluate Your System on the Test Set</w:t>
      </w:r>
    </w:p>
    <w:p w14:paraId="3B7060EB" w14:textId="77777777" w:rsidR="00FF3003" w:rsidRDefault="00FF3003" w:rsidP="005733B2">
      <w:pPr>
        <w:pStyle w:val="ListParagraph"/>
        <w:numPr>
          <w:ilvl w:val="0"/>
          <w:numId w:val="17"/>
        </w:numPr>
      </w:pPr>
      <w:r>
        <w:t>Present your solution</w:t>
      </w:r>
    </w:p>
    <w:p w14:paraId="6142DC14" w14:textId="77777777" w:rsidR="00FF3003" w:rsidRDefault="00FF3003" w:rsidP="005733B2">
      <w:pPr>
        <w:pStyle w:val="ListParagraph"/>
        <w:numPr>
          <w:ilvl w:val="1"/>
          <w:numId w:val="17"/>
        </w:numPr>
      </w:pPr>
      <w:r>
        <w:t>Documentation</w:t>
      </w:r>
    </w:p>
    <w:p w14:paraId="5D01DAC2" w14:textId="77777777" w:rsidR="00FF3003" w:rsidRDefault="00FF3003" w:rsidP="005733B2">
      <w:pPr>
        <w:pStyle w:val="ListParagraph"/>
        <w:numPr>
          <w:ilvl w:val="1"/>
          <w:numId w:val="17"/>
        </w:numPr>
      </w:pPr>
      <w:r>
        <w:t>Presentations</w:t>
      </w:r>
    </w:p>
    <w:p w14:paraId="2B32291B" w14:textId="77777777" w:rsidR="00FF3003" w:rsidRDefault="00FF3003" w:rsidP="005733B2">
      <w:pPr>
        <w:pStyle w:val="ListParagraph"/>
        <w:numPr>
          <w:ilvl w:val="1"/>
          <w:numId w:val="17"/>
        </w:numPr>
      </w:pPr>
      <w:r>
        <w:t>Visualizations</w:t>
      </w:r>
    </w:p>
    <w:p w14:paraId="3E5FC87A" w14:textId="77777777" w:rsidR="00FF3003" w:rsidRDefault="00FF3003" w:rsidP="005733B2">
      <w:pPr>
        <w:pStyle w:val="ListParagraph"/>
        <w:numPr>
          <w:ilvl w:val="1"/>
          <w:numId w:val="17"/>
        </w:numPr>
      </w:pPr>
      <w:r>
        <w:t>Easy-to-remember statements</w:t>
      </w:r>
    </w:p>
    <w:p w14:paraId="7B9AB7B9" w14:textId="77777777" w:rsidR="00FF3003" w:rsidRDefault="00FF3003" w:rsidP="005733B2">
      <w:pPr>
        <w:pStyle w:val="ListParagraph"/>
        <w:numPr>
          <w:ilvl w:val="0"/>
          <w:numId w:val="17"/>
        </w:numPr>
      </w:pPr>
      <w:r>
        <w:t>Launch, monitor, and maintain your system</w:t>
      </w:r>
    </w:p>
    <w:p w14:paraId="79873861" w14:textId="77777777" w:rsidR="00FF3003" w:rsidRDefault="00FF3003" w:rsidP="005733B2">
      <w:pPr>
        <w:pStyle w:val="ListParagraph"/>
        <w:numPr>
          <w:ilvl w:val="1"/>
          <w:numId w:val="17"/>
        </w:numPr>
      </w:pPr>
      <w:r>
        <w:t>Monitoring code to check live performance</w:t>
      </w:r>
    </w:p>
    <w:p w14:paraId="538ACAF6" w14:textId="77777777" w:rsidR="00FF3003" w:rsidRDefault="00FF3003" w:rsidP="005733B2">
      <w:pPr>
        <w:pStyle w:val="ListParagraph"/>
        <w:numPr>
          <w:ilvl w:val="1"/>
          <w:numId w:val="17"/>
        </w:numPr>
      </w:pPr>
      <w:r>
        <w:t>Evaluate system’s performance by sampling system’s predictions and evaluating them (by human)</w:t>
      </w:r>
    </w:p>
    <w:p w14:paraId="0E992499" w14:textId="77777777" w:rsidR="00FF3003" w:rsidRDefault="00FF3003" w:rsidP="005733B2">
      <w:pPr>
        <w:pStyle w:val="ListParagraph"/>
        <w:numPr>
          <w:ilvl w:val="1"/>
          <w:numId w:val="17"/>
        </w:numPr>
      </w:pPr>
      <w:r>
        <w:t>Evaluate system’s input data quality</w:t>
      </w:r>
    </w:p>
    <w:p w14:paraId="241DC445" w14:textId="77777777" w:rsidR="00FF3003" w:rsidRDefault="00FF3003" w:rsidP="005733B2">
      <w:pPr>
        <w:pStyle w:val="ListParagraph"/>
        <w:numPr>
          <w:ilvl w:val="1"/>
          <w:numId w:val="17"/>
        </w:numPr>
      </w:pPr>
      <w:r>
        <w:t>Train models on a regular basis using fresh data; automate.</w:t>
      </w:r>
    </w:p>
    <w:p w14:paraId="24FF57DF" w14:textId="77777777" w:rsidR="00FF3003" w:rsidRPr="006A5FFA" w:rsidRDefault="00FF3003" w:rsidP="005733B2">
      <w:pPr>
        <w:pStyle w:val="ListParagraph"/>
        <w:numPr>
          <w:ilvl w:val="1"/>
          <w:numId w:val="17"/>
        </w:numPr>
      </w:pPr>
      <w:r>
        <w:t>If online, take snapshots of its state at regular intervals to roll back</w:t>
      </w:r>
    </w:p>
    <w:p w14:paraId="31535832" w14:textId="7070BFD5" w:rsidR="006D055C" w:rsidRDefault="006D055C" w:rsidP="00680BD9">
      <w:pPr>
        <w:pStyle w:val="Heading3"/>
      </w:pPr>
      <w:bookmarkStart w:id="468" w:name="_Toc48290892"/>
      <w:proofErr w:type="spellStart"/>
      <w:r>
        <w:lastRenderedPageBreak/>
        <w:t>Simplilearn</w:t>
      </w:r>
      <w:proofErr w:type="spellEnd"/>
      <w:r>
        <w:t xml:space="preserve"> 2018</w:t>
      </w:r>
      <w:bookmarkEnd w:id="468"/>
    </w:p>
    <w:p w14:paraId="34FCE39A" w14:textId="77777777" w:rsidR="00680BD9" w:rsidRDefault="00680BD9" w:rsidP="00680BD9">
      <w:pPr>
        <w:pStyle w:val="Heading4"/>
      </w:pPr>
      <w:r>
        <w:t>Raw Pipeline</w:t>
      </w:r>
    </w:p>
    <w:p w14:paraId="3FB77075" w14:textId="77777777" w:rsidR="0053288C" w:rsidRDefault="0053288C" w:rsidP="005733B2">
      <w:pPr>
        <w:pStyle w:val="ListParagraph"/>
        <w:numPr>
          <w:ilvl w:val="0"/>
          <w:numId w:val="24"/>
        </w:numPr>
      </w:pPr>
      <w:r>
        <w:t>Business Problem</w:t>
      </w:r>
    </w:p>
    <w:p w14:paraId="799B2E75" w14:textId="77777777" w:rsidR="0053288C" w:rsidRDefault="0053288C" w:rsidP="005733B2">
      <w:pPr>
        <w:pStyle w:val="ListParagraph"/>
        <w:numPr>
          <w:ilvl w:val="0"/>
          <w:numId w:val="24"/>
        </w:numPr>
      </w:pPr>
      <w:r>
        <w:t>Data Acquisition</w:t>
      </w:r>
    </w:p>
    <w:p w14:paraId="56AC93C0" w14:textId="77777777" w:rsidR="0096759D" w:rsidRDefault="0096759D" w:rsidP="005733B2">
      <w:pPr>
        <w:pStyle w:val="ListParagraph"/>
        <w:numPr>
          <w:ilvl w:val="0"/>
          <w:numId w:val="24"/>
        </w:numPr>
      </w:pPr>
      <w:r>
        <w:t>Data Preparation</w:t>
      </w:r>
    </w:p>
    <w:p w14:paraId="7326793E" w14:textId="77777777" w:rsidR="0096759D" w:rsidRDefault="0096759D" w:rsidP="005733B2">
      <w:pPr>
        <w:pStyle w:val="ListParagraph"/>
        <w:numPr>
          <w:ilvl w:val="1"/>
          <w:numId w:val="24"/>
        </w:numPr>
      </w:pPr>
      <w:r>
        <w:t>Cleaning</w:t>
      </w:r>
    </w:p>
    <w:p w14:paraId="394B33B7" w14:textId="51C99225" w:rsidR="00680BD9" w:rsidRDefault="0096759D" w:rsidP="005733B2">
      <w:pPr>
        <w:pStyle w:val="ListParagraph"/>
        <w:numPr>
          <w:ilvl w:val="1"/>
          <w:numId w:val="24"/>
        </w:numPr>
      </w:pPr>
      <w:r>
        <w:t>Preparation — ETL</w:t>
      </w:r>
    </w:p>
    <w:p w14:paraId="3CF8641E" w14:textId="0C7085DE" w:rsidR="0096759D" w:rsidRDefault="00312F1A" w:rsidP="005733B2">
      <w:pPr>
        <w:pStyle w:val="ListParagraph"/>
        <w:numPr>
          <w:ilvl w:val="0"/>
          <w:numId w:val="24"/>
        </w:numPr>
      </w:pPr>
      <w:r>
        <w:t>EDA</w:t>
      </w:r>
      <w:r w:rsidR="005D1C2C">
        <w:t xml:space="preserve"> — Most important step</w:t>
      </w:r>
    </w:p>
    <w:p w14:paraId="66B46806" w14:textId="56BE1791" w:rsidR="00312F1A" w:rsidRDefault="005D1C2C" w:rsidP="005733B2">
      <w:pPr>
        <w:pStyle w:val="ListParagraph"/>
        <w:numPr>
          <w:ilvl w:val="0"/>
          <w:numId w:val="24"/>
        </w:numPr>
      </w:pPr>
      <w:r>
        <w:t>Data Modeling</w:t>
      </w:r>
    </w:p>
    <w:p w14:paraId="559AFF53" w14:textId="7B971522" w:rsidR="003725D0" w:rsidRDefault="003725D0" w:rsidP="005733B2">
      <w:pPr>
        <w:pStyle w:val="ListParagraph"/>
        <w:numPr>
          <w:ilvl w:val="1"/>
          <w:numId w:val="24"/>
        </w:numPr>
      </w:pPr>
      <w:r>
        <w:t>Identify the model by trying many — Select</w:t>
      </w:r>
    </w:p>
    <w:p w14:paraId="01D10F6F" w14:textId="1557FC13" w:rsidR="003725D0" w:rsidRDefault="003725D0" w:rsidP="005733B2">
      <w:pPr>
        <w:pStyle w:val="ListParagraph"/>
        <w:numPr>
          <w:ilvl w:val="1"/>
          <w:numId w:val="24"/>
        </w:numPr>
      </w:pPr>
      <w:r>
        <w:t>Train and test</w:t>
      </w:r>
    </w:p>
    <w:p w14:paraId="6B6E30BA" w14:textId="4C1BE546" w:rsidR="005E3A69" w:rsidRDefault="005E3A69" w:rsidP="005733B2">
      <w:pPr>
        <w:pStyle w:val="ListParagraph"/>
        <w:numPr>
          <w:ilvl w:val="0"/>
          <w:numId w:val="24"/>
        </w:numPr>
      </w:pPr>
      <w:r>
        <w:t>Visualization and Communication</w:t>
      </w:r>
    </w:p>
    <w:p w14:paraId="653799E0" w14:textId="68702FA7" w:rsidR="005E3A69" w:rsidRDefault="005E3A69" w:rsidP="005733B2">
      <w:pPr>
        <w:pStyle w:val="ListParagraph"/>
        <w:numPr>
          <w:ilvl w:val="0"/>
          <w:numId w:val="24"/>
        </w:numPr>
      </w:pPr>
      <w:r>
        <w:t>Deploys</w:t>
      </w:r>
      <w:r w:rsidR="0031008F">
        <w:t xml:space="preserve"> and Maintains</w:t>
      </w:r>
    </w:p>
    <w:p w14:paraId="32E10E1C" w14:textId="74189F32" w:rsidR="002968F9" w:rsidRPr="00680BD9" w:rsidRDefault="002968F9" w:rsidP="005733B2">
      <w:pPr>
        <w:pStyle w:val="ListParagraph"/>
        <w:numPr>
          <w:ilvl w:val="0"/>
          <w:numId w:val="24"/>
        </w:numPr>
      </w:pPr>
      <w:r>
        <w:t>Change the world</w:t>
      </w:r>
    </w:p>
    <w:p w14:paraId="74C508E7" w14:textId="56771451" w:rsidR="00FF3003" w:rsidRDefault="00FF3003" w:rsidP="00FF3003">
      <w:pPr>
        <w:pStyle w:val="Heading3"/>
      </w:pPr>
      <w:bookmarkStart w:id="469" w:name="_Toc48290893"/>
      <w:r>
        <w:t>Das 2019</w:t>
      </w:r>
      <w:bookmarkEnd w:id="469"/>
    </w:p>
    <w:p w14:paraId="45F38200" w14:textId="0823AAC9" w:rsidR="00FF3003" w:rsidRDefault="00FF3003" w:rsidP="00FF3003">
      <w:r>
        <w:t xml:space="preserve"> </w:t>
      </w:r>
      <w:r>
        <w:fldChar w:fldCharType="begin"/>
      </w:r>
      <w:r w:rsidR="008C6A02">
        <w:instrText xml:space="preserve"> ADDIN ZOTERO_ITEM CSL_CITATION {"citationID":"wPHwGLW8","properties":{"formattedCitation":"(Das 2019)","plainCitation":"(Das 2019)","noteIndex":0},"citationItems":[{"id":17463,"uris":["http://zotero.org/users/10812/items/X3CFJZPR"],"uri":["http://zotero.org/users/10812/items/X3CFJZPR"],"itemData":{"id":17463,"type":"webpage","abstract":"Data science is quickly evolving to be one of the hottest fields in the technology industry. With rapid advancements in computational…","container-title":"Medium","language":"en","note":"source: towardsdatascience.com","title":"Data Science Life Cycle 101 for Dummies like Me","URL":"https://towardsdatascience.com/data-science-life-cycle-101-for-dummies-like-me-e66b47ad8d8f","author":[{"family":"Das","given":"Sangeet Moy"}],"accessed":{"date-parts":[["2020",5,13]]},"issued":{"date-parts":[["2019",9,20]]}}}],"schema":"https://github.com/citation-style-language/schema/raw/master/csl-citation.json"} </w:instrText>
      </w:r>
      <w:r>
        <w:fldChar w:fldCharType="separate"/>
      </w:r>
      <w:r w:rsidR="008C6A02">
        <w:rPr>
          <w:noProof/>
        </w:rPr>
        <w:t>(Das 2019)</w:t>
      </w:r>
      <w:r>
        <w:fldChar w:fldCharType="end"/>
      </w:r>
    </w:p>
    <w:p w14:paraId="61F64E31" w14:textId="628E2E71" w:rsidR="00E3771F" w:rsidRDefault="004529AA" w:rsidP="004529AA">
      <w:pPr>
        <w:pStyle w:val="Heading3"/>
      </w:pPr>
      <w:bookmarkStart w:id="470" w:name="_Toc48290894"/>
      <w:proofErr w:type="spellStart"/>
      <w:r>
        <w:t>Dataman</w:t>
      </w:r>
      <w:proofErr w:type="spellEnd"/>
      <w:r>
        <w:t xml:space="preserve"> 2020</w:t>
      </w:r>
      <w:bookmarkEnd w:id="470"/>
    </w:p>
    <w:p w14:paraId="039884D0" w14:textId="64230D8D" w:rsidR="004529AA" w:rsidRDefault="004529AA" w:rsidP="004529AA">
      <w:r>
        <w:fldChar w:fldCharType="begin"/>
      </w:r>
      <w:r w:rsidR="008C6A02">
        <w:instrText xml:space="preserve"> ADDIN ZOTERO_ITEM CSL_CITATION {"citationID":"EF6MZbuD","properties":{"formattedCitation":"(Dataman 2020)","plainCitation":"(Dataman 2020)","noteIndex":0},"citationItems":[{"id":17634,"uris":["http://zotero.org/users/10812/items/N29RDQMK"],"uri":["http://zotero.org/users/10812/items/N29RDQMK"],"itemData":{"id":17634,"type":"webpage","abstract":"There are many online articles talking about the modeling process. Why do I write this post? Two reasons. The first one is to show…","container-title":"Medium","language":"en","note":"source: towardsdatascience.com","title":"Data Science Modeling Process &amp; Six Consultative Roles","URL":"https://towardsdatascience.com/data-science-modeling-process-fa6e8e45bf02","author":[{"family":"Dataman","given":"Dr"}],"accessed":{"date-parts":[["2020",5,28]]},"issued":{"date-parts":[["2020",2,12]]}}}],"schema":"https://github.com/citation-style-language/schema/raw/master/csl-citation.json"} </w:instrText>
      </w:r>
      <w:r>
        <w:fldChar w:fldCharType="separate"/>
      </w:r>
      <w:r w:rsidR="008C6A02">
        <w:rPr>
          <w:noProof/>
        </w:rPr>
        <w:t>(Dataman 2020)</w:t>
      </w:r>
      <w:r>
        <w:fldChar w:fldCharType="end"/>
      </w:r>
    </w:p>
    <w:p w14:paraId="3800A8F3" w14:textId="73BCA91A" w:rsidR="004529AA" w:rsidRDefault="005453DF" w:rsidP="005453DF">
      <w:pPr>
        <w:pStyle w:val="Heading4"/>
      </w:pPr>
      <w:r>
        <w:t>Raw Pipeline</w:t>
      </w:r>
    </w:p>
    <w:p w14:paraId="27B0330C" w14:textId="4D170CCB" w:rsidR="005453DF" w:rsidRDefault="005453DF" w:rsidP="005733B2">
      <w:pPr>
        <w:pStyle w:val="ListParagraph"/>
        <w:numPr>
          <w:ilvl w:val="0"/>
          <w:numId w:val="25"/>
        </w:numPr>
      </w:pPr>
      <w:r>
        <w:t>Business Objective</w:t>
      </w:r>
    </w:p>
    <w:p w14:paraId="08529EE4" w14:textId="28CE91B8" w:rsidR="005453DF" w:rsidRDefault="005453DF" w:rsidP="005733B2">
      <w:pPr>
        <w:pStyle w:val="ListParagraph"/>
        <w:numPr>
          <w:ilvl w:val="0"/>
          <w:numId w:val="25"/>
        </w:numPr>
      </w:pPr>
      <w:r>
        <w:t>Data Requirement</w:t>
      </w:r>
    </w:p>
    <w:p w14:paraId="17B911BE" w14:textId="44D623BD" w:rsidR="005453DF" w:rsidRDefault="005453DF" w:rsidP="005733B2">
      <w:pPr>
        <w:pStyle w:val="ListParagraph"/>
        <w:numPr>
          <w:ilvl w:val="0"/>
          <w:numId w:val="25"/>
        </w:numPr>
      </w:pPr>
      <w:r>
        <w:t>Data Collection</w:t>
      </w:r>
    </w:p>
    <w:p w14:paraId="6625DBEE" w14:textId="67E5C7D0" w:rsidR="005453DF" w:rsidRDefault="005453DF" w:rsidP="005733B2">
      <w:pPr>
        <w:pStyle w:val="ListParagraph"/>
        <w:numPr>
          <w:ilvl w:val="0"/>
          <w:numId w:val="25"/>
        </w:numPr>
      </w:pPr>
      <w:r>
        <w:t>Exploratory Data Analysis</w:t>
      </w:r>
    </w:p>
    <w:p w14:paraId="752F6F0B" w14:textId="038D9E69" w:rsidR="005453DF" w:rsidRDefault="00CA1DED" w:rsidP="005733B2">
      <w:pPr>
        <w:pStyle w:val="ListParagraph"/>
        <w:numPr>
          <w:ilvl w:val="0"/>
          <w:numId w:val="25"/>
        </w:numPr>
      </w:pPr>
      <w:r>
        <w:t>Modeling</w:t>
      </w:r>
    </w:p>
    <w:p w14:paraId="14C52D12" w14:textId="08E5BC81" w:rsidR="005453DF" w:rsidRDefault="00CA1DED" w:rsidP="005733B2">
      <w:pPr>
        <w:pStyle w:val="ListParagraph"/>
        <w:numPr>
          <w:ilvl w:val="0"/>
          <w:numId w:val="25"/>
        </w:numPr>
      </w:pPr>
      <w:r>
        <w:t>Evaluation</w:t>
      </w:r>
    </w:p>
    <w:p w14:paraId="707D5443" w14:textId="4669AF14" w:rsidR="00CA1DED" w:rsidRDefault="00CA1DED" w:rsidP="005733B2">
      <w:pPr>
        <w:pStyle w:val="ListParagraph"/>
        <w:numPr>
          <w:ilvl w:val="0"/>
          <w:numId w:val="25"/>
        </w:numPr>
      </w:pPr>
      <w:r>
        <w:t>Deployment</w:t>
      </w:r>
    </w:p>
    <w:p w14:paraId="5F6E6B47" w14:textId="551D0AB9" w:rsidR="00CA1DED" w:rsidRPr="005453DF" w:rsidRDefault="00CA1DED" w:rsidP="005733B2">
      <w:pPr>
        <w:pStyle w:val="ListParagraph"/>
        <w:numPr>
          <w:ilvl w:val="0"/>
          <w:numId w:val="25"/>
        </w:numPr>
      </w:pPr>
      <w:r>
        <w:t>Monitoring</w:t>
      </w:r>
    </w:p>
    <w:p w14:paraId="3944220F" w14:textId="4E6E6D02" w:rsidR="00FF3003" w:rsidRPr="00031809" w:rsidRDefault="00413E55" w:rsidP="00FF3003">
      <w:pPr>
        <w:pStyle w:val="Heading2"/>
      </w:pPr>
      <w:bookmarkStart w:id="471" w:name="_Toc48290895"/>
      <w:r>
        <w:t>Data Analysts</w:t>
      </w:r>
      <w:bookmarkEnd w:id="471"/>
    </w:p>
    <w:p w14:paraId="5938B526" w14:textId="7DE3B341" w:rsidR="006B3F27" w:rsidRDefault="00413E55" w:rsidP="00FF3003">
      <w:pPr>
        <w:pStyle w:val="Heading3"/>
      </w:pPr>
      <w:bookmarkStart w:id="472" w:name="_Toc48290896"/>
      <w:r>
        <w:t>Tukey</w:t>
      </w:r>
      <w:bookmarkEnd w:id="472"/>
    </w:p>
    <w:p w14:paraId="0564C2AE" w14:textId="620AF3D2" w:rsidR="00CE0F1A" w:rsidRDefault="005F5059" w:rsidP="00FF3003">
      <w:pPr>
        <w:pStyle w:val="Heading3"/>
      </w:pPr>
      <w:bookmarkStart w:id="473" w:name="_Toc48290897"/>
      <w:r>
        <w:t>Hayashi</w:t>
      </w:r>
      <w:r w:rsidR="0025228D">
        <w:t xml:space="preserve"> 1998</w:t>
      </w:r>
      <w:bookmarkEnd w:id="473"/>
    </w:p>
    <w:p w14:paraId="6A360023" w14:textId="4DC00F2D" w:rsidR="005F5059" w:rsidRDefault="005F5059" w:rsidP="00CE0F1A">
      <w:r>
        <w:t xml:space="preserve"> </w:t>
      </w:r>
      <w:r>
        <w:fldChar w:fldCharType="begin"/>
      </w:r>
      <w:r w:rsidR="009626AC">
        <w:instrText xml:space="preserve"> ADDIN ZOTERO_ITEM CSL_CITATION {"citationID":"blflNbtq","properties":{"formattedCitation":"(Hayashi 1998b)","plainCitation":"(Hayashi 1998b)","noteIndex":0},"citationItems":[{"id":15442,"uris":["http://zotero.org/users/10812/items/PWS76QZR"],"uri":["http://zotero.org/users/10812/items/PWS76QZR"],"itemData":{"id":15442,"type":"paper-conference","abstract":"SummaryData Science is not only a synthetic concept to unify statistics, data analysis and their related methods but also comprises its results. It includes three phases, design for data, collection of data, and analysis on data. Fundamental concepts and various methods based on it are discussed with a heuristic example.","collection-title":"Studies in Classification, Data Analysis, and Knowledge Organization","container-title":"Data Science, Classification, and Related Methods","ISBN":"978-4-431-65950-1","language":"en","page":"40-51","publisher":"Springer Japan","source":"Springer Link","title":"What is Data Science? Fundamental Concepts and a Heuristic Example","title-short":"What is Data Science ?","author":[{"family":"Hayashi","given":"Chikio"}],"editor":[{"family":"Hayashi","given":"Chikio"},{"family":"Yajima","given":"Keiji"},{"family":"Bock","given":"Hans-Hermann"},{"family":"Ohsumi","given":"Noboru"},{"family":"Tanaka","given":"Yutaka"},{"family":"Baba","given":"Yasumasa"}],"issued":{"date-parts":[["1998"]]}}}],"schema":"https://github.com/citation-style-language/schema/raw/master/csl-citation.json"} </w:instrText>
      </w:r>
      <w:r>
        <w:fldChar w:fldCharType="separate"/>
      </w:r>
      <w:r w:rsidR="009626AC">
        <w:rPr>
          <w:noProof/>
        </w:rPr>
        <w:t>(Hayashi 1998b)</w:t>
      </w:r>
      <w:r>
        <w:fldChar w:fldCharType="end"/>
      </w:r>
    </w:p>
    <w:p w14:paraId="389B09B8" w14:textId="77777777" w:rsidR="005F5059" w:rsidRPr="000173DE" w:rsidRDefault="005F5059" w:rsidP="002E356C">
      <w:pPr>
        <w:pStyle w:val="BodyText"/>
      </w:pPr>
      <w:r>
        <w:t>The use of the pipeline trope appears in the earliest definitions of data science.</w:t>
      </w:r>
    </w:p>
    <w:p w14:paraId="2ED0979C" w14:textId="77777777" w:rsidR="005F5059" w:rsidRDefault="005F5059" w:rsidP="002E356C">
      <w:pPr>
        <w:pStyle w:val="BodyText"/>
      </w:pPr>
      <w:r>
        <w:lastRenderedPageBreak/>
        <w:t>The bigram “data science” appears many times.</w:t>
      </w:r>
    </w:p>
    <w:p w14:paraId="13550541" w14:textId="77777777" w:rsidR="005F5059" w:rsidRDefault="005F5059" w:rsidP="002E356C">
      <w:pPr>
        <w:pStyle w:val="BodyText"/>
      </w:pPr>
      <w:r>
        <w:t>The concept appears also.</w:t>
      </w:r>
    </w:p>
    <w:p w14:paraId="3FB75053" w14:textId="27BECBD3" w:rsidR="005F5059" w:rsidRDefault="005F5059" w:rsidP="002E356C">
      <w:pPr>
        <w:pStyle w:val="BodyText"/>
      </w:pPr>
      <w:r w:rsidRPr="000173DE">
        <w:t xml:space="preserve">But the first recognizable usage is </w:t>
      </w:r>
      <w:r w:rsidRPr="005F5059">
        <w:t>from</w:t>
      </w:r>
      <w:r w:rsidRPr="000173DE">
        <w:t xml:space="preserve"> H</w:t>
      </w:r>
      <w:r>
        <w:t>a</w:t>
      </w:r>
      <w:r w:rsidRPr="000173DE">
        <w:t>yashi</w:t>
      </w:r>
      <w:r>
        <w:t xml:space="preserve"> </w:t>
      </w:r>
      <w:r>
        <w:fldChar w:fldCharType="begin"/>
      </w:r>
      <w:r w:rsidR="009626AC">
        <w:instrText xml:space="preserve"> ADDIN ZOTERO_ITEM CSL_CITATION {"citationID":"f3TK0s8H","properties":{"formattedCitation":"(Hayashi 1998b)","plainCitation":"(Hayashi 1998b)","noteIndex":0},"citationItems":[{"id":15442,"uris":["http://zotero.org/users/10812/items/PWS76QZR"],"uri":["http://zotero.org/users/10812/items/PWS76QZR"],"itemData":{"id":15442,"type":"paper-conference","abstract":"SummaryData Science is not only a synthetic concept to unify statistics, data analysis and their related methods but also comprises its results. It includes three phases, design for data, collection of data, and analysis on data. Fundamental concepts and various methods based on it are discussed with a heuristic example.","collection-title":"Studies in Classification, Data Analysis, and Knowledge Organization","container-title":"Data Science, Classification, and Related Methods","ISBN":"978-4-431-65950-1","language":"en","page":"40-51","publisher":"Springer Japan","source":"Springer Link","title":"What is Data Science? Fundamental Concepts and a Heuristic Example","title-short":"What is Data Science ?","author":[{"family":"Hayashi","given":"Chikio"}],"editor":[{"family":"Hayashi","given":"Chikio"},{"family":"Yajima","given":"Keiji"},{"family":"Bock","given":"Hans-Hermann"},{"family":"Ohsumi","given":"Noboru"},{"family":"Tanaka","given":"Yutaka"},{"family":"Baba","given":"Yasumasa"}],"issued":{"date-parts":[["1998"]]}}}],"schema":"https://github.com/citation-style-language/schema/raw/master/csl-citation.json"} </w:instrText>
      </w:r>
      <w:r>
        <w:fldChar w:fldCharType="separate"/>
      </w:r>
      <w:r w:rsidR="009626AC">
        <w:rPr>
          <w:noProof/>
        </w:rPr>
        <w:t>(Hayashi 1998b)</w:t>
      </w:r>
      <w:r>
        <w:fldChar w:fldCharType="end"/>
      </w:r>
      <w:r>
        <w:t xml:space="preserve">. In response to a question about his usage of the term in a panel discussion, he wrote an essay. </w:t>
      </w:r>
    </w:p>
    <w:p w14:paraId="76916574" w14:textId="2F86524B" w:rsidR="005F5059" w:rsidRDefault="005F5059" w:rsidP="002E356C">
      <w:pPr>
        <w:pStyle w:val="Extract"/>
      </w:pPr>
      <w:r>
        <w:t>Data Science is not only a synthetic concept to unify statistics, data analysis and their related methods but also comprises its results. It includes three phases, design for data, collection of data, and analysis on data (40)</w:t>
      </w:r>
      <w:r w:rsidR="002E356C">
        <w:t>.</w:t>
      </w:r>
    </w:p>
    <w:p w14:paraId="75AE3E5A" w14:textId="164224EB" w:rsidR="005F5059" w:rsidRDefault="005F5059" w:rsidP="002E356C">
      <w:pPr>
        <w:pStyle w:val="Extract"/>
      </w:pPr>
      <w:r>
        <w:t>Data Science is not only a synthetic concept to unify statistics, data analysis and their related methods, but also comprises its results. Data Science intends to analyze and understand actual phenomena with “data.” In other words, the aim of data science is to reveal the features or the hidden structure of complicated natural, human and social phenomena with data from a different point of view from the established or traditional theory and method. This point of view implies multidimensional, dynamic and flexible ways of thinking</w:t>
      </w:r>
      <w:r w:rsidR="002E356C">
        <w:t xml:space="preserve"> </w:t>
      </w:r>
      <w:r>
        <w:t>(41)</w:t>
      </w:r>
      <w:r w:rsidR="002E356C">
        <w:t>.</w:t>
      </w:r>
    </w:p>
    <w:p w14:paraId="5B5B1A69" w14:textId="2B0E3EFB" w:rsidR="005F5059" w:rsidRDefault="005F5059" w:rsidP="00FF3003">
      <w:pPr>
        <w:pStyle w:val="Heading4"/>
      </w:pPr>
      <w:r>
        <w:t>Pipeline</w:t>
      </w:r>
    </w:p>
    <w:p w14:paraId="5B772C86" w14:textId="499F6B34" w:rsidR="005F5059" w:rsidRPr="005F5059" w:rsidRDefault="005F5059" w:rsidP="002E356C">
      <w:pPr>
        <w:pStyle w:val="BodyText"/>
      </w:pPr>
      <w:r>
        <w:t>Design for data</w:t>
      </w:r>
      <w:r w:rsidR="002E356C">
        <w:t xml:space="preserve"> </w:t>
      </w:r>
      <w:r w:rsidR="002E356C">
        <w:rPr>
          <w:rFonts w:ascii="Times New Roman" w:hAnsi="Times New Roman"/>
        </w:rPr>
        <w:t>→</w:t>
      </w:r>
      <w:r w:rsidR="002E356C">
        <w:t xml:space="preserve"> </w:t>
      </w:r>
      <w:r>
        <w:t>Collection of data</w:t>
      </w:r>
      <w:r w:rsidR="002E356C">
        <w:t xml:space="preserve"> </w:t>
      </w:r>
      <w:r w:rsidR="002E356C">
        <w:rPr>
          <w:rFonts w:ascii="Times New Roman" w:hAnsi="Times New Roman"/>
        </w:rPr>
        <w:t>→</w:t>
      </w:r>
      <w:r w:rsidR="002E356C">
        <w:t xml:space="preserve"> </w:t>
      </w:r>
      <w:r w:rsidR="00B50DBD">
        <w:t>Analysis on data</w:t>
      </w:r>
    </w:p>
    <w:p w14:paraId="483292C6" w14:textId="1AFC6297" w:rsidR="00CE0F1A" w:rsidRDefault="00CC2FAA" w:rsidP="00FF3003">
      <w:pPr>
        <w:pStyle w:val="Heading3"/>
      </w:pPr>
      <w:bookmarkStart w:id="474" w:name="_Toc48290898"/>
      <w:r>
        <w:t xml:space="preserve">Mason and </w:t>
      </w:r>
      <w:r w:rsidR="00EE074D">
        <w:t>Wiggins</w:t>
      </w:r>
      <w:r w:rsidR="005C38BE">
        <w:t xml:space="preserve"> </w:t>
      </w:r>
      <w:r w:rsidR="00210C56">
        <w:t>2010</w:t>
      </w:r>
      <w:bookmarkEnd w:id="474"/>
    </w:p>
    <w:p w14:paraId="63416E70" w14:textId="1FDADDD1" w:rsidR="00016105" w:rsidRDefault="00016105" w:rsidP="00FF3003">
      <w:r>
        <w:fldChar w:fldCharType="begin"/>
      </w:r>
      <w:r w:rsidR="008C6A02">
        <w:instrText xml:space="preserve"> ADDIN ZOTERO_ITEM CSL_CITATION {"citationID":"KdjxZrqM","properties":{"formattedCitation":"(Mason and Wiggins 2010)","plainCitation":"(Mason and Wiggins 2010)","noteIndex":0},"citationItems":[{"id":17458,"uris":["http://zotero.org/users/10812/items/75QKGT5D"],"uri":["http://zotero.org/users/10812/items/75QKGT5D"],"itemData":{"id":17458,"type":"post-weblog","container-title":"Dataists","language":"en-US","note":"source: www.dataists.com","title":"A Taxonomy of Data Science","URL":"http://www.dataists.com/2010/09/a-taxonomy-of-data-science/","author":[{"family":"Mason","given":"Hilary"},{"family":"Wiggins","given":"Christopher"}],"accessed":{"date-parts":[["2020",5,13]]},"issued":{"date-parts":[["2010",9,25]]}}}],"schema":"https://github.com/citation-style-language/schema/raw/master/csl-citation.json"} </w:instrText>
      </w:r>
      <w:r>
        <w:fldChar w:fldCharType="separate"/>
      </w:r>
      <w:r w:rsidR="008C6A02">
        <w:rPr>
          <w:noProof/>
        </w:rPr>
        <w:t>(Mason and Wiggins 2010)</w:t>
      </w:r>
      <w:r>
        <w:fldChar w:fldCharType="end"/>
      </w:r>
    </w:p>
    <w:p w14:paraId="51BB56FB" w14:textId="03827D04" w:rsidR="00016B88" w:rsidRPr="00016105" w:rsidRDefault="00016B88" w:rsidP="00FF3003">
      <w:r>
        <w:t>Augmented by</w:t>
      </w:r>
      <w:r w:rsidR="00FF3003">
        <w:t xml:space="preserve"> Lao</w:t>
      </w:r>
      <w:r>
        <w:t xml:space="preserve"> </w:t>
      </w:r>
      <w:r w:rsidR="00CC2FAA">
        <w:fldChar w:fldCharType="begin"/>
      </w:r>
      <w:r w:rsidR="008C6A02">
        <w:instrText xml:space="preserve"> ADDIN ZOTERO_ITEM CSL_CITATION {"citationID":"Zuiz4yqC","properties":{"formattedCitation":"(Lao 2019)","plainCitation":"(Lao 2019)","noteIndex":0},"citationItems":[{"id":17498,"uris":["http://zotero.org/users/10812/items/GW682FNM"],"uri":["http://zotero.org/users/10812/items/GW682FNM"],"itemData":{"id":17498,"type":"webpage","abstract":"“Believe it or not, you are no different than Data. Put yourself into Data’s shoes and you’ll see why.”","container-title":"Medium","language":"en","note":"source: towardsdatascience.com","title":"A Beginner’s Guide to the Data Science Pipeline","URL":"https://towardsdatascience.com/a-beginners-guide-to-the-data-science-pipeline-a4904b2d8ad3","author":[{"family":"Lao","given":"Randy"}],"accessed":{"date-parts":[["2020",5,17]]},"issued":{"date-parts":[["2019",12,19]]}}}],"schema":"https://github.com/citation-style-language/schema/raw/master/csl-citation.json"} </w:instrText>
      </w:r>
      <w:r w:rsidR="00CC2FAA">
        <w:fldChar w:fldCharType="separate"/>
      </w:r>
      <w:r w:rsidR="008C6A02">
        <w:rPr>
          <w:noProof/>
        </w:rPr>
        <w:t>(Lao 2019)</w:t>
      </w:r>
      <w:r w:rsidR="00CC2FAA">
        <w:fldChar w:fldCharType="end"/>
      </w:r>
    </w:p>
    <w:p w14:paraId="64451679" w14:textId="095F3F06" w:rsidR="00016105" w:rsidRDefault="00016105" w:rsidP="00FF3003">
      <w:pPr>
        <w:pStyle w:val="Heading4"/>
      </w:pPr>
      <w:r>
        <w:t>Pipeline</w:t>
      </w:r>
    </w:p>
    <w:p w14:paraId="26016F2C" w14:textId="187ABE4D" w:rsidR="00016105" w:rsidRDefault="00016105" w:rsidP="0039323A">
      <w:pPr>
        <w:pStyle w:val="ListParagraph"/>
        <w:numPr>
          <w:ilvl w:val="0"/>
          <w:numId w:val="4"/>
        </w:numPr>
      </w:pPr>
      <w:r>
        <w:t>Obtain</w:t>
      </w:r>
    </w:p>
    <w:p w14:paraId="37E34399" w14:textId="3B7A349A" w:rsidR="00016105" w:rsidRDefault="00016105" w:rsidP="0039323A">
      <w:pPr>
        <w:pStyle w:val="ListParagraph"/>
        <w:numPr>
          <w:ilvl w:val="1"/>
          <w:numId w:val="4"/>
        </w:numPr>
      </w:pPr>
      <w:r>
        <w:t>Download, query, extract</w:t>
      </w:r>
    </w:p>
    <w:p w14:paraId="5A40C498" w14:textId="5AB595C6" w:rsidR="00016105" w:rsidRDefault="00016105" w:rsidP="0039323A">
      <w:pPr>
        <w:pStyle w:val="ListParagraph"/>
        <w:numPr>
          <w:ilvl w:val="1"/>
          <w:numId w:val="4"/>
        </w:numPr>
      </w:pPr>
      <w:r>
        <w:t>Generate</w:t>
      </w:r>
    </w:p>
    <w:p w14:paraId="466CC51A" w14:textId="77777777" w:rsidR="00016105" w:rsidRDefault="00016105" w:rsidP="0039323A">
      <w:pPr>
        <w:pStyle w:val="ListParagraph"/>
        <w:numPr>
          <w:ilvl w:val="0"/>
          <w:numId w:val="4"/>
        </w:numPr>
      </w:pPr>
      <w:r>
        <w:t>Scrub</w:t>
      </w:r>
    </w:p>
    <w:p w14:paraId="7E9542CA" w14:textId="031952C5" w:rsidR="00016105" w:rsidRPr="00016105" w:rsidRDefault="00016105" w:rsidP="0039323A">
      <w:pPr>
        <w:pStyle w:val="ListParagraph"/>
        <w:numPr>
          <w:ilvl w:val="1"/>
          <w:numId w:val="4"/>
        </w:numPr>
        <w:rPr>
          <w:rFonts w:ascii="Garamond" w:hAnsi="Garamond"/>
        </w:rPr>
      </w:pPr>
      <w:r w:rsidRPr="00016105">
        <w:rPr>
          <w:shd w:val="clear" w:color="auto" w:fill="FFFFFF"/>
        </w:rPr>
        <w:t>Filter, extract, replace, convert</w:t>
      </w:r>
    </w:p>
    <w:p w14:paraId="3B8EC982" w14:textId="1FA1BEF7" w:rsidR="00016105" w:rsidRDefault="00016105" w:rsidP="0039323A">
      <w:pPr>
        <w:pStyle w:val="ListParagraph"/>
        <w:numPr>
          <w:ilvl w:val="1"/>
          <w:numId w:val="4"/>
        </w:numPr>
      </w:pPr>
      <w:r w:rsidRPr="00016105">
        <w:t>Handle missing values</w:t>
      </w:r>
    </w:p>
    <w:p w14:paraId="790C05B1" w14:textId="1B27DF27" w:rsidR="00016105" w:rsidRDefault="00016105" w:rsidP="0039323A">
      <w:pPr>
        <w:pStyle w:val="ListParagraph"/>
        <w:numPr>
          <w:ilvl w:val="0"/>
          <w:numId w:val="4"/>
        </w:numPr>
      </w:pPr>
      <w:r>
        <w:t>Explore</w:t>
      </w:r>
    </w:p>
    <w:p w14:paraId="63A89157" w14:textId="52D7E2C9" w:rsidR="00016105" w:rsidRDefault="00016105" w:rsidP="0039323A">
      <w:pPr>
        <w:pStyle w:val="ListParagraph"/>
        <w:numPr>
          <w:ilvl w:val="1"/>
          <w:numId w:val="4"/>
        </w:numPr>
      </w:pPr>
      <w:r>
        <w:t>Look at</w:t>
      </w:r>
    </w:p>
    <w:p w14:paraId="3F241E3F" w14:textId="77EBF5DA" w:rsidR="00016105" w:rsidRDefault="00016105" w:rsidP="0039323A">
      <w:pPr>
        <w:pStyle w:val="ListParagraph"/>
        <w:numPr>
          <w:ilvl w:val="1"/>
          <w:numId w:val="4"/>
        </w:numPr>
      </w:pPr>
      <w:r>
        <w:t>Derive statistics</w:t>
      </w:r>
    </w:p>
    <w:p w14:paraId="324399D1" w14:textId="4F28DD77" w:rsidR="00016105" w:rsidRDefault="00016105" w:rsidP="0039323A">
      <w:pPr>
        <w:pStyle w:val="ListParagraph"/>
        <w:numPr>
          <w:ilvl w:val="1"/>
          <w:numId w:val="4"/>
        </w:numPr>
      </w:pPr>
      <w:r>
        <w:t>Create interesting visualizations</w:t>
      </w:r>
    </w:p>
    <w:p w14:paraId="027E0420" w14:textId="6DC50D93" w:rsidR="00016105" w:rsidRDefault="00016105" w:rsidP="0039323A">
      <w:pPr>
        <w:pStyle w:val="ListParagraph"/>
        <w:numPr>
          <w:ilvl w:val="0"/>
          <w:numId w:val="4"/>
        </w:numPr>
      </w:pPr>
      <w:r>
        <w:t>Model</w:t>
      </w:r>
    </w:p>
    <w:p w14:paraId="3BA6AE19" w14:textId="0F1950AD" w:rsidR="00016105" w:rsidRDefault="00016105" w:rsidP="0039323A">
      <w:pPr>
        <w:pStyle w:val="ListParagraph"/>
        <w:numPr>
          <w:ilvl w:val="1"/>
          <w:numId w:val="4"/>
        </w:numPr>
      </w:pPr>
      <w:r>
        <w:t>Clustering and classification</w:t>
      </w:r>
    </w:p>
    <w:p w14:paraId="5938A53C" w14:textId="4C5371C9" w:rsidR="00016105" w:rsidRDefault="00016105" w:rsidP="0039323A">
      <w:pPr>
        <w:pStyle w:val="ListParagraph"/>
        <w:numPr>
          <w:ilvl w:val="1"/>
          <w:numId w:val="4"/>
        </w:numPr>
      </w:pPr>
      <w:r>
        <w:t>Feature engineering</w:t>
      </w:r>
    </w:p>
    <w:p w14:paraId="248F9BD6" w14:textId="2134B49C" w:rsidR="00016105" w:rsidRDefault="00016105" w:rsidP="0039323A">
      <w:pPr>
        <w:pStyle w:val="ListParagraph"/>
        <w:numPr>
          <w:ilvl w:val="0"/>
          <w:numId w:val="4"/>
        </w:numPr>
      </w:pPr>
      <w:r>
        <w:t>Interpret</w:t>
      </w:r>
    </w:p>
    <w:p w14:paraId="7E0186FB" w14:textId="5F88F3E7" w:rsidR="00016105" w:rsidRDefault="00016105" w:rsidP="0039323A">
      <w:pPr>
        <w:pStyle w:val="ListParagraph"/>
        <w:numPr>
          <w:ilvl w:val="1"/>
          <w:numId w:val="4"/>
        </w:numPr>
      </w:pPr>
      <w:r>
        <w:t>Draw conclusions</w:t>
      </w:r>
    </w:p>
    <w:p w14:paraId="2401C461" w14:textId="2211BF4A" w:rsidR="00016105" w:rsidRDefault="00016105" w:rsidP="0039323A">
      <w:pPr>
        <w:pStyle w:val="ListParagraph"/>
        <w:numPr>
          <w:ilvl w:val="1"/>
          <w:numId w:val="4"/>
        </w:numPr>
      </w:pPr>
      <w:r>
        <w:t>Evaluate</w:t>
      </w:r>
    </w:p>
    <w:p w14:paraId="1DE42BB6" w14:textId="7E4F086E" w:rsidR="00016105" w:rsidRPr="00016105" w:rsidRDefault="00016105" w:rsidP="0039323A">
      <w:pPr>
        <w:pStyle w:val="ListParagraph"/>
        <w:numPr>
          <w:ilvl w:val="1"/>
          <w:numId w:val="4"/>
        </w:numPr>
      </w:pPr>
      <w:r>
        <w:t>Communicate</w:t>
      </w:r>
    </w:p>
    <w:p w14:paraId="78C7E1D0" w14:textId="77777777" w:rsidR="00FF3003" w:rsidRDefault="00FF3003" w:rsidP="00FF3003">
      <w:pPr>
        <w:pStyle w:val="Heading3"/>
      </w:pPr>
      <w:bookmarkStart w:id="475" w:name="_Toc48290899"/>
      <w:proofErr w:type="spellStart"/>
      <w:r>
        <w:lastRenderedPageBreak/>
        <w:t>Caffo</w:t>
      </w:r>
      <w:proofErr w:type="spellEnd"/>
      <w:r>
        <w:t>, Peng and Leek 2015</w:t>
      </w:r>
      <w:bookmarkEnd w:id="475"/>
    </w:p>
    <w:p w14:paraId="272EDF7A" w14:textId="31A53CE6" w:rsidR="00FF3003" w:rsidRDefault="00FF3003" w:rsidP="00FF3003">
      <w:r>
        <w:t xml:space="preserve"> </w:t>
      </w:r>
      <w:r>
        <w:fldChar w:fldCharType="begin"/>
      </w:r>
      <w:r w:rsidR="008C6A02">
        <w:instrText xml:space="preserve"> ADDIN ZOTERO_ITEM CSL_CITATION {"citationID":"rrpUwiVQ","properties":{"formattedCitation":"(Caffo, Peng, and Leek 2015)","plainCitation":"(Caffo, Peng, and Leek 2015)","noteIndex":0},"citationItems":[{"id":17467,"uris":["http://zotero.org/users/10812/items/ME75AVXR"],"uri":["http://zotero.org/users/10812/items/ME75AVXR"],"itemData":{"id":17467,"type":"book","abstract":"This book teaches you how to assemble and lead a data science enterprise so that your organization can move towards extracting information from big data. This book is based on the acclaimed Johns Hopkins Executive Data Science Specialization. Printed copies of this book are available through Lulu.","language":"eng","publisher":"Leanpub","source":"leanpub.com","title":"Executive Data Science","URL":"https://leanpub.com/eds","author":[{"family":"Caffo","given":"Brian"},{"family":"Peng","given":"Roger D."},{"family":"Leek","given":"Jeffrey"}],"accessed":{"date-parts":[["2020",5,13]]},"issued":{"date-parts":[["2015",6,4]]}}}],"schema":"https://github.com/citation-style-language/schema/raw/master/csl-citation.json"} </w:instrText>
      </w:r>
      <w:r>
        <w:fldChar w:fldCharType="separate"/>
      </w:r>
      <w:r w:rsidR="008C6A02">
        <w:rPr>
          <w:noProof/>
        </w:rPr>
        <w:t>(Caffo, Peng, and Leek 2015)</w:t>
      </w:r>
      <w:r>
        <w:fldChar w:fldCharType="end"/>
      </w:r>
    </w:p>
    <w:p w14:paraId="37F9529C" w14:textId="77777777" w:rsidR="00123DE5" w:rsidRDefault="00DB4BA9" w:rsidP="00FF3003">
      <w:r>
        <w:t>Grouped among statisticians — built around experiments</w:t>
      </w:r>
    </w:p>
    <w:p w14:paraId="4158EAD1" w14:textId="10C836E0" w:rsidR="00DB4BA9" w:rsidRDefault="00123DE5" w:rsidP="00FF3003">
      <w:r>
        <w:t>N</w:t>
      </w:r>
      <w:r w:rsidR="00DB4BA9">
        <w:t xml:space="preserve">o description of data acquisition </w:t>
      </w:r>
      <w:r w:rsidR="00DB4BA9" w:rsidRPr="00DB4BA9">
        <w:rPr>
          <w:i/>
          <w:iCs/>
        </w:rPr>
        <w:t>per se</w:t>
      </w:r>
      <w:r>
        <w:t>; “. . . the data will come to you.”</w:t>
      </w:r>
    </w:p>
    <w:p w14:paraId="425325A1" w14:textId="4BC84386" w:rsidR="00474030" w:rsidRDefault="00FF3003" w:rsidP="00592AA9">
      <w:pPr>
        <w:pStyle w:val="ListParagraph"/>
        <w:numPr>
          <w:ilvl w:val="0"/>
          <w:numId w:val="8"/>
        </w:numPr>
      </w:pPr>
      <w:r>
        <w:t>Question</w:t>
      </w:r>
    </w:p>
    <w:p w14:paraId="5CD3412C" w14:textId="3AC104EC" w:rsidR="00123DE5" w:rsidRDefault="00123DE5" w:rsidP="00592AA9">
      <w:pPr>
        <w:pStyle w:val="ListParagraph"/>
        <w:numPr>
          <w:ilvl w:val="0"/>
          <w:numId w:val="8"/>
        </w:numPr>
      </w:pPr>
      <w:r>
        <w:t>“Get some data … the data will come to you.”</w:t>
      </w:r>
    </w:p>
    <w:p w14:paraId="4FA59831" w14:textId="77777777" w:rsidR="00FF3003" w:rsidRDefault="00FF3003" w:rsidP="00592AA9">
      <w:pPr>
        <w:pStyle w:val="ListParagraph"/>
        <w:numPr>
          <w:ilvl w:val="0"/>
          <w:numId w:val="8"/>
        </w:numPr>
      </w:pPr>
      <w:r>
        <w:t>Exploratory Data Analysis</w:t>
      </w:r>
    </w:p>
    <w:p w14:paraId="1ECC782E" w14:textId="77777777" w:rsidR="00FF3003" w:rsidRDefault="00FF3003" w:rsidP="00592AA9">
      <w:pPr>
        <w:pStyle w:val="ListParagraph"/>
        <w:numPr>
          <w:ilvl w:val="0"/>
          <w:numId w:val="8"/>
        </w:numPr>
      </w:pPr>
      <w:r>
        <w:t>Formal Modeling</w:t>
      </w:r>
    </w:p>
    <w:p w14:paraId="252B312A" w14:textId="77777777" w:rsidR="00FF3003" w:rsidRDefault="00FF3003" w:rsidP="00592AA9">
      <w:pPr>
        <w:pStyle w:val="ListParagraph"/>
        <w:numPr>
          <w:ilvl w:val="0"/>
          <w:numId w:val="8"/>
        </w:numPr>
      </w:pPr>
      <w:r>
        <w:t>Interpretation</w:t>
      </w:r>
    </w:p>
    <w:p w14:paraId="0509D16F" w14:textId="77777777" w:rsidR="00FF3003" w:rsidRPr="008B3A2C" w:rsidRDefault="00FF3003" w:rsidP="00592AA9">
      <w:pPr>
        <w:pStyle w:val="ListParagraph"/>
        <w:numPr>
          <w:ilvl w:val="0"/>
          <w:numId w:val="8"/>
        </w:numPr>
      </w:pPr>
      <w:r>
        <w:t>Communication</w:t>
      </w:r>
    </w:p>
    <w:p w14:paraId="4C4F7ABF" w14:textId="76F5FC7F" w:rsidR="002E356C" w:rsidRDefault="002E356C" w:rsidP="00FF3003">
      <w:pPr>
        <w:pStyle w:val="Heading3"/>
      </w:pPr>
      <w:bookmarkStart w:id="476" w:name="_Toc48290900"/>
      <w:proofErr w:type="spellStart"/>
      <w:r>
        <w:t>Baumer</w:t>
      </w:r>
      <w:proofErr w:type="spellEnd"/>
      <w:r>
        <w:t xml:space="preserve"> 2015</w:t>
      </w:r>
      <w:bookmarkEnd w:id="476"/>
    </w:p>
    <w:p w14:paraId="55E4978F" w14:textId="5DC2C09F" w:rsidR="002E356C" w:rsidRPr="002E356C" w:rsidRDefault="002E356C" w:rsidP="002E356C">
      <w:pPr>
        <w:pStyle w:val="BodyText"/>
      </w:pPr>
      <w:r>
        <w:t>An orderly process form question to answer; data mining is subordinated to inference.</w:t>
      </w:r>
    </w:p>
    <w:p w14:paraId="4C7F177D" w14:textId="5B7A1EA1" w:rsidR="002E356C" w:rsidRPr="002E356C" w:rsidRDefault="002E356C" w:rsidP="002E356C">
      <w:pPr>
        <w:pStyle w:val="Heading3"/>
      </w:pPr>
      <w:bookmarkStart w:id="477" w:name="_Toc48290901"/>
      <w:r>
        <w:t>Pipeline</w:t>
      </w:r>
      <w:bookmarkEnd w:id="477"/>
    </w:p>
    <w:p w14:paraId="5DC6B903" w14:textId="261F3D8F" w:rsidR="002E356C" w:rsidRPr="002E356C" w:rsidRDefault="002E356C" w:rsidP="002E356C">
      <w:r w:rsidRPr="002E356C">
        <w:rPr>
          <w:noProof/>
        </w:rPr>
        <w:drawing>
          <wp:inline distT="0" distB="0" distL="0" distR="0" wp14:anchorId="1789657A" wp14:editId="5D7FFFEB">
            <wp:extent cx="4424274" cy="2846945"/>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32901" cy="2852496"/>
                    </a:xfrm>
                    <a:prstGeom prst="rect">
                      <a:avLst/>
                    </a:prstGeom>
                  </pic:spPr>
                </pic:pic>
              </a:graphicData>
            </a:graphic>
          </wp:inline>
        </w:drawing>
      </w:r>
    </w:p>
    <w:p w14:paraId="115C5770" w14:textId="004AB006" w:rsidR="00FF3003" w:rsidRDefault="00FF3003" w:rsidP="00FF3003">
      <w:pPr>
        <w:pStyle w:val="Heading3"/>
      </w:pPr>
      <w:bookmarkStart w:id="478" w:name="_Toc48290902"/>
      <w:r>
        <w:t xml:space="preserve">Donoho 2017 </w:t>
      </w:r>
      <w:r>
        <w:fldChar w:fldCharType="begin"/>
      </w:r>
      <w:r w:rsidR="008C6A02">
        <w:instrText xml:space="preserve"> ADDIN ZOTERO_ITEM CSL_CITATION {"citationID":"LBOSeXv4","properties":{"formattedCitation":"(Donoho 2017)","plainCitation":"(Donoho 2017)","noteIndex":0},"citationItems":[{"id":8812,"uris":["http://zotero.org/users/10812/items/S4GJXB63"],"uri":["http://zotero.org/users/10812/items/S4GJXB63"],"itemData":{"id":8812,"type":"article-journal","abstract":"More than 50 years ago, John Tukey called for a reformation of academic statistics. In “The Future of Data Analysis,” he pointed to the existence of an as-yet unrecognized science, whose subject of interest was learning from data, or “data analysis.” Ten to 20 years ago, John Chambers, Jeff Wu, Bill Cleveland, and Leo Breiman independently once again urged academic statistics to expand its boundaries beyond the classical domain of theoretical statistics; Chambers called for more emphasis on data preparation and presentation rather than statistical modeling; and Breiman called for emphasis on prediction rather than inference. Cleveland and Wu even suggested the catchy name “data science” for this envisioned field. A recent and growing phenomenon has been the emergence of “data science” programs at major universities, including UC Berkeley, NYU, MIT, and most prominently, the University of Michigan, which in September 2015 announced a $100M “Data Science Initiative” that aims to hire 35 new faculty. Teaching in these new programs has significant overlap in curricular subject matter with traditional statistics courses; yet many academic statisticians perceive the new programs as “cultural appropriation.” This article reviews some ingredients of the current “data science moment,” including recent commentary about data science in the popular media, and about how/whether data science is really different from statistics. The now-contemplated field of data science amounts to a superset of the fields of statistics and machine learning, which adds some technology for “scaling up” to “big data.” This chosen superset is motivated by commercial rather than intellectual developments. Choosing in this way is likely to miss out on the really important intellectual event of the next 50 years. Because all of science itself will soon become data that can be mined, the imminent revolution in data science is not about mere “scaling up,” but instead the emergence of scientific studies of data analysis science-wide. In the future, we will be able to predict how a proposal to change data analysis workflows would impact the validity of data analysis across all of science, even predicting the impacts field-by-field. Drawing on work by Tukey, Cleveland, Chambers, and Breiman, I present a vision of data science based on the activities of people who are “learning from data,” and I describe an academic field dedicated to improving that activity in an evidence-based manner. This new field is a better academic enlargement of statistics and machine learning than today’s data science initiatives, while being able to accommodate the same short-term goals. Based on a presentation at the Tukey Centennial Workshop, Princeton, NJ, September 18, 2015.","container-title":"Journal of Computational and Graphical Statistics","DOI":"10.1080/10618600.2017.1384734","ISSN":"1061-8600","issue":"4","page":"745-766","source":"Taylor and Francis+NEJM","title":"50 Years of Data Science","volume":"26","author":[{"family":"Donoho","given":"David"}],"issued":{"date-parts":[["2017",10,2]]}}}],"schema":"https://github.com/citation-style-language/schema/raw/master/csl-citation.json"} </w:instrText>
      </w:r>
      <w:r>
        <w:fldChar w:fldCharType="separate"/>
      </w:r>
      <w:r w:rsidR="008C6A02">
        <w:rPr>
          <w:noProof/>
        </w:rPr>
        <w:t>(Donoho 2017)</w:t>
      </w:r>
      <w:bookmarkEnd w:id="478"/>
      <w:r>
        <w:fldChar w:fldCharType="end"/>
      </w:r>
    </w:p>
    <w:p w14:paraId="1E931AC3" w14:textId="77777777" w:rsidR="00FF3003" w:rsidRDefault="00FF3003" w:rsidP="00FF3003">
      <w:r>
        <w:t>Describes “six categories of activity.”</w:t>
      </w:r>
    </w:p>
    <w:p w14:paraId="0C7671BA" w14:textId="77777777" w:rsidR="00FF3003" w:rsidRPr="00EE074D" w:rsidRDefault="00FF3003" w:rsidP="00FF3003">
      <w:r>
        <w:t xml:space="preserve">Not explicitly presented as a pipeline. </w:t>
      </w:r>
    </w:p>
    <w:p w14:paraId="36F5999A" w14:textId="77777777" w:rsidR="00FF3003" w:rsidRDefault="00FF3003" w:rsidP="00FF3003">
      <w:pPr>
        <w:pStyle w:val="Heading4"/>
      </w:pPr>
      <w:r>
        <w:t>Pipeline</w:t>
      </w:r>
    </w:p>
    <w:p w14:paraId="07128928" w14:textId="77777777" w:rsidR="00FF3003" w:rsidRDefault="00FF3003" w:rsidP="0039323A">
      <w:pPr>
        <w:pStyle w:val="ListParagraph"/>
        <w:numPr>
          <w:ilvl w:val="0"/>
          <w:numId w:val="1"/>
        </w:numPr>
      </w:pPr>
      <w:r>
        <w:t>GDS 1: Gather, Transform, Load</w:t>
      </w:r>
    </w:p>
    <w:p w14:paraId="6D247FB2" w14:textId="77777777" w:rsidR="00FF3003" w:rsidRDefault="00FF3003" w:rsidP="0039323A">
      <w:pPr>
        <w:pStyle w:val="ListParagraph"/>
        <w:numPr>
          <w:ilvl w:val="0"/>
          <w:numId w:val="1"/>
        </w:numPr>
      </w:pPr>
      <w:r>
        <w:t>GDS 2: Represent and Transform</w:t>
      </w:r>
    </w:p>
    <w:p w14:paraId="2C43CA66" w14:textId="77777777" w:rsidR="00FF3003" w:rsidRDefault="00FF3003" w:rsidP="0039323A">
      <w:pPr>
        <w:pStyle w:val="ListParagraph"/>
        <w:numPr>
          <w:ilvl w:val="0"/>
          <w:numId w:val="1"/>
        </w:numPr>
      </w:pPr>
      <w:r>
        <w:t>GDS 3: Model</w:t>
      </w:r>
    </w:p>
    <w:p w14:paraId="3FB872E9" w14:textId="77777777" w:rsidR="00FF3003" w:rsidRPr="00E47365" w:rsidRDefault="00FF3003" w:rsidP="0039323A">
      <w:pPr>
        <w:pStyle w:val="ListParagraph"/>
        <w:numPr>
          <w:ilvl w:val="0"/>
          <w:numId w:val="1"/>
        </w:numPr>
      </w:pPr>
      <w:r>
        <w:t>GDS 4: Visualize and Interpret</w:t>
      </w:r>
    </w:p>
    <w:p w14:paraId="221D35E7" w14:textId="77777777" w:rsidR="00FF3003" w:rsidRDefault="00FF3003" w:rsidP="00FF3003">
      <w:pPr>
        <w:pStyle w:val="Heading4"/>
      </w:pPr>
      <w:r>
        <w:lastRenderedPageBreak/>
        <w:t>Cross-cutting categories</w:t>
      </w:r>
    </w:p>
    <w:p w14:paraId="55A9AFEA" w14:textId="77777777" w:rsidR="00FF3003" w:rsidRDefault="00FF3003" w:rsidP="0039323A">
      <w:pPr>
        <w:pStyle w:val="ListParagraph"/>
        <w:numPr>
          <w:ilvl w:val="0"/>
          <w:numId w:val="2"/>
        </w:numPr>
      </w:pPr>
      <w:r>
        <w:t xml:space="preserve">Visualization, Computing, and Science </w:t>
      </w:r>
    </w:p>
    <w:p w14:paraId="69CE8B68" w14:textId="77777777" w:rsidR="00FF3003" w:rsidRDefault="00FF3003" w:rsidP="0039323A">
      <w:pPr>
        <w:pStyle w:val="ListParagraph"/>
        <w:numPr>
          <w:ilvl w:val="0"/>
          <w:numId w:val="2"/>
        </w:numPr>
      </w:pPr>
      <w:r>
        <w:t>About visualization as a cross-cutting category:</w:t>
      </w:r>
    </w:p>
    <w:p w14:paraId="33C70819" w14:textId="77777777" w:rsidR="00FF3003" w:rsidRDefault="00FF3003" w:rsidP="0039323A">
      <w:pPr>
        <w:pStyle w:val="ListParagraph"/>
        <w:numPr>
          <w:ilvl w:val="1"/>
          <w:numId w:val="2"/>
        </w:numPr>
      </w:pPr>
      <w:r w:rsidRPr="00E47365">
        <w:t>“Data visualization at one extreme overlaps with the very simple plots of EDA—histograms, scatterplots, time series plots— but in modern practice it can be taken to much more elaborate extremes. Data scientists often spend a great deal of time decorating simple plots with additional color or symbols to bring in an important new factor, and they often crystallize their understanding of a dataset by developing a new plot which codifies it. Data scientists also create dashboards for monitoring data processing pipelines that access streaming or widely distributed data. Finally, they develop visualizations to present conclusions from a modeling exercise or CTF challenge.</w:t>
      </w:r>
      <w:r>
        <w:t>” (p. 756)</w:t>
      </w:r>
    </w:p>
    <w:p w14:paraId="327087D4" w14:textId="3D166130" w:rsidR="00E82D68" w:rsidRDefault="00E82D68" w:rsidP="00FF3003">
      <w:pPr>
        <w:pStyle w:val="Heading3"/>
      </w:pPr>
      <w:bookmarkStart w:id="479" w:name="_Toc48290903"/>
      <w:r>
        <w:t>Yan and Davis 2019</w:t>
      </w:r>
      <w:bookmarkEnd w:id="479"/>
    </w:p>
    <w:p w14:paraId="1E9B492E" w14:textId="30468D20" w:rsidR="00E82D68" w:rsidRDefault="00833CBB" w:rsidP="00E82D68">
      <w:r>
        <w:fldChar w:fldCharType="begin"/>
      </w:r>
      <w:r w:rsidR="008C6A02">
        <w:instrText xml:space="preserve"> ADDIN ZOTERO_ITEM CSL_CITATION {"citationID":"7K6c4PIa","properties":{"formattedCitation":"(Yan and Davis 2019)","plainCitation":"(Yan and Davis 2019)","noteIndex":0},"citationItems":[{"id":17620,"uris":["http://zotero.org/users/10812/items/9UFBTUHC"],"uri":["http://zotero.org/users/10812/items/9UFBTUHC"],"itemData":{"id":17620,"type":"article-journal","abstract":"Data science is a discipline that provides principles, methodology, and guidelines for the analysis of data for tools, values, or insights. Driven by a huge workforce demand, many academic institutions have started to offer degrees in data science, with many at the graduate, and a few at the undergraduate level. Curricula may differ at different institutions, because of varying levels of faculty expertise, and different disciplines (such as mathematics, computer science, and business) in developing the curriculum. The University of Massachusetts Dartmouth started offering degree programs in data science from Fall 2015, at both the undergraduate and the graduate level. Quite a few articles have been published that deal with graduate data science courses, much less so dealing with undergraduate ones. Our discussion will focus on undergraduate course structure and function, and specifically, a first course in data science. Our design of this course centers around a concept called the data science life cycle. That is, we view tasks or steps in the practice of data science as forming a process, consisting of states that indicate how it comes into life, how different tasks in data science depend on or interact with others until the birth of a data product or a conclusion. Naturally, different pieces of the data science life cycle then form individual parts of the course. Details of each piece are filled up by concepts, techniques, or skills that are popular in industry. Consequently, the design of our course is both “principled” and practical. A significant feature of our course philosophy is that, in line with activity theory, the course is based on the use of tools to transform real data to answer strongly motivated questions related to the data.","container-title":"Journal of Statistics Education","DOI":"10.1080/10691898.2019.1623136","ISSN":"null","issue":"2","note":"publisher: Taylor &amp; Francis\n_eprint: https://doi.org/10.1080/10691898.2019.1623136","page":"99-109","source":"Taylor and Francis+NEJM","title":"A First Course in Data Science","volume":"27","author":[{"family":"Yan","given":"Donghui"},{"family":"Davis","given":"Gary E."}],"issued":{"date-parts":[["2019",5,4]]}}}],"schema":"https://github.com/citation-style-language/schema/raw/master/csl-citation.json"} </w:instrText>
      </w:r>
      <w:r>
        <w:fldChar w:fldCharType="separate"/>
      </w:r>
      <w:r w:rsidR="008C6A02">
        <w:rPr>
          <w:noProof/>
        </w:rPr>
        <w:t>(Yan and Davis 2019)</w:t>
      </w:r>
      <w:r>
        <w:fldChar w:fldCharType="end"/>
      </w:r>
    </w:p>
    <w:p w14:paraId="2FA2B141" w14:textId="1C1A3656" w:rsidR="00B405A5" w:rsidRPr="00B405A5" w:rsidRDefault="00B405A5" w:rsidP="006F5CA9">
      <w:pPr>
        <w:pStyle w:val="Heading4"/>
      </w:pPr>
      <w:r>
        <w:t>Raw Pipeline</w:t>
      </w:r>
    </w:p>
    <w:p w14:paraId="788F4445" w14:textId="003377B4" w:rsidR="00454A9D" w:rsidRDefault="00454A9D" w:rsidP="00FF3003">
      <w:pPr>
        <w:pStyle w:val="Heading3"/>
      </w:pPr>
      <w:bookmarkStart w:id="480" w:name="_Toc48290904"/>
      <w:r>
        <w:t>Wing 2019</w:t>
      </w:r>
      <w:bookmarkEnd w:id="480"/>
    </w:p>
    <w:p w14:paraId="5183F3C7" w14:textId="6D13BE8D" w:rsidR="00454A9D" w:rsidRPr="00454A9D" w:rsidRDefault="00454A9D" w:rsidP="00454A9D">
      <w:pPr>
        <w:pStyle w:val="BodyText"/>
      </w:pPr>
      <w:r>
        <w:t>HDSR</w:t>
      </w:r>
    </w:p>
    <w:p w14:paraId="4D24E5AF" w14:textId="5336CE25" w:rsidR="00FF3003" w:rsidRDefault="00FF3003" w:rsidP="00FF3003">
      <w:pPr>
        <w:pStyle w:val="Heading3"/>
      </w:pPr>
      <w:bookmarkStart w:id="481" w:name="_Toc48290905"/>
      <w:r>
        <w:t>Porter 2020</w:t>
      </w:r>
      <w:bookmarkEnd w:id="481"/>
    </w:p>
    <w:p w14:paraId="1B8C373A" w14:textId="59E0129F" w:rsidR="00FF3003" w:rsidRDefault="00FF3003" w:rsidP="00FF3003">
      <w:r>
        <w:t xml:space="preserve"> </w:t>
      </w:r>
      <w:r>
        <w:fldChar w:fldCharType="begin"/>
      </w:r>
      <w:r w:rsidR="008C6A02">
        <w:instrText xml:space="preserve"> ADDIN ZOTERO_ITEM CSL_CITATION {"citationID":"mbdgVQyE","properties":{"formattedCitation":"(Porter 2020)","plainCitation":"(Porter 2020)","noteIndex":0},"citationItems":[{"id":17488,"uris":["http://zotero.org/users/10812/items/NM2N3MN9"],"uri":["http://zotero.org/users/10812/items/NM2N3MN9"],"itemData":{"id":17488,"type":"article","title":"A Framework for Data Science","author":[{"family":"Porter","given":"Michael D."}],"issued":{"date-parts":[["2020",5,14]]}}}],"schema":"https://github.com/citation-style-language/schema/raw/master/csl-citation.json"} </w:instrText>
      </w:r>
      <w:r>
        <w:fldChar w:fldCharType="separate"/>
      </w:r>
      <w:r w:rsidR="008C6A02">
        <w:rPr>
          <w:noProof/>
        </w:rPr>
        <w:t>(Porter 2020)</w:t>
      </w:r>
      <w:r>
        <w:fldChar w:fldCharType="end"/>
      </w:r>
    </w:p>
    <w:p w14:paraId="5060D35B" w14:textId="79C8ADA5" w:rsidR="00413E55" w:rsidRDefault="00413E55" w:rsidP="00A948C2">
      <w:pPr>
        <w:pStyle w:val="Heading2"/>
      </w:pPr>
      <w:bookmarkStart w:id="482" w:name="_Toc48290906"/>
      <w:r>
        <w:t>Observers</w:t>
      </w:r>
      <w:bookmarkEnd w:id="482"/>
    </w:p>
    <w:p w14:paraId="22BA93F8" w14:textId="6F75FEFC" w:rsidR="00413E55" w:rsidRDefault="00413E55" w:rsidP="00413E55">
      <w:pPr>
        <w:pStyle w:val="Heading3"/>
      </w:pPr>
      <w:bookmarkStart w:id="483" w:name="_Toc48290907"/>
      <w:r>
        <w:t>Salts 2015, 2017</w:t>
      </w:r>
      <w:bookmarkEnd w:id="483"/>
    </w:p>
    <w:p w14:paraId="1CC40016" w14:textId="27C014FB" w:rsidR="00413E55" w:rsidRDefault="00413E55" w:rsidP="00413E55">
      <w:pPr>
        <w:pStyle w:val="BodyText"/>
      </w:pPr>
      <w:r>
        <w:t>Two dimensions:</w:t>
      </w:r>
    </w:p>
    <w:p w14:paraId="0EF1B2A2" w14:textId="1F18F83B" w:rsidR="00413E55" w:rsidRDefault="00413E55" w:rsidP="00413E55">
      <w:pPr>
        <w:pStyle w:val="BodyText"/>
        <w:numPr>
          <w:ilvl w:val="0"/>
          <w:numId w:val="2"/>
        </w:numPr>
      </w:pPr>
      <w:r>
        <w:t>Preparation vs Analysis</w:t>
      </w:r>
    </w:p>
    <w:p w14:paraId="1BF7C527" w14:textId="78DB6E4B" w:rsidR="00413E55" w:rsidRPr="00413E55" w:rsidRDefault="00413E55" w:rsidP="00413E55">
      <w:pPr>
        <w:pStyle w:val="BodyText"/>
        <w:numPr>
          <w:ilvl w:val="0"/>
          <w:numId w:val="2"/>
        </w:numPr>
      </w:pPr>
      <w:r>
        <w:t>Inner Process vs Outer Context</w:t>
      </w:r>
    </w:p>
    <w:p w14:paraId="47027D9A" w14:textId="0AE4F2AF" w:rsidR="00413E55" w:rsidRPr="00413E55" w:rsidRDefault="00413E55" w:rsidP="00413E55">
      <w:r w:rsidRPr="00413E55">
        <w:rPr>
          <w:noProof/>
        </w:rPr>
        <w:lastRenderedPageBreak/>
        <w:drawing>
          <wp:inline distT="0" distB="0" distL="0" distR="0" wp14:anchorId="0C3ED6D4" wp14:editId="46D188B2">
            <wp:extent cx="4089779" cy="2765844"/>
            <wp:effectExtent l="0" t="0" r="0" b="3175"/>
            <wp:docPr id="26" name="Picture 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5335" cy="2769602"/>
                    </a:xfrm>
                    <a:prstGeom prst="rect">
                      <a:avLst/>
                    </a:prstGeom>
                  </pic:spPr>
                </pic:pic>
              </a:graphicData>
            </a:graphic>
          </wp:inline>
        </w:drawing>
      </w:r>
    </w:p>
    <w:p w14:paraId="14538DB2" w14:textId="7D58BD3D" w:rsidR="00A948C2" w:rsidRPr="00A948C2" w:rsidRDefault="00016105" w:rsidP="00A948C2">
      <w:pPr>
        <w:pStyle w:val="Heading2"/>
      </w:pPr>
      <w:bookmarkStart w:id="484" w:name="_Toc48290908"/>
      <w:r>
        <w:t>Summary</w:t>
      </w:r>
      <w:bookmarkEnd w:id="484"/>
    </w:p>
    <w:p w14:paraId="013D018A" w14:textId="2B120292" w:rsidR="00B50DBD" w:rsidRDefault="00B50DBD" w:rsidP="00B50DBD">
      <w:pPr>
        <w:pStyle w:val="Heading3"/>
      </w:pPr>
      <w:bookmarkStart w:id="485" w:name="_Toc48290909"/>
      <w:r>
        <w:t>Cross-cutting themes</w:t>
      </w:r>
      <w:bookmarkEnd w:id="485"/>
    </w:p>
    <w:p w14:paraId="52BC5C7E" w14:textId="25A595F3" w:rsidR="00C53C8A" w:rsidRDefault="00D6264C" w:rsidP="00D6264C">
      <w:pPr>
        <w:pStyle w:val="ListParagraph"/>
        <w:numPr>
          <w:ilvl w:val="0"/>
          <w:numId w:val="2"/>
        </w:numPr>
      </w:pPr>
      <w:r>
        <w:t>C</w:t>
      </w:r>
      <w:r w:rsidR="00C53C8A">
        <w:t>lean</w:t>
      </w:r>
      <w:r w:rsidR="00DF656A">
        <w:t xml:space="preserve">, </w:t>
      </w:r>
      <w:r w:rsidR="00C53C8A">
        <w:t>explore</w:t>
      </w:r>
      <w:r w:rsidR="00DF656A">
        <w:t>, and prepare</w:t>
      </w:r>
      <w:r w:rsidR="00C53C8A">
        <w:t xml:space="preserve"> can be in different order</w:t>
      </w:r>
    </w:p>
    <w:p w14:paraId="5C76577A" w14:textId="18EBB49D" w:rsidR="00DF656A" w:rsidRDefault="00DF656A" w:rsidP="00DF656A">
      <w:pPr>
        <w:pStyle w:val="ListParagraph"/>
        <w:numPr>
          <w:ilvl w:val="1"/>
          <w:numId w:val="2"/>
        </w:numPr>
      </w:pPr>
      <w:r>
        <w:t>Wrangling, ETL, and EDA</w:t>
      </w:r>
    </w:p>
    <w:p w14:paraId="339E3665" w14:textId="2F360456" w:rsidR="002E5C6A" w:rsidRDefault="002E5C6A" w:rsidP="0039323A">
      <w:pPr>
        <w:pStyle w:val="ListParagraph"/>
        <w:numPr>
          <w:ilvl w:val="0"/>
          <w:numId w:val="2"/>
        </w:numPr>
      </w:pPr>
      <w:r>
        <w:t>Most make the point that the process is iterative</w:t>
      </w:r>
      <w:r w:rsidR="00DF656A">
        <w:t>, cyclical</w:t>
      </w:r>
    </w:p>
    <w:p w14:paraId="0211F72C" w14:textId="084AF7B4" w:rsidR="0039323A" w:rsidRDefault="0039323A" w:rsidP="0039323A">
      <w:pPr>
        <w:pStyle w:val="ListParagraph"/>
        <w:numPr>
          <w:ilvl w:val="0"/>
          <w:numId w:val="2"/>
        </w:numPr>
      </w:pPr>
      <w:r>
        <w:t>Many describe activities that touch on many or all parts of the pipeline</w:t>
      </w:r>
    </w:p>
    <w:p w14:paraId="3F0D62EC" w14:textId="0AE632CC" w:rsidR="007C26A0" w:rsidRDefault="007C26A0" w:rsidP="007C26A0">
      <w:pPr>
        <w:pStyle w:val="ListParagraph"/>
        <w:numPr>
          <w:ilvl w:val="1"/>
          <w:numId w:val="2"/>
        </w:numPr>
      </w:pPr>
      <w:r>
        <w:t>Computing, visualization</w:t>
      </w:r>
    </w:p>
    <w:p w14:paraId="297CD93B" w14:textId="1E621A1C" w:rsidR="0039323A" w:rsidRDefault="0039323A" w:rsidP="007C26A0">
      <w:pPr>
        <w:pStyle w:val="ListParagraph"/>
        <w:numPr>
          <w:ilvl w:val="1"/>
          <w:numId w:val="2"/>
        </w:numPr>
      </w:pPr>
      <w:r>
        <w:t xml:space="preserve"> “meta” activities, i.e. those that consider the process as a whole and reflect upon lessons learned, etc.</w:t>
      </w:r>
    </w:p>
    <w:p w14:paraId="34905BB2" w14:textId="1F4B2C90" w:rsidR="005D3489" w:rsidRDefault="005D3489" w:rsidP="005D3489">
      <w:pPr>
        <w:pStyle w:val="ListParagraph"/>
        <w:numPr>
          <w:ilvl w:val="0"/>
          <w:numId w:val="2"/>
        </w:numPr>
      </w:pPr>
      <w:r>
        <w:t>The New Yorker effect</w:t>
      </w:r>
    </w:p>
    <w:p w14:paraId="21F9485C" w14:textId="5858D4B3" w:rsidR="005D3489" w:rsidRDefault="005D3489" w:rsidP="005D3489">
      <w:pPr>
        <w:pStyle w:val="ListParagraph"/>
        <w:numPr>
          <w:ilvl w:val="1"/>
          <w:numId w:val="2"/>
        </w:numPr>
      </w:pPr>
      <w:r>
        <w:t xml:space="preserve">Expansions and compressions based on bias </w:t>
      </w:r>
    </w:p>
    <w:p w14:paraId="749F011F" w14:textId="53D42DB5" w:rsidR="00016105" w:rsidRDefault="005D3489" w:rsidP="005D3489">
      <w:pPr>
        <w:pStyle w:val="ListParagraph"/>
        <w:numPr>
          <w:ilvl w:val="1"/>
          <w:numId w:val="2"/>
        </w:numPr>
      </w:pPr>
      <w:r>
        <w:t>Some pipelines are m</w:t>
      </w:r>
      <w:r w:rsidR="00016105">
        <w:t>ini pipelines for prep and model</w:t>
      </w:r>
    </w:p>
    <w:p w14:paraId="76A57018" w14:textId="498BB24B" w:rsidR="00DB5E19" w:rsidRDefault="00DB5E19" w:rsidP="00DB5E19">
      <w:pPr>
        <w:pStyle w:val="Heading3"/>
      </w:pPr>
      <w:bookmarkStart w:id="486" w:name="_Toc48290910"/>
      <w:r>
        <w:t>The Two Cultures</w:t>
      </w:r>
      <w:bookmarkEnd w:id="486"/>
    </w:p>
    <w:p w14:paraId="0BD16BFB" w14:textId="5A334FE2" w:rsidR="00016105" w:rsidRDefault="005D3489" w:rsidP="0039323A">
      <w:pPr>
        <w:pStyle w:val="ListParagraph"/>
        <w:numPr>
          <w:ilvl w:val="0"/>
          <w:numId w:val="2"/>
        </w:numPr>
      </w:pPr>
      <w:r>
        <w:t>In general, the pipelines r</w:t>
      </w:r>
      <w:r w:rsidR="00B50DBD">
        <w:t>eflect th</w:t>
      </w:r>
      <w:r w:rsidR="00016105">
        <w:t>e Two Cultures</w:t>
      </w:r>
    </w:p>
    <w:p w14:paraId="4AD11EF5" w14:textId="17BD5E44" w:rsidR="00B50DBD" w:rsidRDefault="00B50DBD" w:rsidP="0039323A">
      <w:pPr>
        <w:pStyle w:val="ListParagraph"/>
        <w:numPr>
          <w:ilvl w:val="1"/>
          <w:numId w:val="2"/>
        </w:numPr>
      </w:pPr>
      <w:r>
        <w:t>Science and statistics</w:t>
      </w:r>
    </w:p>
    <w:p w14:paraId="56D61A96" w14:textId="31B623DB" w:rsidR="00B50DBD" w:rsidRDefault="00B50DBD" w:rsidP="0039323A">
      <w:pPr>
        <w:pStyle w:val="ListParagraph"/>
        <w:numPr>
          <w:ilvl w:val="1"/>
          <w:numId w:val="2"/>
        </w:numPr>
      </w:pPr>
      <w:r>
        <w:t xml:space="preserve">Business and data mining and machine learning </w:t>
      </w:r>
    </w:p>
    <w:p w14:paraId="3077AC70" w14:textId="388D065D" w:rsidR="00031490" w:rsidRDefault="00031490" w:rsidP="0039323A">
      <w:pPr>
        <w:pStyle w:val="ListParagraph"/>
        <w:numPr>
          <w:ilvl w:val="0"/>
          <w:numId w:val="2"/>
        </w:numPr>
      </w:pPr>
      <w:r>
        <w:t>The assumption of data abundance</w:t>
      </w:r>
      <w:r w:rsidR="005D3489">
        <w:t xml:space="preserve">: </w:t>
      </w:r>
      <w:r w:rsidR="00B50DBD">
        <w:t>c</w:t>
      </w:r>
      <w:r>
        <w:t>ompare to assumption of data scarcity baked into traditional statistics.</w:t>
      </w:r>
    </w:p>
    <w:p w14:paraId="34EBBF52" w14:textId="7F5F9C4A" w:rsidR="00DB5E19" w:rsidRDefault="00DB5E19" w:rsidP="0039323A">
      <w:pPr>
        <w:pStyle w:val="ListParagraph"/>
        <w:numPr>
          <w:ilvl w:val="0"/>
          <w:numId w:val="2"/>
        </w:numPr>
      </w:pPr>
      <w:r>
        <w:t>Experiments, decisions, and products</w:t>
      </w:r>
    </w:p>
    <w:p w14:paraId="71A1E513" w14:textId="42BFAE25" w:rsidR="00E47365" w:rsidRDefault="00E47365" w:rsidP="00016105">
      <w:pPr>
        <w:pStyle w:val="Heading1"/>
      </w:pPr>
      <w:bookmarkStart w:id="487" w:name="_Toc48290911"/>
      <w:r>
        <w:t>Synthesis</w:t>
      </w:r>
      <w:bookmarkEnd w:id="487"/>
    </w:p>
    <w:p w14:paraId="19B5E7C5" w14:textId="7E0F63AA" w:rsidR="007F5CBB" w:rsidRDefault="007F5CBB" w:rsidP="00ED613A">
      <w:pPr>
        <w:pStyle w:val="Heading2"/>
      </w:pPr>
      <w:bookmarkStart w:id="488" w:name="_Toc48290912"/>
      <w:r>
        <w:lastRenderedPageBreak/>
        <w:t>Common structure</w:t>
      </w:r>
      <w:bookmarkEnd w:id="488"/>
    </w:p>
    <w:p w14:paraId="2F6F5AC8" w14:textId="50FA0320" w:rsidR="007F5CBB" w:rsidRDefault="007F5CBB" w:rsidP="007F5CBB">
      <w:pPr>
        <w:pStyle w:val="Heading3"/>
      </w:pPr>
      <w:bookmarkStart w:id="489" w:name="_Toc48290913"/>
      <w:r>
        <w:t>Major areas of activity</w:t>
      </w:r>
      <w:bookmarkEnd w:id="489"/>
    </w:p>
    <w:p w14:paraId="2256CBC0" w14:textId="69ADF2E1" w:rsidR="007F5CBB" w:rsidRDefault="007F5CBB" w:rsidP="007F5CBB">
      <w:pPr>
        <w:pStyle w:val="Heading3"/>
      </w:pPr>
      <w:bookmarkStart w:id="490" w:name="_Toc48290914"/>
      <w:r>
        <w:t>Structure</w:t>
      </w:r>
      <w:bookmarkEnd w:id="490"/>
    </w:p>
    <w:p w14:paraId="514BA337" w14:textId="67C51282" w:rsidR="007F5CBB" w:rsidRPr="007F5CBB" w:rsidRDefault="007F5CBB" w:rsidP="007F5CBB">
      <w:pPr>
        <w:pStyle w:val="Heading3"/>
      </w:pPr>
      <w:bookmarkStart w:id="491" w:name="_Toc48290915"/>
      <w:r>
        <w:t>Secondary interpretation</w:t>
      </w:r>
      <w:bookmarkEnd w:id="491"/>
    </w:p>
    <w:p w14:paraId="0FA5BDF9" w14:textId="28F352A2" w:rsidR="00ED613A" w:rsidRDefault="00ED613A" w:rsidP="00ED613A">
      <w:pPr>
        <w:pStyle w:val="Heading2"/>
      </w:pPr>
      <w:bookmarkStart w:id="492" w:name="_Toc48290916"/>
      <w:r>
        <w:t>The Four Areas</w:t>
      </w:r>
      <w:bookmarkEnd w:id="492"/>
    </w:p>
    <w:p w14:paraId="15631E65" w14:textId="79D5BAC1" w:rsidR="00ED613A" w:rsidRPr="00ED613A" w:rsidRDefault="00ED613A" w:rsidP="00ED613A">
      <w:r>
        <w:t>Make sure to locate SMAQ, ETL, EDA, etc.</w:t>
      </w:r>
    </w:p>
    <w:p w14:paraId="7580E38D" w14:textId="41ADE405" w:rsidR="000173DE" w:rsidRDefault="00ED613A" w:rsidP="000173DE">
      <w:pPr>
        <w:pStyle w:val="Heading2"/>
      </w:pPr>
      <w:bookmarkStart w:id="493" w:name="_Toc48290917"/>
      <w:r>
        <w:t>Practice</w:t>
      </w:r>
      <w:bookmarkEnd w:id="493"/>
      <w:r>
        <w:t xml:space="preserve"> </w:t>
      </w:r>
    </w:p>
    <w:p w14:paraId="4711717A" w14:textId="453D8C3F" w:rsidR="000173DE" w:rsidRPr="000173DE" w:rsidRDefault="000173DE" w:rsidP="000173DE">
      <w:pPr>
        <w:pStyle w:val="Heading2"/>
      </w:pPr>
      <w:bookmarkStart w:id="494" w:name="_Toc48290918"/>
      <w:r>
        <w:t>Components</w:t>
      </w:r>
      <w:bookmarkEnd w:id="494"/>
    </w:p>
    <w:p w14:paraId="65E2A916" w14:textId="64939F20" w:rsidR="008B3A2C" w:rsidRDefault="00CE2CE8" w:rsidP="003E60C3">
      <w:pPr>
        <w:pStyle w:val="Heading1"/>
      </w:pPr>
      <w:bookmarkStart w:id="495" w:name="_Toc48290919"/>
      <w:r>
        <w:t>Interpretation</w:t>
      </w:r>
      <w:bookmarkEnd w:id="495"/>
    </w:p>
    <w:p w14:paraId="0B41E0B0" w14:textId="71271E94" w:rsidR="004B5C80" w:rsidRDefault="004B5C80" w:rsidP="004B5C80">
      <w:r>
        <w:fldChar w:fldCharType="begin"/>
      </w:r>
      <w:r w:rsidR="008C6A02">
        <w:instrText xml:space="preserve"> ADDIN ZOTERO_ITEM CSL_CITATION {"citationID":"2YH5ezWz","properties":{"formattedCitation":"(Blei and Smyth 2017)","plainCitation":"(Blei and Smyth 2017)","noteIndex":0},"citationItems":[{"id":17676,"uris":["http://zotero.org/users/10812/items/BW6SVBJ5"],"uri":["http://zotero.org/users/10812/items/BW6SVBJ5"],"itemData":{"id":17676,"type":"article-journal","abstract":"Data science has attracted a lot of attention, promising to turn vast amounts of data into useful predictions and insights. In this article, we ask why scientists should care about data science. To answer, we discuss data science from three perspectives: statistical, computational, and human. Although each of the three is a critical component of data science, we argue that the effective combination of all three components is the essence of what data science is about.","archive":"JSTOR","container-title":"Proceedings of the National Academy of Sciences of the United States of America","DOI":"10.2307/26487026","ISSN":"0027-8424","issue":"33","note":"publisher: National Academy of Sciences","page":"8689-8692","source":"JSTOR","title":"Science and data science","volume":"114","author":[{"family":"Blei","given":"David M."},{"family":"Smyth","given":"Padhraic"}],"issued":{"date-parts":[["2017"]]}}}],"schema":"https://github.com/citation-style-language/schema/raw/master/csl-citation.json"} </w:instrText>
      </w:r>
      <w:r>
        <w:fldChar w:fldCharType="separate"/>
      </w:r>
      <w:r w:rsidR="008C6A02">
        <w:rPr>
          <w:noProof/>
        </w:rPr>
        <w:t>(Blei and Smyth 2017)</w:t>
      </w:r>
      <w:r>
        <w:fldChar w:fldCharType="end"/>
      </w:r>
      <w:r>
        <w:t xml:space="preserve"> </w:t>
      </w:r>
    </w:p>
    <w:p w14:paraId="0E4C822B" w14:textId="3276EEAB" w:rsidR="004B5C80" w:rsidRDefault="004B5C80" w:rsidP="004B5C80">
      <w:pPr>
        <w:pStyle w:val="ListParagraph"/>
        <w:numPr>
          <w:ilvl w:val="0"/>
          <w:numId w:val="2"/>
        </w:numPr>
      </w:pPr>
      <w:r>
        <w:t>Provides corroboration of VALUE as concrete h</w:t>
      </w:r>
      <w:r w:rsidR="00CF604D">
        <w:t>uman</w:t>
      </w:r>
    </w:p>
    <w:p w14:paraId="0C8A1D73" w14:textId="026EAAC8" w:rsidR="00CF604D" w:rsidRDefault="00CF604D" w:rsidP="004B5C80">
      <w:pPr>
        <w:pStyle w:val="ListParagraph"/>
        <w:numPr>
          <w:ilvl w:val="0"/>
          <w:numId w:val="2"/>
        </w:numPr>
      </w:pPr>
      <w:r>
        <w:t>Doesn’t expand on SYSTEMS</w:t>
      </w:r>
    </w:p>
    <w:p w14:paraId="4F63EBB5" w14:textId="65CF89B4" w:rsidR="00A30619" w:rsidRDefault="00E47365" w:rsidP="00016105">
      <w:pPr>
        <w:pStyle w:val="Heading1"/>
      </w:pPr>
      <w:bookmarkStart w:id="496" w:name="_Toc48290920"/>
      <w:r>
        <w:t>References</w:t>
      </w:r>
      <w:bookmarkEnd w:id="496"/>
    </w:p>
    <w:p w14:paraId="612EB3C9" w14:textId="77777777" w:rsidR="001462DC" w:rsidRPr="001462DC" w:rsidRDefault="00E5542C" w:rsidP="001462DC">
      <w:pPr>
        <w:pStyle w:val="Bibliography"/>
      </w:pPr>
      <w:r>
        <w:rPr>
          <w:rFonts w:eastAsiaTheme="minorHAnsi"/>
        </w:rPr>
        <w:fldChar w:fldCharType="begin"/>
      </w:r>
      <w:r w:rsidR="008C6A02">
        <w:instrText xml:space="preserve"> ADDIN ZOTERO_BIBL {"uncited":[],"omitted":[],"custom":[]} CSL_BIBLIOGRAPHY </w:instrText>
      </w:r>
      <w:r>
        <w:rPr>
          <w:rFonts w:eastAsiaTheme="minorHAnsi"/>
        </w:rPr>
        <w:fldChar w:fldCharType="separate"/>
      </w:r>
      <w:r w:rsidR="001462DC" w:rsidRPr="001462DC">
        <w:rPr>
          <w:i/>
          <w:iCs/>
        </w:rPr>
        <w:t>Acta Symbolica</w:t>
      </w:r>
      <w:r w:rsidR="001462DC" w:rsidRPr="001462DC">
        <w:t>. 1970. Department of Audiology and Speech Pathology, Memphis State University.</w:t>
      </w:r>
    </w:p>
    <w:p w14:paraId="57B407CD" w14:textId="77777777" w:rsidR="001462DC" w:rsidRPr="001462DC" w:rsidRDefault="001462DC" w:rsidP="001462DC">
      <w:pPr>
        <w:pStyle w:val="Bibliography"/>
      </w:pPr>
      <w:r w:rsidRPr="001462DC">
        <w:t>AFCRL. 1963. “Report on Research at AFCRL.” Bedford, Mass.: Air Force Cambridge Research Laboratories.</w:t>
      </w:r>
    </w:p>
    <w:p w14:paraId="309C1EE3" w14:textId="77777777" w:rsidR="001462DC" w:rsidRPr="001462DC" w:rsidRDefault="001462DC" w:rsidP="001462DC">
      <w:pPr>
        <w:pStyle w:val="Bibliography"/>
      </w:pPr>
      <w:r w:rsidRPr="001462DC">
        <w:t>———. 1967. “Report on Research at AFCRL.” AFCRL-68-0039. Survey of Programs and Progress. Bedford, Massachusetts: Air Foce Cambridge Research Laboratories.</w:t>
      </w:r>
    </w:p>
    <w:p w14:paraId="7059B504" w14:textId="77777777" w:rsidR="001462DC" w:rsidRPr="001462DC" w:rsidRDefault="001462DC" w:rsidP="001462DC">
      <w:pPr>
        <w:pStyle w:val="Bibliography"/>
      </w:pPr>
      <w:r w:rsidRPr="001462DC">
        <w:t>———. 1970. “Report on Research at AFCRL.” AFCRL-71-0022. Bedford, Massachusetts: Air Foce Cambridge Research Laboratories.</w:t>
      </w:r>
    </w:p>
    <w:p w14:paraId="3C825064" w14:textId="77777777" w:rsidR="001462DC" w:rsidRPr="001462DC" w:rsidRDefault="001462DC" w:rsidP="001462DC">
      <w:pPr>
        <w:pStyle w:val="Bibliography"/>
      </w:pPr>
      <w:r w:rsidRPr="001462DC">
        <w:t xml:space="preserve">Altshuler, Edward E. 2013. </w:t>
      </w:r>
      <w:r w:rsidRPr="001462DC">
        <w:rPr>
          <w:i/>
          <w:iCs/>
        </w:rPr>
        <w:t>The Rise and Fall of Air Force Cambridge Research Laboratories</w:t>
      </w:r>
      <w:r w:rsidRPr="001462DC">
        <w:t>. CreateSpace Independent Publishing Platform.</w:t>
      </w:r>
    </w:p>
    <w:p w14:paraId="6E52E291" w14:textId="77777777" w:rsidR="001462DC" w:rsidRPr="001462DC" w:rsidRDefault="001462DC" w:rsidP="001462DC">
      <w:pPr>
        <w:pStyle w:val="Bibliography"/>
      </w:pPr>
      <w:r w:rsidRPr="001462DC">
        <w:t xml:space="preserve">Alvarado, Rafael, and Paul Humphreys. 2017. “Big Data, Thick Mediation, and Representational Opacity.” </w:t>
      </w:r>
      <w:r w:rsidRPr="001462DC">
        <w:rPr>
          <w:i/>
          <w:iCs/>
        </w:rPr>
        <w:t>New Literary History</w:t>
      </w:r>
      <w:r w:rsidRPr="001462DC">
        <w:t xml:space="preserve"> 48 (4): 729–49. https://doi.org/10.1353/nlh.2017.0037.</w:t>
      </w:r>
    </w:p>
    <w:p w14:paraId="7CCAD77F" w14:textId="77777777" w:rsidR="001462DC" w:rsidRPr="001462DC" w:rsidRDefault="001462DC" w:rsidP="001462DC">
      <w:pPr>
        <w:pStyle w:val="Bibliography"/>
      </w:pPr>
      <w:r w:rsidRPr="001462DC">
        <w:t xml:space="preserve">Anderson, Chris. 2008a. “The End of Theory: The Data Deluge Makes the Scientific Method Obsolete.” </w:t>
      </w:r>
      <w:r w:rsidRPr="001462DC">
        <w:rPr>
          <w:i/>
          <w:iCs/>
        </w:rPr>
        <w:t>Wired</w:t>
      </w:r>
      <w:r w:rsidRPr="001462DC">
        <w:t>, June 23, 2008. http://www.wired.com/science/discoveries/magazine/16-07/pb_theory.</w:t>
      </w:r>
    </w:p>
    <w:p w14:paraId="0CBA2909" w14:textId="77777777" w:rsidR="001462DC" w:rsidRPr="001462DC" w:rsidRDefault="001462DC" w:rsidP="001462DC">
      <w:pPr>
        <w:pStyle w:val="Bibliography"/>
      </w:pPr>
      <w:r w:rsidRPr="001462DC">
        <w:t xml:space="preserve">———. 2008b. “The End of Theory: The Data Deluge Makes the Scientific Method Obsolete.” </w:t>
      </w:r>
      <w:r w:rsidRPr="001462DC">
        <w:rPr>
          <w:i/>
          <w:iCs/>
        </w:rPr>
        <w:t>Wired</w:t>
      </w:r>
      <w:r w:rsidRPr="001462DC">
        <w:t>, June 23, 2008. http://www.wired.com/science/discoveries/magazine/16-07/pb_theory.</w:t>
      </w:r>
    </w:p>
    <w:p w14:paraId="5CC50886" w14:textId="77777777" w:rsidR="001462DC" w:rsidRPr="001462DC" w:rsidRDefault="001462DC" w:rsidP="001462DC">
      <w:pPr>
        <w:pStyle w:val="Bibliography"/>
      </w:pPr>
      <w:r w:rsidRPr="001462DC">
        <w:t xml:space="preserve">Ando, A., and G. M. Kaufman. 1966. “Evaluation of an Ad Hoc Procedure for Estimating Parameters of Some Linear Models.” </w:t>
      </w:r>
      <w:r w:rsidRPr="001462DC">
        <w:rPr>
          <w:i/>
          <w:iCs/>
        </w:rPr>
        <w:t>The Review of Economics and Statistics</w:t>
      </w:r>
      <w:r w:rsidRPr="001462DC">
        <w:t xml:space="preserve"> 48 (3): 334–40. https://doi.org/10.2307/1927089.</w:t>
      </w:r>
    </w:p>
    <w:p w14:paraId="0DE4D6BF" w14:textId="77777777" w:rsidR="001462DC" w:rsidRPr="001462DC" w:rsidRDefault="001462DC" w:rsidP="001462DC">
      <w:pPr>
        <w:pStyle w:val="Bibliography"/>
      </w:pPr>
      <w:r w:rsidRPr="001462DC">
        <w:lastRenderedPageBreak/>
        <w:t xml:space="preserve">“Announcements.” 1964. </w:t>
      </w:r>
      <w:r w:rsidRPr="001462DC">
        <w:rPr>
          <w:i/>
          <w:iCs/>
        </w:rPr>
        <w:t>Nature</w:t>
      </w:r>
      <w:r w:rsidRPr="001462DC">
        <w:t xml:space="preserve"> 203 (4952): 1337–1337. https://doi.org/10.1038/2031337d0.</w:t>
      </w:r>
    </w:p>
    <w:p w14:paraId="1F0F1D9A" w14:textId="77777777" w:rsidR="001462DC" w:rsidRPr="001462DC" w:rsidRDefault="001462DC" w:rsidP="001462DC">
      <w:pPr>
        <w:pStyle w:val="Bibliography"/>
      </w:pPr>
      <w:r w:rsidRPr="001462DC">
        <w:t xml:space="preserve">Bell, Gordon, Jim Gray, and Alex Szalay. 2007. “Petascale Computational Systems.” </w:t>
      </w:r>
      <w:r w:rsidRPr="001462DC">
        <w:rPr>
          <w:i/>
          <w:iCs/>
        </w:rPr>
        <w:t>ArXiv:Cs/0701165</w:t>
      </w:r>
      <w:r w:rsidRPr="001462DC">
        <w:t>, January. http://arxiv.org/abs/cs/0701165.</w:t>
      </w:r>
    </w:p>
    <w:p w14:paraId="21EF69F9" w14:textId="77777777" w:rsidR="001462DC" w:rsidRPr="001462DC" w:rsidRDefault="001462DC" w:rsidP="001462DC">
      <w:pPr>
        <w:pStyle w:val="Bibliography"/>
      </w:pPr>
      <w:r w:rsidRPr="001462DC">
        <w:t xml:space="preserve">Berners-Lee, Tim, and Mark Fischetti. 2008. </w:t>
      </w:r>
      <w:r w:rsidRPr="001462DC">
        <w:rPr>
          <w:i/>
          <w:iCs/>
        </w:rPr>
        <w:t>Weaving the Web: The Original Design and Ultimate Destiny of the World Wide Web by Its Inventor</w:t>
      </w:r>
      <w:r w:rsidRPr="001462DC">
        <w:t>. Paw Prints.</w:t>
      </w:r>
    </w:p>
    <w:p w14:paraId="78C144CE" w14:textId="77777777" w:rsidR="001462DC" w:rsidRPr="001462DC" w:rsidRDefault="001462DC" w:rsidP="001462DC">
      <w:pPr>
        <w:pStyle w:val="Bibliography"/>
      </w:pPr>
      <w:r w:rsidRPr="001462DC">
        <w:t xml:space="preserve">Blei, David M., and Padhraic Smyth. 2017. “Science and Data Science.” </w:t>
      </w:r>
      <w:r w:rsidRPr="001462DC">
        <w:rPr>
          <w:i/>
          <w:iCs/>
        </w:rPr>
        <w:t>Proceedings of the National Academy of Sciences of the United States of America</w:t>
      </w:r>
      <w:r w:rsidRPr="001462DC">
        <w:t xml:space="preserve"> 114 (33): 8689–92. https://doi.org/10.2307/26487026.</w:t>
      </w:r>
    </w:p>
    <w:p w14:paraId="29797A63" w14:textId="77777777" w:rsidR="001462DC" w:rsidRPr="001462DC" w:rsidRDefault="001462DC" w:rsidP="001462DC">
      <w:pPr>
        <w:pStyle w:val="Bibliography"/>
      </w:pPr>
      <w:r w:rsidRPr="001462DC">
        <w:t xml:space="preserve">Borne, Kirk D., Suzanne Jacoby, K. Carney, A. Connolly, T. Eastman, M. J. Raddick, J. A. Tyson, and J. Wallin. 2009. “The Revolution in Astronomy Education: Data Science for the Masses.” </w:t>
      </w:r>
      <w:r w:rsidRPr="001462DC">
        <w:rPr>
          <w:i/>
          <w:iCs/>
        </w:rPr>
        <w:t>ArXiv:0909.3895 [Astro-Ph, Physics:Physics]</w:t>
      </w:r>
      <w:r w:rsidRPr="001462DC">
        <w:t>, September. http://arxiv.org/abs/0909.3895.</w:t>
      </w:r>
    </w:p>
    <w:p w14:paraId="34590301" w14:textId="77777777" w:rsidR="001462DC" w:rsidRPr="001462DC" w:rsidRDefault="001462DC" w:rsidP="001462DC">
      <w:pPr>
        <w:pStyle w:val="Bibliography"/>
      </w:pPr>
      <w:r w:rsidRPr="001462DC">
        <w:t xml:space="preserve">Bramer, Max. 2016. </w:t>
      </w:r>
      <w:r w:rsidRPr="001462DC">
        <w:rPr>
          <w:i/>
          <w:iCs/>
        </w:rPr>
        <w:t>Principles of Data Mining</w:t>
      </w:r>
      <w:r w:rsidRPr="001462DC">
        <w:t>. Undergraduate Topics in Computer Science. London: Springer. https://doi.org/10.1007/978-1-4471-7307-6_1.</w:t>
      </w:r>
    </w:p>
    <w:p w14:paraId="55D50B70" w14:textId="77777777" w:rsidR="001462DC" w:rsidRPr="001462DC" w:rsidRDefault="001462DC" w:rsidP="001462DC">
      <w:pPr>
        <w:pStyle w:val="Bibliography"/>
      </w:pPr>
      <w:r w:rsidRPr="001462DC">
        <w:t xml:space="preserve">Breiman, Leo. 2001. “Statistical Modeling: The Two Cultures.” </w:t>
      </w:r>
      <w:r w:rsidRPr="001462DC">
        <w:rPr>
          <w:i/>
          <w:iCs/>
        </w:rPr>
        <w:t>Statistical Science</w:t>
      </w:r>
      <w:r w:rsidRPr="001462DC">
        <w:t xml:space="preserve"> 16 (3): 199–231. https://doi.org/10.1214/ss/1009213726.</w:t>
      </w:r>
    </w:p>
    <w:p w14:paraId="6924ABDD" w14:textId="77777777" w:rsidR="001462DC" w:rsidRPr="001462DC" w:rsidRDefault="001462DC" w:rsidP="001462DC">
      <w:pPr>
        <w:pStyle w:val="Bibliography"/>
      </w:pPr>
      <w:r w:rsidRPr="001462DC">
        <w:t xml:space="preserve">Bryce, G. Rex, Robert Gould, William I. Notz, and Roxy L. Peck. 2001. “Curriculum Guidelines for Bachelor of Science Degrees in Statistical Science.” </w:t>
      </w:r>
      <w:r w:rsidRPr="001462DC">
        <w:rPr>
          <w:i/>
          <w:iCs/>
        </w:rPr>
        <w:t>The American Statistician</w:t>
      </w:r>
      <w:r w:rsidRPr="001462DC">
        <w:t xml:space="preserve"> 55 (1): 7–13.</w:t>
      </w:r>
    </w:p>
    <w:p w14:paraId="3EE237DE" w14:textId="77777777" w:rsidR="001462DC" w:rsidRPr="001462DC" w:rsidRDefault="001462DC" w:rsidP="001462DC">
      <w:pPr>
        <w:pStyle w:val="Bibliography"/>
      </w:pPr>
      <w:r w:rsidRPr="001462DC">
        <w:t xml:space="preserve">Caffo, Brian, Roger D. Peng, and Jeffrey Leek. 2015. </w:t>
      </w:r>
      <w:r w:rsidRPr="001462DC">
        <w:rPr>
          <w:i/>
          <w:iCs/>
        </w:rPr>
        <w:t>Executive Data Science</w:t>
      </w:r>
      <w:r w:rsidRPr="001462DC">
        <w:t>. Leanpub. https://leanpub.com/eds.</w:t>
      </w:r>
    </w:p>
    <w:p w14:paraId="07861FC9" w14:textId="77777777" w:rsidR="001462DC" w:rsidRPr="001462DC" w:rsidRDefault="001462DC" w:rsidP="001462DC">
      <w:pPr>
        <w:pStyle w:val="Bibliography"/>
      </w:pPr>
      <w:r w:rsidRPr="001462DC">
        <w:t xml:space="preserve">Cao, Longbing. 2017. “Data Science: A Comprehensive Overview.” </w:t>
      </w:r>
      <w:r w:rsidRPr="001462DC">
        <w:rPr>
          <w:i/>
          <w:iCs/>
        </w:rPr>
        <w:t>ACM Computing Surveys</w:t>
      </w:r>
      <w:r w:rsidRPr="001462DC">
        <w:t xml:space="preserve"> 50 (3): 43:1–43:42. https://doi.org/10.1145/3076253.</w:t>
      </w:r>
    </w:p>
    <w:p w14:paraId="3F7E1738" w14:textId="77777777" w:rsidR="001462DC" w:rsidRPr="001462DC" w:rsidRDefault="001462DC" w:rsidP="001462DC">
      <w:pPr>
        <w:pStyle w:val="Bibliography"/>
      </w:pPr>
      <w:r w:rsidRPr="001462DC">
        <w:t xml:space="preserve">Chomsky, N. 1956. “Three Models for the Description of Language.” </w:t>
      </w:r>
      <w:r w:rsidRPr="001462DC">
        <w:rPr>
          <w:i/>
          <w:iCs/>
        </w:rPr>
        <w:t>IRE Transactions on Information Theory</w:t>
      </w:r>
      <w:r w:rsidRPr="001462DC">
        <w:t xml:space="preserve"> 2 (3): 113–24. https://doi.org/10.1109/TIT.1956.1056813.</w:t>
      </w:r>
    </w:p>
    <w:p w14:paraId="634D97D5" w14:textId="77777777" w:rsidR="001462DC" w:rsidRPr="001462DC" w:rsidRDefault="001462DC" w:rsidP="001462DC">
      <w:pPr>
        <w:pStyle w:val="Bibliography"/>
      </w:pPr>
      <w:r w:rsidRPr="001462DC">
        <w:t xml:space="preserve">Chomsky, Noam. 1957. </w:t>
      </w:r>
      <w:r w:rsidRPr="001462DC">
        <w:rPr>
          <w:i/>
          <w:iCs/>
        </w:rPr>
        <w:t>Syntactic Structures</w:t>
      </w:r>
      <w:r w:rsidRPr="001462DC">
        <w:t>. The Hague: Mouton.</w:t>
      </w:r>
    </w:p>
    <w:p w14:paraId="32C6B413" w14:textId="77777777" w:rsidR="001462DC" w:rsidRPr="001462DC" w:rsidRDefault="001462DC" w:rsidP="001462DC">
      <w:pPr>
        <w:pStyle w:val="Bibliography"/>
      </w:pPr>
      <w:r w:rsidRPr="001462DC">
        <w:t xml:space="preserve">Chynoweth, Carly. 2008. “Communication Is Key for Programmers.” </w:t>
      </w:r>
      <w:r w:rsidRPr="001462DC">
        <w:rPr>
          <w:i/>
          <w:iCs/>
        </w:rPr>
        <w:t>The Times</w:t>
      </w:r>
      <w:r w:rsidRPr="001462DC">
        <w:t>, May 8, 2008. https://advance.lexis.com/document/?pdmfid=1516831&amp;crid=e0aaeba2-6f62-410b-bc54-a11d5f8f5253&amp;pddocfullpath=%2Fshared%2Fdocument%2Fnews%2Furn%3AcontentItem%3A4SFX-GS40-TX38-S09K-00000-00&amp;pdcontentcomponentid=10939&amp;pdteaserkey=sr30&amp;pditab=allpods&amp;ecomp=gb63k&amp;earg=sr30&amp;prid=19e1f7de-2617-49de-93da-706f9a17e95e.</w:t>
      </w:r>
    </w:p>
    <w:p w14:paraId="0BF713BF" w14:textId="77777777" w:rsidR="001462DC" w:rsidRPr="001462DC" w:rsidRDefault="001462DC" w:rsidP="001462DC">
      <w:pPr>
        <w:pStyle w:val="Bibliography"/>
      </w:pPr>
      <w:r w:rsidRPr="001462DC">
        <w:t xml:space="preserve">Cleveland, William S. 2001. “Data Science: An Action Plan for Expanding the Technical Areas of the Field of Statistics.” </w:t>
      </w:r>
      <w:r w:rsidRPr="001462DC">
        <w:rPr>
          <w:i/>
          <w:iCs/>
        </w:rPr>
        <w:t>International Statistical Review / Revue Internationale de Statistique</w:t>
      </w:r>
      <w:r w:rsidRPr="001462DC">
        <w:t xml:space="preserve"> 69 (1): 21–26. https://doi.org/10.2307/1403527.</w:t>
      </w:r>
    </w:p>
    <w:p w14:paraId="20BD4DDF" w14:textId="77777777" w:rsidR="001462DC" w:rsidRPr="001462DC" w:rsidRDefault="001462DC" w:rsidP="001462DC">
      <w:pPr>
        <w:pStyle w:val="Bibliography"/>
      </w:pPr>
      <w:r w:rsidRPr="001462DC">
        <w:t xml:space="preserve">Codd, Edgar F. 1970. “A Relational Model of Data for Large Shared Data Banks.” </w:t>
      </w:r>
      <w:r w:rsidRPr="001462DC">
        <w:rPr>
          <w:i/>
          <w:iCs/>
        </w:rPr>
        <w:t>Communications of the ACM</w:t>
      </w:r>
      <w:r w:rsidRPr="001462DC">
        <w:t xml:space="preserve"> 13 (6): 377–387.</w:t>
      </w:r>
    </w:p>
    <w:p w14:paraId="1961226E" w14:textId="77777777" w:rsidR="001462DC" w:rsidRPr="001462DC" w:rsidRDefault="001462DC" w:rsidP="001462DC">
      <w:pPr>
        <w:pStyle w:val="Bibliography"/>
      </w:pPr>
      <w:r w:rsidRPr="001462DC">
        <w:t xml:space="preserve">Colby, Benjamin N. 1975. “Culture Grammars.” </w:t>
      </w:r>
      <w:r w:rsidRPr="001462DC">
        <w:rPr>
          <w:i/>
          <w:iCs/>
        </w:rPr>
        <w:t>Science</w:t>
      </w:r>
      <w:r w:rsidRPr="001462DC">
        <w:t xml:space="preserve"> 187 (4180): 913–19. https://doi.org/10.2307/1739439.</w:t>
      </w:r>
    </w:p>
    <w:p w14:paraId="3E729533" w14:textId="77777777" w:rsidR="001462DC" w:rsidRPr="001462DC" w:rsidRDefault="001462DC" w:rsidP="001462DC">
      <w:pPr>
        <w:pStyle w:val="Bibliography"/>
      </w:pPr>
      <w:r w:rsidRPr="001462DC">
        <w:t xml:space="preserve">“Community Cleverness Required.” 2008. </w:t>
      </w:r>
      <w:r w:rsidRPr="001462DC">
        <w:rPr>
          <w:i/>
          <w:iCs/>
        </w:rPr>
        <w:t>Nature</w:t>
      </w:r>
      <w:r w:rsidRPr="001462DC">
        <w:t xml:space="preserve"> 455 (7209): 1–1. https://doi.org/10.1038/455001a.</w:t>
      </w:r>
    </w:p>
    <w:p w14:paraId="4CD2AB0E" w14:textId="77777777" w:rsidR="001462DC" w:rsidRPr="001462DC" w:rsidRDefault="001462DC" w:rsidP="001462DC">
      <w:pPr>
        <w:pStyle w:val="Bibliography"/>
      </w:pPr>
      <w:r w:rsidRPr="001462DC">
        <w:rPr>
          <w:i/>
          <w:iCs/>
        </w:rPr>
        <w:lastRenderedPageBreak/>
        <w:t>Computer Industry Annual</w:t>
      </w:r>
      <w:r w:rsidRPr="001462DC">
        <w:t>. 1971. Computer Design Publishing Corporation.</w:t>
      </w:r>
    </w:p>
    <w:p w14:paraId="48F916A5" w14:textId="77777777" w:rsidR="001462DC" w:rsidRPr="001462DC" w:rsidRDefault="001462DC" w:rsidP="001462DC">
      <w:pPr>
        <w:pStyle w:val="Bibliography"/>
      </w:pPr>
      <w:r w:rsidRPr="001462DC">
        <w:t xml:space="preserve">Conway, Drew. 2010. “The Data Science Venn Diagram.” </w:t>
      </w:r>
      <w:r w:rsidRPr="001462DC">
        <w:rPr>
          <w:i/>
          <w:iCs/>
        </w:rPr>
        <w:t>Drew Conway</w:t>
      </w:r>
      <w:r w:rsidRPr="001462DC">
        <w:t xml:space="preserve"> (blog). September 30, 2010. http://drewconway.com/zia/2013/3/26/the-data-science-venn-diagram.</w:t>
      </w:r>
    </w:p>
    <w:p w14:paraId="16E69AA0" w14:textId="77777777" w:rsidR="001462DC" w:rsidRPr="001462DC" w:rsidRDefault="001462DC" w:rsidP="001462DC">
      <w:pPr>
        <w:pStyle w:val="Bibliography"/>
      </w:pPr>
      <w:r w:rsidRPr="001462DC">
        <w:t xml:space="preserve">Crawford, Jr., Perry. 1974. “On the Connections between Data and Things in the Real World.” In </w:t>
      </w:r>
      <w:r w:rsidRPr="001462DC">
        <w:rPr>
          <w:i/>
          <w:iCs/>
        </w:rPr>
        <w:t>Management of Data Elements in Information Processing, Proceedings</w:t>
      </w:r>
      <w:r w:rsidRPr="001462DC">
        <w:t>, 51–57.</w:t>
      </w:r>
    </w:p>
    <w:p w14:paraId="27C6A812" w14:textId="77777777" w:rsidR="001462DC" w:rsidRPr="001462DC" w:rsidRDefault="001462DC" w:rsidP="001462DC">
      <w:pPr>
        <w:pStyle w:val="Bibliography"/>
      </w:pPr>
      <w:r w:rsidRPr="001462DC">
        <w:t>Das, Sangeet Moy. 2019. “Data Science Life Cycle 101 for Dummies like Me.” Medium. September 20, 2019. https://towardsdatascience.com/data-science-life-cycle-101-for-dummies-like-me-e66b47ad8d8f.</w:t>
      </w:r>
    </w:p>
    <w:p w14:paraId="0B2A7A02" w14:textId="77777777" w:rsidR="001462DC" w:rsidRPr="001462DC" w:rsidRDefault="001462DC" w:rsidP="001462DC">
      <w:pPr>
        <w:pStyle w:val="Bibliography"/>
      </w:pPr>
      <w:r w:rsidRPr="001462DC">
        <w:rPr>
          <w:i/>
          <w:iCs/>
        </w:rPr>
        <w:t>Data Processing Magazine</w:t>
      </w:r>
      <w:r w:rsidRPr="001462DC">
        <w:t>. 1970. American Data Processing, Incorporated.</w:t>
      </w:r>
    </w:p>
    <w:p w14:paraId="77974C6E" w14:textId="77777777" w:rsidR="001462DC" w:rsidRPr="001462DC" w:rsidRDefault="001462DC" w:rsidP="001462DC">
      <w:pPr>
        <w:pStyle w:val="Bibliography"/>
      </w:pPr>
      <w:r w:rsidRPr="001462DC">
        <w:rPr>
          <w:i/>
          <w:iCs/>
        </w:rPr>
        <w:t>Data Science Journal</w:t>
      </w:r>
      <w:r w:rsidRPr="001462DC">
        <w:t>. n.d. “About This Journal.” Accessed July 1, 2020. http://datascience.codata.org/.</w:t>
      </w:r>
    </w:p>
    <w:p w14:paraId="025C1086" w14:textId="77777777" w:rsidR="001462DC" w:rsidRPr="001462DC" w:rsidRDefault="001462DC" w:rsidP="001462DC">
      <w:pPr>
        <w:pStyle w:val="Bibliography"/>
      </w:pPr>
      <w:r w:rsidRPr="001462DC">
        <w:rPr>
          <w:i/>
          <w:iCs/>
        </w:rPr>
        <w:t>Data Systems</w:t>
      </w:r>
      <w:r w:rsidRPr="001462DC">
        <w:t>. 1972.</w:t>
      </w:r>
    </w:p>
    <w:p w14:paraId="20F2A233" w14:textId="77777777" w:rsidR="001462DC" w:rsidRPr="001462DC" w:rsidRDefault="001462DC" w:rsidP="001462DC">
      <w:pPr>
        <w:pStyle w:val="Bibliography"/>
      </w:pPr>
      <w:r w:rsidRPr="001462DC">
        <w:t>Dataman, Dr. 2020. “Data Science Modeling Process &amp; Six Consultative Roles.” Medium. February 12, 2020. https://towardsdatascience.com/data-science-modeling-process-fa6e8e45bf02.</w:t>
      </w:r>
    </w:p>
    <w:p w14:paraId="174536E1" w14:textId="77777777" w:rsidR="001462DC" w:rsidRPr="001462DC" w:rsidRDefault="001462DC" w:rsidP="001462DC">
      <w:pPr>
        <w:pStyle w:val="Bibliography"/>
      </w:pPr>
      <w:r w:rsidRPr="001462DC">
        <w:t>Davenport, Thomas H., and D. J. Patil. 2012. “Data Scientist: The Sexiest Job of the 21st Century.” Harvard Business Review. October 1, 2012. https://hbr.org/2012/10/data-scientist-the-sexiest-job-of-the-21st-century.</w:t>
      </w:r>
    </w:p>
    <w:p w14:paraId="555710A2" w14:textId="77777777" w:rsidR="001462DC" w:rsidRPr="001462DC" w:rsidRDefault="001462DC" w:rsidP="001462DC">
      <w:pPr>
        <w:pStyle w:val="Bibliography"/>
      </w:pPr>
      <w:r w:rsidRPr="001462DC">
        <w:t xml:space="preserve">Davidian, Marie. 2013. “Aren’t We Data Science?” </w:t>
      </w:r>
      <w:r w:rsidRPr="001462DC">
        <w:rPr>
          <w:i/>
          <w:iCs/>
        </w:rPr>
        <w:t>AMSTAT News: The Membership Magazine of the American Statistical Association</w:t>
      </w:r>
      <w:r w:rsidRPr="001462DC">
        <w:t>, no. 433: 3.</w:t>
      </w:r>
    </w:p>
    <w:p w14:paraId="0825E7DA" w14:textId="77777777" w:rsidR="001462DC" w:rsidRPr="001462DC" w:rsidRDefault="001462DC" w:rsidP="001462DC">
      <w:pPr>
        <w:pStyle w:val="Bibliography"/>
      </w:pPr>
      <w:r w:rsidRPr="001462DC">
        <w:t>Davis, Miriam. n.d. “The Canary That Forgot Its Song.”</w:t>
      </w:r>
    </w:p>
    <w:p w14:paraId="313C573C" w14:textId="77777777" w:rsidR="001462DC" w:rsidRPr="001462DC" w:rsidRDefault="001462DC" w:rsidP="001462DC">
      <w:pPr>
        <w:pStyle w:val="Bibliography"/>
      </w:pPr>
      <w:r w:rsidRPr="001462DC">
        <w:t xml:space="preserve">Dennett, Daniel C. 2014. </w:t>
      </w:r>
      <w:r w:rsidRPr="001462DC">
        <w:rPr>
          <w:i/>
          <w:iCs/>
        </w:rPr>
        <w:t>Intuition Pumps And Other Tools for Thinking</w:t>
      </w:r>
      <w:r w:rsidRPr="001462DC">
        <w:t>. W. W. Norton &amp; Company.</w:t>
      </w:r>
    </w:p>
    <w:p w14:paraId="72EB65BF" w14:textId="77777777" w:rsidR="001462DC" w:rsidRPr="001462DC" w:rsidRDefault="001462DC" w:rsidP="001462DC">
      <w:pPr>
        <w:pStyle w:val="Bibliography"/>
      </w:pPr>
      <w:r w:rsidRPr="001462DC">
        <w:t xml:space="preserve">Dhar, Vasant. 2013. “Data Science and Prediction.” </w:t>
      </w:r>
      <w:r w:rsidRPr="001462DC">
        <w:rPr>
          <w:i/>
          <w:iCs/>
        </w:rPr>
        <w:t>Communications of the ACM</w:t>
      </w:r>
      <w:r w:rsidRPr="001462DC">
        <w:t xml:space="preserve"> 56 (12): 64–73. https://doi.org/10.1145/2500499.</w:t>
      </w:r>
    </w:p>
    <w:p w14:paraId="4BAB3F21" w14:textId="77777777" w:rsidR="001462DC" w:rsidRPr="001462DC" w:rsidRDefault="001462DC" w:rsidP="001462DC">
      <w:pPr>
        <w:pStyle w:val="Bibliography"/>
      </w:pPr>
      <w:r w:rsidRPr="001462DC">
        <w:t xml:space="preserve">Donoho, David. 2017. “50 Years of Data Science.” </w:t>
      </w:r>
      <w:r w:rsidRPr="001462DC">
        <w:rPr>
          <w:i/>
          <w:iCs/>
        </w:rPr>
        <w:t>Journal of Computational and Graphical Statistics</w:t>
      </w:r>
      <w:r w:rsidRPr="001462DC">
        <w:t xml:space="preserve"> 26 (4): 745–66. https://doi.org/10.1080/10618600.2017.1384734.</w:t>
      </w:r>
    </w:p>
    <w:p w14:paraId="03A1C0D0" w14:textId="77777777" w:rsidR="001462DC" w:rsidRPr="001462DC" w:rsidRDefault="001462DC" w:rsidP="001462DC">
      <w:pPr>
        <w:pStyle w:val="Bibliography"/>
      </w:pPr>
      <w:r w:rsidRPr="001462DC">
        <w:t xml:space="preserve">Driscoll, Michael E. 2009. “The Three Sexy Skills of Data Geeks.” </w:t>
      </w:r>
      <w:r w:rsidRPr="001462DC">
        <w:rPr>
          <w:i/>
          <w:iCs/>
        </w:rPr>
        <w:t>Dataspore Blog</w:t>
      </w:r>
      <w:r w:rsidRPr="001462DC">
        <w:t xml:space="preserve"> (blog). May 27, 2009. https://web.archive.org/web/20090530074011/dataspora.com/blog/sexy-data-geeks/.</w:t>
      </w:r>
    </w:p>
    <w:p w14:paraId="6F6EADA6" w14:textId="77777777" w:rsidR="001462DC" w:rsidRPr="001462DC" w:rsidRDefault="001462DC" w:rsidP="001462DC">
      <w:pPr>
        <w:pStyle w:val="Bibliography"/>
      </w:pPr>
      <w:r w:rsidRPr="001462DC">
        <w:t xml:space="preserve">Dumbill, Edd. 2010. “The SMAQ Stack for Big Data.” </w:t>
      </w:r>
      <w:r w:rsidRPr="001462DC">
        <w:rPr>
          <w:i/>
          <w:iCs/>
        </w:rPr>
        <w:t>O’Reilly Radar</w:t>
      </w:r>
      <w:r w:rsidRPr="001462DC">
        <w:t xml:space="preserve"> (blog). September 22, 2010. http://radar.oreilly.com/2010/09/the-smaq-stack-for-big-data.html.</w:t>
      </w:r>
    </w:p>
    <w:p w14:paraId="04089B17" w14:textId="77777777" w:rsidR="001462DC" w:rsidRPr="001462DC" w:rsidRDefault="001462DC" w:rsidP="001462DC">
      <w:pPr>
        <w:pStyle w:val="Bibliography"/>
      </w:pPr>
      <w:r w:rsidRPr="001462DC">
        <w:t xml:space="preserve">Dyson, George. 2012. </w:t>
      </w:r>
      <w:r w:rsidRPr="001462DC">
        <w:rPr>
          <w:i/>
          <w:iCs/>
        </w:rPr>
        <w:t>Turing’s Cathedral: The Origins of the Digital Universe</w:t>
      </w:r>
      <w:r w:rsidRPr="001462DC">
        <w:t>. 1st edition. New York: Vintage.</w:t>
      </w:r>
    </w:p>
    <w:p w14:paraId="5932767A" w14:textId="77777777" w:rsidR="001462DC" w:rsidRPr="001462DC" w:rsidRDefault="001462DC" w:rsidP="001462DC">
      <w:pPr>
        <w:pStyle w:val="Bibliography"/>
      </w:pPr>
      <w:r w:rsidRPr="001462DC">
        <w:t xml:space="preserve">Fayyad, Usama M, Gregory Piatetsky-Shapiro, Padhraic Smyth, and others. 1996. “Knowledge Discovery and Data Mining: Towards a Unifying Framework.” In </w:t>
      </w:r>
      <w:r w:rsidRPr="001462DC">
        <w:rPr>
          <w:i/>
          <w:iCs/>
        </w:rPr>
        <w:t>KDD</w:t>
      </w:r>
      <w:r w:rsidRPr="001462DC">
        <w:t>, 96:82–88.</w:t>
      </w:r>
    </w:p>
    <w:p w14:paraId="7FF81E34" w14:textId="77777777" w:rsidR="001462DC" w:rsidRPr="001462DC" w:rsidRDefault="001462DC" w:rsidP="001462DC">
      <w:pPr>
        <w:pStyle w:val="Bibliography"/>
      </w:pPr>
      <w:r w:rsidRPr="001462DC">
        <w:t>Fry, Benjamin Jotham. 2004. “Computational Information Design.” Thesis, Massachusetts Institute of Technology. https://dspace.mit.edu/handle/1721.1/26913.</w:t>
      </w:r>
    </w:p>
    <w:p w14:paraId="6CABA2B4" w14:textId="77777777" w:rsidR="001462DC" w:rsidRPr="001462DC" w:rsidRDefault="001462DC" w:rsidP="001462DC">
      <w:pPr>
        <w:pStyle w:val="Bibliography"/>
      </w:pPr>
      <w:r w:rsidRPr="001462DC">
        <w:lastRenderedPageBreak/>
        <w:t xml:space="preserve">Gallie, W. B. 1955. “Essentially Contested Concepts.” </w:t>
      </w:r>
      <w:r w:rsidRPr="001462DC">
        <w:rPr>
          <w:i/>
          <w:iCs/>
        </w:rPr>
        <w:t>Proceedings of the Aristotelian Society</w:t>
      </w:r>
      <w:r w:rsidRPr="001462DC">
        <w:t xml:space="preserve"> 56: 167–98.</w:t>
      </w:r>
    </w:p>
    <w:p w14:paraId="0F8DD04D" w14:textId="77777777" w:rsidR="001462DC" w:rsidRPr="001462DC" w:rsidRDefault="001462DC" w:rsidP="001462DC">
      <w:pPr>
        <w:pStyle w:val="Bibliography"/>
      </w:pPr>
      <w:r w:rsidRPr="001462DC">
        <w:t xml:space="preserve">Gee, James Paul. 2014. </w:t>
      </w:r>
      <w:r w:rsidRPr="001462DC">
        <w:rPr>
          <w:i/>
          <w:iCs/>
        </w:rPr>
        <w:t>An Introduction to Discourse Analysis</w:t>
      </w:r>
      <w:r w:rsidRPr="001462DC">
        <w:t>. 4 edition. New York: Routledge.</w:t>
      </w:r>
    </w:p>
    <w:p w14:paraId="4E7CC5A8" w14:textId="77777777" w:rsidR="001462DC" w:rsidRPr="001462DC" w:rsidRDefault="001462DC" w:rsidP="001462DC">
      <w:pPr>
        <w:pStyle w:val="Bibliography"/>
      </w:pPr>
      <w:r w:rsidRPr="001462DC">
        <w:t xml:space="preserve">Géron, Aurélien. 2017. </w:t>
      </w:r>
      <w:r w:rsidRPr="001462DC">
        <w:rPr>
          <w:i/>
          <w:iCs/>
        </w:rPr>
        <w:t>Hands-On Machine Learning with Scikit-Learn and TensorFlow: Concepts, Tools, and Techniques to Build Intelligent Systems</w:t>
      </w:r>
      <w:r w:rsidRPr="001462DC">
        <w:t>. 1 edition. Beijing ; Boston: O’Reilly Media.</w:t>
      </w:r>
    </w:p>
    <w:p w14:paraId="23B793E7" w14:textId="77777777" w:rsidR="001462DC" w:rsidRPr="001462DC" w:rsidRDefault="001462DC" w:rsidP="001462DC">
      <w:pPr>
        <w:pStyle w:val="Bibliography"/>
      </w:pPr>
      <w:r w:rsidRPr="001462DC">
        <w:t xml:space="preserve">Goldfarb, C. F. 1970. “An Online System for Integrated Text Processing.” </w:t>
      </w:r>
      <w:r w:rsidRPr="001462DC">
        <w:rPr>
          <w:i/>
          <w:iCs/>
        </w:rPr>
        <w:t>Proceedings of the American Society for Information Science</w:t>
      </w:r>
      <w:r w:rsidRPr="001462DC">
        <w:t xml:space="preserve"> 7: 147–50.</w:t>
      </w:r>
    </w:p>
    <w:p w14:paraId="54B1BE89" w14:textId="77777777" w:rsidR="001462DC" w:rsidRPr="001462DC" w:rsidRDefault="001462DC" w:rsidP="001462DC">
      <w:pPr>
        <w:pStyle w:val="Bibliography"/>
      </w:pPr>
      <w:r w:rsidRPr="001462DC">
        <w:t xml:space="preserve">Haider, Murtaza. 2015. </w:t>
      </w:r>
      <w:r w:rsidRPr="001462DC">
        <w:rPr>
          <w:i/>
          <w:iCs/>
        </w:rPr>
        <w:t>Getting Started with Data Science: Making Sense of Data with Analytics</w:t>
      </w:r>
      <w:r w:rsidRPr="001462DC">
        <w:t>. IBM Press.</w:t>
      </w:r>
    </w:p>
    <w:p w14:paraId="41E781C2" w14:textId="77777777" w:rsidR="001462DC" w:rsidRPr="001462DC" w:rsidRDefault="001462DC" w:rsidP="001462DC">
      <w:pPr>
        <w:pStyle w:val="Bibliography"/>
      </w:pPr>
      <w:r w:rsidRPr="001462DC">
        <w:t xml:space="preserve">Halevy, A., P. Norvig, and F. Pereira. 2009. “The Unreasonable Effectiveness of Data.” </w:t>
      </w:r>
      <w:r w:rsidRPr="001462DC">
        <w:rPr>
          <w:i/>
          <w:iCs/>
        </w:rPr>
        <w:t>IEEE Intelligent Systems</w:t>
      </w:r>
      <w:r w:rsidRPr="001462DC">
        <w:t xml:space="preserve"> 24 (2): 8–12.</w:t>
      </w:r>
    </w:p>
    <w:p w14:paraId="6969D035" w14:textId="77777777" w:rsidR="001462DC" w:rsidRPr="001462DC" w:rsidRDefault="001462DC" w:rsidP="001462DC">
      <w:pPr>
        <w:pStyle w:val="Bibliography"/>
      </w:pPr>
      <w:r w:rsidRPr="001462DC">
        <w:t xml:space="preserve">Hammerbacher, Jeff. 2009. “Information Platforms and the Rise of the Data Scientist.” In </w:t>
      </w:r>
      <w:r w:rsidRPr="001462DC">
        <w:rPr>
          <w:i/>
          <w:iCs/>
        </w:rPr>
        <w:t>Beautiful Data: The Stories Behind Elegant Data Solutions</w:t>
      </w:r>
      <w:r w:rsidRPr="001462DC">
        <w:t>, 73–84. O’Reilly Media Sebastopol, CA.</w:t>
      </w:r>
    </w:p>
    <w:p w14:paraId="1B656E34" w14:textId="77777777" w:rsidR="001462DC" w:rsidRPr="001462DC" w:rsidRDefault="001462DC" w:rsidP="001462DC">
      <w:pPr>
        <w:pStyle w:val="Bibliography"/>
      </w:pPr>
      <w:r w:rsidRPr="001462DC">
        <w:t xml:space="preserve">Harmon, Dick. 2007. “Something Seedy Is up When It Comes to BYU.” </w:t>
      </w:r>
      <w:r w:rsidRPr="001462DC">
        <w:rPr>
          <w:i/>
          <w:iCs/>
        </w:rPr>
        <w:t>Deseret Morning News</w:t>
      </w:r>
      <w:r w:rsidRPr="001462DC">
        <w:t>, March 18, 2007. https://advance.lexis.com/document/?pdmfid=1516831&amp;crid=9baeb68b-cede-40c7-b517-447b0532d0e3&amp;pddocfullpath=%2Fshared%2Fdocument%2Fnews%2Furn%3AcontentItem%3A4N91-M3V0-TWHW-6263-00000-00&amp;pdcontentcomponentid=164282&amp;pdteaserkey=sr24&amp;pditab=allpods&amp;ecomp=gb63k&amp;earg=sr24&amp;prid=8420657d-9905-49d3-ac82-3e36a8870263.</w:t>
      </w:r>
    </w:p>
    <w:p w14:paraId="1D41786A" w14:textId="77777777" w:rsidR="001462DC" w:rsidRPr="001462DC" w:rsidRDefault="001462DC" w:rsidP="001462DC">
      <w:pPr>
        <w:pStyle w:val="Bibliography"/>
      </w:pPr>
      <w:r w:rsidRPr="001462DC">
        <w:t xml:space="preserve">Hayashi, Chikio. 1998a. </w:t>
      </w:r>
      <w:r w:rsidRPr="001462DC">
        <w:rPr>
          <w:i/>
          <w:iCs/>
        </w:rPr>
        <w:t>Data Science, Classification, and Related Methods: Proceedings of the Fifth Conference of the International Federation of Classification Societies (IFCS-96), Kobe, Japan, March 27-30, 1996</w:t>
      </w:r>
      <w:r w:rsidRPr="001462DC">
        <w:t>. Kobe, Japan: Springer.</w:t>
      </w:r>
    </w:p>
    <w:p w14:paraId="73B544D5" w14:textId="77777777" w:rsidR="001462DC" w:rsidRPr="001462DC" w:rsidRDefault="001462DC" w:rsidP="001462DC">
      <w:pPr>
        <w:pStyle w:val="Bibliography"/>
      </w:pPr>
      <w:r w:rsidRPr="001462DC">
        <w:t xml:space="preserve">———. 1998b. “What Is Data Science? Fundamental Concepts and a Heuristic Example.” In </w:t>
      </w:r>
      <w:r w:rsidRPr="001462DC">
        <w:rPr>
          <w:i/>
          <w:iCs/>
        </w:rPr>
        <w:t>Data Science, Classification, and Related Methods</w:t>
      </w:r>
      <w:r w:rsidRPr="001462DC">
        <w:t>, edited by Chikio Hayashi, Keiji Yajima, Hans-Hermann Bock, Noboru Ohsumi, Yutaka Tanaka, and Yasumasa Baba, 40–51. Studies in Classification, Data Analysis, and Knowledge Organization. Springer Japan.</w:t>
      </w:r>
    </w:p>
    <w:p w14:paraId="0C1EA6C7" w14:textId="77777777" w:rsidR="001462DC" w:rsidRPr="001462DC" w:rsidRDefault="001462DC" w:rsidP="001462DC">
      <w:pPr>
        <w:pStyle w:val="Bibliography"/>
      </w:pPr>
      <w:r w:rsidRPr="001462DC">
        <w:t xml:space="preserve">Hendry, David F. 1995. </w:t>
      </w:r>
      <w:r w:rsidRPr="001462DC">
        <w:rPr>
          <w:i/>
          <w:iCs/>
        </w:rPr>
        <w:t>Dynamic Econometrics</w:t>
      </w:r>
      <w:r w:rsidRPr="001462DC">
        <w:t>. Advanced Texts in Econometrics. New York: Oxford Univ Press. https://www.google.com/books/edition/Dynamic_Econometrics/XcWVN2-2ZqIC?hl=en&amp;gbpv=1&amp;dq=%22data+mining%22&amp;pg=PA544&amp;printsec=frontcover.</w:t>
      </w:r>
    </w:p>
    <w:p w14:paraId="0EF0DC77" w14:textId="77777777" w:rsidR="001462DC" w:rsidRPr="001462DC" w:rsidRDefault="001462DC" w:rsidP="001462DC">
      <w:pPr>
        <w:pStyle w:val="Bibliography"/>
      </w:pPr>
      <w:r w:rsidRPr="001462DC">
        <w:t xml:space="preserve">Hey, Tony, Stewart Tansley, and Kristin Tolle. 2009. </w:t>
      </w:r>
      <w:r w:rsidRPr="001462DC">
        <w:rPr>
          <w:i/>
          <w:iCs/>
        </w:rPr>
        <w:t>The Fourth Paradigm: Data-Intensive Scientific Discovery</w:t>
      </w:r>
      <w:r w:rsidRPr="001462DC">
        <w:t>. https://www.microsoft.com/en-us/research/publication/fourth-paradigm-data-intensive-scientific-discovery/.</w:t>
      </w:r>
    </w:p>
    <w:p w14:paraId="49466F3C" w14:textId="77777777" w:rsidR="001462DC" w:rsidRPr="001462DC" w:rsidRDefault="001462DC" w:rsidP="001462DC">
      <w:pPr>
        <w:pStyle w:val="Bibliography"/>
      </w:pPr>
      <w:r w:rsidRPr="001462DC">
        <w:t xml:space="preserve">Higgins, James J. 1999. “Nonmathematical Statistics: A New Direction for the Undergraduate Discipline.” </w:t>
      </w:r>
      <w:r w:rsidRPr="001462DC">
        <w:rPr>
          <w:i/>
          <w:iCs/>
        </w:rPr>
        <w:t>The American Statistician</w:t>
      </w:r>
      <w:r w:rsidRPr="001462DC">
        <w:t xml:space="preserve"> 53 (1): 1–6. https://doi.org/10.1080/00031305.1999.10474418.</w:t>
      </w:r>
    </w:p>
    <w:p w14:paraId="2E263EDE" w14:textId="77777777" w:rsidR="001462DC" w:rsidRPr="001462DC" w:rsidRDefault="001462DC" w:rsidP="001462DC">
      <w:pPr>
        <w:pStyle w:val="Bibliography"/>
      </w:pPr>
      <w:r w:rsidRPr="001462DC">
        <w:lastRenderedPageBreak/>
        <w:t xml:space="preserve">Hunt, Eva. 1977. </w:t>
      </w:r>
      <w:r w:rsidRPr="001462DC">
        <w:rPr>
          <w:i/>
          <w:iCs/>
        </w:rPr>
        <w:t>The Transformation of the Hummingbird: Cultural Roots of a Zinacantecan Mythical Poem</w:t>
      </w:r>
      <w:r w:rsidRPr="001462DC">
        <w:t>. Cornell University Press.</w:t>
      </w:r>
    </w:p>
    <w:p w14:paraId="0C469DF9" w14:textId="77777777" w:rsidR="001462DC" w:rsidRPr="001462DC" w:rsidRDefault="001462DC" w:rsidP="001462DC">
      <w:pPr>
        <w:pStyle w:val="Bibliography"/>
      </w:pPr>
      <w:r w:rsidRPr="001462DC">
        <w:t xml:space="preserve">Johnson, Mark. 2013. </w:t>
      </w:r>
      <w:r w:rsidRPr="001462DC">
        <w:rPr>
          <w:i/>
          <w:iCs/>
        </w:rPr>
        <w:t>The Body in the Mind: The Bodily Basis of Meaning, Imagination, and Reason</w:t>
      </w:r>
      <w:r w:rsidRPr="001462DC">
        <w:t>. University of Chicago Press.</w:t>
      </w:r>
    </w:p>
    <w:p w14:paraId="0C270C56" w14:textId="77777777" w:rsidR="001462DC" w:rsidRPr="001462DC" w:rsidRDefault="001462DC" w:rsidP="001462DC">
      <w:pPr>
        <w:pStyle w:val="Bibliography"/>
      </w:pPr>
      <w:r w:rsidRPr="001462DC">
        <w:t xml:space="preserve">Kettenring, Jon R. 1997a. “The Birth, Life, and Death of Statistical Department. President’s Corner.” </w:t>
      </w:r>
      <w:r w:rsidRPr="001462DC">
        <w:rPr>
          <w:i/>
          <w:iCs/>
        </w:rPr>
        <w:t>AMSTAT NEWS</w:t>
      </w:r>
      <w:r w:rsidRPr="001462DC">
        <w:t xml:space="preserve"> 245: 9–10.</w:t>
      </w:r>
    </w:p>
    <w:p w14:paraId="5110FF88" w14:textId="77777777" w:rsidR="001462DC" w:rsidRPr="001462DC" w:rsidRDefault="001462DC" w:rsidP="001462DC">
      <w:pPr>
        <w:pStyle w:val="Bibliography"/>
      </w:pPr>
      <w:r w:rsidRPr="001462DC">
        <w:t xml:space="preserve">———. 1997b. “Shaping Statistics for Success in the 21st Century.” </w:t>
      </w:r>
      <w:r w:rsidRPr="001462DC">
        <w:rPr>
          <w:i/>
          <w:iCs/>
        </w:rPr>
        <w:t>Journal of the American Statistical Association</w:t>
      </w:r>
      <w:r w:rsidRPr="001462DC">
        <w:t xml:space="preserve"> 92 (440): 1229–34. https://doi.org/10.1080/01621459.1997.10473641.</w:t>
      </w:r>
    </w:p>
    <w:p w14:paraId="1427D867" w14:textId="77777777" w:rsidR="001462DC" w:rsidRPr="001462DC" w:rsidRDefault="001462DC" w:rsidP="001462DC">
      <w:pPr>
        <w:pStyle w:val="Bibliography"/>
      </w:pPr>
      <w:r w:rsidRPr="001462DC">
        <w:t xml:space="preserve">Kusnetzky, Dan. 2010. “What Is ‘Big Data?’” </w:t>
      </w:r>
      <w:r w:rsidRPr="001462DC">
        <w:rPr>
          <w:i/>
          <w:iCs/>
        </w:rPr>
        <w:t>ZDNet</w:t>
      </w:r>
      <w:r w:rsidRPr="001462DC">
        <w:t>, February 16, 2010. http://www.zdnet.com/blog/virtualization/what-is-big-data/1708.</w:t>
      </w:r>
    </w:p>
    <w:p w14:paraId="57A5B2A5" w14:textId="77777777" w:rsidR="001462DC" w:rsidRPr="001462DC" w:rsidRDefault="001462DC" w:rsidP="001462DC">
      <w:pPr>
        <w:pStyle w:val="Bibliography"/>
      </w:pPr>
      <w:r w:rsidRPr="001462DC">
        <w:t xml:space="preserve">Lakoff, George. 2008. </w:t>
      </w:r>
      <w:r w:rsidRPr="001462DC">
        <w:rPr>
          <w:i/>
          <w:iCs/>
        </w:rPr>
        <w:t>Women, Fire, and Dangerous Things: What Categories Reveal about the Mind</w:t>
      </w:r>
      <w:r w:rsidRPr="001462DC">
        <w:t>. University of Chicago Press.</w:t>
      </w:r>
    </w:p>
    <w:p w14:paraId="0AC34BDF" w14:textId="77777777" w:rsidR="001462DC" w:rsidRPr="001462DC" w:rsidRDefault="001462DC" w:rsidP="001462DC">
      <w:pPr>
        <w:pStyle w:val="Bibliography"/>
      </w:pPr>
      <w:r w:rsidRPr="001462DC">
        <w:t xml:space="preserve">Laney, Doug. 2001. “3D Data Management: Controlling Data Volume, Velocity and Variety.” </w:t>
      </w:r>
      <w:r w:rsidRPr="001462DC">
        <w:rPr>
          <w:i/>
          <w:iCs/>
        </w:rPr>
        <w:t>META Group Research Note</w:t>
      </w:r>
      <w:r w:rsidRPr="001462DC">
        <w:t xml:space="preserve"> 6: 70.</w:t>
      </w:r>
    </w:p>
    <w:p w14:paraId="01425B05" w14:textId="77777777" w:rsidR="001462DC" w:rsidRPr="001462DC" w:rsidRDefault="001462DC" w:rsidP="001462DC">
      <w:pPr>
        <w:pStyle w:val="Bibliography"/>
      </w:pPr>
      <w:r w:rsidRPr="001462DC">
        <w:t>Lao, Randy. 2019. “A Beginner’s Guide to the Data Science Pipeline.” Medium. December 19, 2019. https://towardsdatascience.com/a-beginners-guide-to-the-data-science-pipeline-a4904b2d8ad3.</w:t>
      </w:r>
    </w:p>
    <w:p w14:paraId="69AA7A59" w14:textId="77777777" w:rsidR="001462DC" w:rsidRPr="001462DC" w:rsidRDefault="001462DC" w:rsidP="001462DC">
      <w:pPr>
        <w:pStyle w:val="Bibliography"/>
      </w:pPr>
      <w:r w:rsidRPr="001462DC">
        <w:t xml:space="preserve">Levi-Strauss, Claude. 1987. </w:t>
      </w:r>
      <w:r w:rsidRPr="001462DC">
        <w:rPr>
          <w:i/>
          <w:iCs/>
        </w:rPr>
        <w:t>Introduction to the Work of Marcel Mauss</w:t>
      </w:r>
      <w:r w:rsidRPr="001462DC">
        <w:t>. London: Routledge.</w:t>
      </w:r>
    </w:p>
    <w:p w14:paraId="4C2496A1" w14:textId="77777777" w:rsidR="001462DC" w:rsidRPr="001462DC" w:rsidRDefault="001462DC" w:rsidP="001462DC">
      <w:pPr>
        <w:pStyle w:val="Bibliography"/>
      </w:pPr>
      <w:r w:rsidRPr="001462DC">
        <w:rPr>
          <w:i/>
          <w:iCs/>
        </w:rPr>
        <w:t>Library Journal</w:t>
      </w:r>
      <w:r w:rsidRPr="001462DC">
        <w:t>. 1977. Library Journal.</w:t>
      </w:r>
    </w:p>
    <w:p w14:paraId="32B36BD1" w14:textId="77777777" w:rsidR="001462DC" w:rsidRPr="001462DC" w:rsidRDefault="001462DC" w:rsidP="001462DC">
      <w:pPr>
        <w:pStyle w:val="Bibliography"/>
      </w:pPr>
      <w:r w:rsidRPr="001462DC">
        <w:t xml:space="preserve">Lide, David R., and Gordon H. Wood. 2012. </w:t>
      </w:r>
      <w:r w:rsidRPr="001462DC">
        <w:rPr>
          <w:i/>
          <w:iCs/>
        </w:rPr>
        <w:t>CODATA @ 45 Years: The Story of the ICSU Committee on Data for Science and Technology (CODATA) from 1966 to 2010</w:t>
      </w:r>
      <w:r w:rsidRPr="001462DC">
        <w:t>. Paris, France: CODATA. https://books.google.com/books/about/CODATA_45_Years.html?id=NjA8kgEACAAJ&amp;utm_source=gb-gplus-shareCODATA.</w:t>
      </w:r>
    </w:p>
    <w:p w14:paraId="283BF5C9" w14:textId="77777777" w:rsidR="001462DC" w:rsidRPr="001462DC" w:rsidRDefault="001462DC" w:rsidP="001462DC">
      <w:pPr>
        <w:pStyle w:val="Bibliography"/>
      </w:pPr>
      <w:r w:rsidRPr="001462DC">
        <w:t xml:space="preserve">Lohr, Steve. 2009. “For Today’s Graduate, Just One Word: Statistics.” </w:t>
      </w:r>
      <w:r w:rsidRPr="001462DC">
        <w:rPr>
          <w:i/>
          <w:iCs/>
        </w:rPr>
        <w:t>The New York Times</w:t>
      </w:r>
      <w:r w:rsidRPr="001462DC">
        <w:t>, August 5, 2009, sec. Technology. https://www.nytimes.com/2009/08/06/technology/06stats.html.</w:t>
      </w:r>
    </w:p>
    <w:p w14:paraId="1F50F717" w14:textId="77777777" w:rsidR="001462DC" w:rsidRPr="001462DC" w:rsidRDefault="001462DC" w:rsidP="001462DC">
      <w:pPr>
        <w:pStyle w:val="Bibliography"/>
      </w:pPr>
      <w:r w:rsidRPr="001462DC">
        <w:t xml:space="preserve">Loukides, Mike. 2011. </w:t>
      </w:r>
      <w:r w:rsidRPr="001462DC">
        <w:rPr>
          <w:i/>
          <w:iCs/>
        </w:rPr>
        <w:t>What Is Data Science?</w:t>
      </w:r>
      <w:r w:rsidRPr="001462DC">
        <w:t xml:space="preserve">  O’Reilly Media, Inc. https://books.google.com/books?hl=en&amp;lr=&amp;id=-OQ2q5JqOdEC&amp;oi=fnd&amp;pg=PT2&amp;dq=%22data+science%22&amp;ots=1Y7O922KDq&amp;sig=yQ1XsyNG6eckn6oUjVjfvtNzKzY.</w:t>
      </w:r>
    </w:p>
    <w:p w14:paraId="0023E362" w14:textId="77777777" w:rsidR="001462DC" w:rsidRPr="001462DC" w:rsidRDefault="001462DC" w:rsidP="001462DC">
      <w:pPr>
        <w:pStyle w:val="Bibliography"/>
      </w:pPr>
      <w:r w:rsidRPr="001462DC">
        <w:t xml:space="preserve">Lovell, Michael C. 1983. “Data Mining.” </w:t>
      </w:r>
      <w:r w:rsidRPr="001462DC">
        <w:rPr>
          <w:i/>
          <w:iCs/>
        </w:rPr>
        <w:t>The Review of Economics and Statistics</w:t>
      </w:r>
      <w:r w:rsidRPr="001462DC">
        <w:t xml:space="preserve"> 65 (1): 1–12. https://doi.org/10.2307/1924403.</w:t>
      </w:r>
    </w:p>
    <w:p w14:paraId="7BD6D8A6" w14:textId="77777777" w:rsidR="001462DC" w:rsidRPr="001462DC" w:rsidRDefault="001462DC" w:rsidP="001462DC">
      <w:pPr>
        <w:pStyle w:val="Bibliography"/>
      </w:pPr>
      <w:r w:rsidRPr="001462DC">
        <w:t xml:space="preserve">Mason, Hilary, and Christopher Wiggins. 2010. “A Taxonomy of Data Science.” </w:t>
      </w:r>
      <w:r w:rsidRPr="001462DC">
        <w:rPr>
          <w:i/>
          <w:iCs/>
        </w:rPr>
        <w:t>Dataists</w:t>
      </w:r>
      <w:r w:rsidRPr="001462DC">
        <w:t xml:space="preserve"> (blog). September 25, 2010. http://www.dataists.com/2010/09/a-taxonomy-of-data-science/.</w:t>
      </w:r>
    </w:p>
    <w:p w14:paraId="7C426565" w14:textId="77777777" w:rsidR="001462DC" w:rsidRPr="001462DC" w:rsidRDefault="001462DC" w:rsidP="001462DC">
      <w:pPr>
        <w:pStyle w:val="Bibliography"/>
      </w:pPr>
      <w:r w:rsidRPr="001462DC">
        <w:t xml:space="preserve">McKinsey &amp; Company. 2009. “Hal Varian on How the Web Challenges Managers.” </w:t>
      </w:r>
      <w:r w:rsidRPr="001462DC">
        <w:rPr>
          <w:i/>
          <w:iCs/>
        </w:rPr>
        <w:t>McKinsey &amp; Company</w:t>
      </w:r>
      <w:r w:rsidRPr="001462DC">
        <w:t>, January 1, 2009. https://www.mckinsey.com/industries/technology-media-and-telecommunications/our-insights/hal-varian-on-how-the-web-challenges-managers.</w:t>
      </w:r>
    </w:p>
    <w:p w14:paraId="1A38BD1E" w14:textId="77777777" w:rsidR="001462DC" w:rsidRPr="001462DC" w:rsidRDefault="001462DC" w:rsidP="001462DC">
      <w:pPr>
        <w:pStyle w:val="Bibliography"/>
      </w:pPr>
      <w:r w:rsidRPr="001462DC">
        <w:t xml:space="preserve">Miller, George A. 2003. “The Cognitive Revolution: A Historical Perspective.” </w:t>
      </w:r>
      <w:r w:rsidRPr="001462DC">
        <w:rPr>
          <w:i/>
          <w:iCs/>
        </w:rPr>
        <w:t>Trends in Cognitive Sciences</w:t>
      </w:r>
      <w:r w:rsidRPr="001462DC">
        <w:t xml:space="preserve"> 7 (3): 141–44. https://doi.org/10.1016/S1364-6613(03)00029-9.</w:t>
      </w:r>
    </w:p>
    <w:p w14:paraId="0DBBF142" w14:textId="77777777" w:rsidR="001462DC" w:rsidRPr="001462DC" w:rsidRDefault="001462DC" w:rsidP="001462DC">
      <w:pPr>
        <w:pStyle w:val="Bibliography"/>
      </w:pPr>
      <w:r w:rsidRPr="001462DC">
        <w:rPr>
          <w:i/>
          <w:iCs/>
        </w:rPr>
        <w:lastRenderedPageBreak/>
        <w:t>Monthly Catalog of United States Government Publications</w:t>
      </w:r>
      <w:r w:rsidRPr="001462DC">
        <w:t>. 1965. U.S. Government Printing Office.</w:t>
      </w:r>
    </w:p>
    <w:p w14:paraId="7E231DC8" w14:textId="77777777" w:rsidR="001462DC" w:rsidRPr="001462DC" w:rsidRDefault="001462DC" w:rsidP="001462DC">
      <w:pPr>
        <w:pStyle w:val="Bibliography"/>
      </w:pPr>
      <w:r w:rsidRPr="001462DC">
        <w:t xml:space="preserve">Mort Collins Ventures. n.d. “Bio.” </w:t>
      </w:r>
      <w:r w:rsidRPr="001462DC">
        <w:rPr>
          <w:i/>
          <w:iCs/>
        </w:rPr>
        <w:t>MCollins Ventures</w:t>
      </w:r>
      <w:r w:rsidRPr="001462DC">
        <w:t xml:space="preserve"> (blog). Accessed July 16, 2020. http://www.mcollinsventures.com/bio/.</w:t>
      </w:r>
    </w:p>
    <w:p w14:paraId="243A7353" w14:textId="77777777" w:rsidR="001462DC" w:rsidRPr="001462DC" w:rsidRDefault="001462DC" w:rsidP="001462DC">
      <w:pPr>
        <w:pStyle w:val="Bibliography"/>
      </w:pPr>
      <w:r w:rsidRPr="001462DC">
        <w:t>Naur, Peter. n.d. “Peter Naur: Concise Survey of Computer Methods, 397 p.” Introduction to the Works of Peter Naur. n.d. http://www.naur.com/Conc.Surv.html.</w:t>
      </w:r>
    </w:p>
    <w:p w14:paraId="7166FFC1" w14:textId="77777777" w:rsidR="001462DC" w:rsidRPr="001462DC" w:rsidRDefault="001462DC" w:rsidP="001462DC">
      <w:pPr>
        <w:pStyle w:val="Bibliography"/>
      </w:pPr>
      <w:r w:rsidRPr="001462DC">
        <w:t xml:space="preserve">———. 1966. “The Science of Datalogy.” </w:t>
      </w:r>
      <w:r w:rsidRPr="001462DC">
        <w:rPr>
          <w:i/>
          <w:iCs/>
        </w:rPr>
        <w:t>Communications of the ACM</w:t>
      </w:r>
      <w:r w:rsidRPr="001462DC">
        <w:t xml:space="preserve"> 9 (7): 485. https://doi.org/10.1145/365719.366510.</w:t>
      </w:r>
    </w:p>
    <w:p w14:paraId="176E8FB1" w14:textId="77777777" w:rsidR="001462DC" w:rsidRPr="001462DC" w:rsidRDefault="001462DC" w:rsidP="001462DC">
      <w:pPr>
        <w:pStyle w:val="Bibliography"/>
      </w:pPr>
      <w:r w:rsidRPr="001462DC">
        <w:t xml:space="preserve">———. 1974. </w:t>
      </w:r>
      <w:r w:rsidRPr="001462DC">
        <w:rPr>
          <w:i/>
          <w:iCs/>
        </w:rPr>
        <w:t>Concise Survey of Computer Methods</w:t>
      </w:r>
      <w:r w:rsidRPr="001462DC">
        <w:t>. 1st edition. New York: Petrocelli Books.</w:t>
      </w:r>
    </w:p>
    <w:p w14:paraId="078B4774" w14:textId="77777777" w:rsidR="001462DC" w:rsidRPr="001462DC" w:rsidRDefault="001462DC" w:rsidP="001462DC">
      <w:pPr>
        <w:pStyle w:val="Bibliography"/>
      </w:pPr>
      <w:r w:rsidRPr="001462DC">
        <w:t xml:space="preserve">———. 1992. </w:t>
      </w:r>
      <w:r w:rsidRPr="001462DC">
        <w:rPr>
          <w:i/>
          <w:iCs/>
        </w:rPr>
        <w:t>Computing, a Human Activity</w:t>
      </w:r>
      <w:r w:rsidRPr="001462DC">
        <w:t>. ACM Press.</w:t>
      </w:r>
    </w:p>
    <w:p w14:paraId="0540F1EE" w14:textId="77777777" w:rsidR="001462DC" w:rsidRPr="001462DC" w:rsidRDefault="001462DC" w:rsidP="001462DC">
      <w:pPr>
        <w:pStyle w:val="Bibliography"/>
      </w:pPr>
      <w:r w:rsidRPr="001462DC">
        <w:t>“New Scientist.” 1992, 1992.</w:t>
      </w:r>
    </w:p>
    <w:p w14:paraId="278DE133" w14:textId="77777777" w:rsidR="001462DC" w:rsidRPr="001462DC" w:rsidRDefault="001462DC" w:rsidP="001462DC">
      <w:pPr>
        <w:pStyle w:val="Bibliography"/>
      </w:pPr>
      <w:r w:rsidRPr="001462DC">
        <w:t>“———.” 1995, 1995.</w:t>
      </w:r>
    </w:p>
    <w:p w14:paraId="09051BAD" w14:textId="77777777" w:rsidR="001462DC" w:rsidRPr="001462DC" w:rsidRDefault="001462DC" w:rsidP="001462DC">
      <w:pPr>
        <w:pStyle w:val="Bibliography"/>
      </w:pPr>
      <w:r w:rsidRPr="001462DC">
        <w:t>“———.” 1996, 1996.</w:t>
      </w:r>
    </w:p>
    <w:p w14:paraId="24036D87" w14:textId="77777777" w:rsidR="001462DC" w:rsidRPr="001462DC" w:rsidRDefault="001462DC" w:rsidP="001462DC">
      <w:pPr>
        <w:pStyle w:val="Bibliography"/>
      </w:pPr>
      <w:r w:rsidRPr="001462DC">
        <w:t>“———.” 1999, 1999.</w:t>
      </w:r>
    </w:p>
    <w:p w14:paraId="328D97EE" w14:textId="77777777" w:rsidR="001462DC" w:rsidRPr="001462DC" w:rsidRDefault="001462DC" w:rsidP="001462DC">
      <w:pPr>
        <w:pStyle w:val="Bibliography"/>
      </w:pPr>
      <w:r w:rsidRPr="001462DC">
        <w:t>“———.” 2001, 2001.</w:t>
      </w:r>
    </w:p>
    <w:p w14:paraId="7D0A4EAA" w14:textId="77777777" w:rsidR="001462DC" w:rsidRPr="001462DC" w:rsidRDefault="001462DC" w:rsidP="001462DC">
      <w:pPr>
        <w:pStyle w:val="Bibliography"/>
      </w:pPr>
      <w:r w:rsidRPr="001462DC">
        <w:t xml:space="preserve">Office, Library of Congress Copyright. 1979. </w:t>
      </w:r>
      <w:r w:rsidRPr="001462DC">
        <w:rPr>
          <w:i/>
          <w:iCs/>
        </w:rPr>
        <w:t>Catalog of Copyright Entries. Third Series: 1977: July-December: Index</w:t>
      </w:r>
      <w:r w:rsidRPr="001462DC">
        <w:t>. Copyright Office, Library of Congress.</w:t>
      </w:r>
    </w:p>
    <w:p w14:paraId="0F78BB5C" w14:textId="77777777" w:rsidR="001462DC" w:rsidRPr="001462DC" w:rsidRDefault="001462DC" w:rsidP="001462DC">
      <w:pPr>
        <w:pStyle w:val="Bibliography"/>
      </w:pPr>
      <w:r w:rsidRPr="001462DC">
        <w:t xml:space="preserve">Ohsumi, Noboru. 1992. “An Experimental System for Navigating Statistical Meta-Information — The Meta-Stat Navigator.” In </w:t>
      </w:r>
      <w:r w:rsidRPr="001462DC">
        <w:rPr>
          <w:i/>
          <w:iCs/>
        </w:rPr>
        <w:t>Computational Statistics</w:t>
      </w:r>
      <w:r w:rsidRPr="001462DC">
        <w:t>, edited by Yadolah Dodge and Joe Whittaker, 375–80. Heidelberg: Physica-Verlag HD. https://doi.org/10.1007/978-3-642-48678-4_48.</w:t>
      </w:r>
    </w:p>
    <w:p w14:paraId="25B8659B" w14:textId="77777777" w:rsidR="001462DC" w:rsidRPr="001462DC" w:rsidRDefault="001462DC" w:rsidP="001462DC">
      <w:pPr>
        <w:pStyle w:val="Bibliography"/>
      </w:pPr>
      <w:r w:rsidRPr="001462DC">
        <w:t xml:space="preserve">———. 1994. “New Data and New Tools: A Hypermedia Environment for Navigating Statistical Knowledge in Data Science.” In </w:t>
      </w:r>
      <w:r w:rsidRPr="001462DC">
        <w:rPr>
          <w:i/>
          <w:iCs/>
        </w:rPr>
        <w:t>New Approaches in Classification and Data Analysis</w:t>
      </w:r>
      <w:r w:rsidRPr="001462DC">
        <w:t>, 45–54. Berlin: Springer-Verlag.</w:t>
      </w:r>
    </w:p>
    <w:p w14:paraId="2E1EB317" w14:textId="77777777" w:rsidR="001462DC" w:rsidRPr="001462DC" w:rsidRDefault="001462DC" w:rsidP="001462DC">
      <w:pPr>
        <w:pStyle w:val="Bibliography"/>
      </w:pPr>
      <w:r w:rsidRPr="001462DC">
        <w:t xml:space="preserve">———. 2000. “From Data Analysis to Data Science.” In </w:t>
      </w:r>
      <w:r w:rsidRPr="001462DC">
        <w:rPr>
          <w:i/>
          <w:iCs/>
        </w:rPr>
        <w:t>Data Analysis, Classification, and Related Methods</w:t>
      </w:r>
      <w:r w:rsidRPr="001462DC">
        <w:t>, 329–334. Springer.</w:t>
      </w:r>
    </w:p>
    <w:p w14:paraId="6AC953A4" w14:textId="77777777" w:rsidR="001462DC" w:rsidRPr="001462DC" w:rsidRDefault="001462DC" w:rsidP="001462DC">
      <w:pPr>
        <w:pStyle w:val="Bibliography"/>
      </w:pPr>
      <w:r w:rsidRPr="001462DC">
        <w:t xml:space="preserve">———. 2004. “Memories of Chikio Hayashi and His Great Achievement.” In </w:t>
      </w:r>
      <w:r w:rsidRPr="001462DC">
        <w:rPr>
          <w:i/>
          <w:iCs/>
        </w:rPr>
        <w:t>ResearchGate</w:t>
      </w:r>
      <w:r w:rsidRPr="001462DC">
        <w:t>. https://www.researchgate.net/publication/268719699_Memories_of_Chikio_Hayashi_and_his_great_achievement_2004.</w:t>
      </w:r>
    </w:p>
    <w:p w14:paraId="489AB60F" w14:textId="77777777" w:rsidR="001462DC" w:rsidRPr="001462DC" w:rsidRDefault="001462DC" w:rsidP="001462DC">
      <w:pPr>
        <w:pStyle w:val="Bibliography"/>
      </w:pPr>
      <w:r w:rsidRPr="001462DC">
        <w:t xml:space="preserve">Ojeda, Tony, Sean Patrick Murphy, Benjamin Bengfort, and Abhijit Dasgupta. 2014. </w:t>
      </w:r>
      <w:r w:rsidRPr="001462DC">
        <w:rPr>
          <w:i/>
          <w:iCs/>
        </w:rPr>
        <w:t>Practical Data Science Cookbook</w:t>
      </w:r>
      <w:r w:rsidRPr="001462DC">
        <w:t>. Packt Publishing Ltd. https://books.google.com/books?hl=en&amp;lr=&amp;id=E5efBAAAQBAJ&amp;oi=fnd&amp;pg=PT26&amp;dq=Practical+Data+Science+Cookbook&amp;ots=650uyURSvh&amp;sig=-bLGPIvgMs0j4ligtBSUQlsu4jI.</w:t>
      </w:r>
    </w:p>
    <w:p w14:paraId="72474479" w14:textId="77777777" w:rsidR="001462DC" w:rsidRPr="001462DC" w:rsidRDefault="001462DC" w:rsidP="001462DC">
      <w:pPr>
        <w:pStyle w:val="Bibliography"/>
      </w:pPr>
      <w:r w:rsidRPr="001462DC">
        <w:t xml:space="preserve">Parsons, Mark A. 2019. “Revised Focus and Scope.” </w:t>
      </w:r>
      <w:r w:rsidRPr="001462DC">
        <w:rPr>
          <w:i/>
          <w:iCs/>
        </w:rPr>
        <w:t>The Data Science Journal</w:t>
      </w:r>
      <w:r w:rsidRPr="001462DC">
        <w:t>, November 6, 2019. http://datascience.codata.org/.</w:t>
      </w:r>
    </w:p>
    <w:p w14:paraId="331ACCCB" w14:textId="77777777" w:rsidR="001462DC" w:rsidRPr="001462DC" w:rsidRDefault="001462DC" w:rsidP="001462DC">
      <w:pPr>
        <w:pStyle w:val="Bibliography"/>
      </w:pPr>
      <w:r w:rsidRPr="001462DC">
        <w:t>Parzen, Emanuel. 1977. “Nonparametric Statistical Data Science: A Unified Approach Based on Density Estimation and Testing for’White Noise’.” STATE UNIV OF NEW YORK AT BUFFALO AMHERST STATISTICAL SCIENCE DIV.</w:t>
      </w:r>
    </w:p>
    <w:p w14:paraId="262F64E2" w14:textId="77777777" w:rsidR="001462DC" w:rsidRPr="001462DC" w:rsidRDefault="001462DC" w:rsidP="001462DC">
      <w:pPr>
        <w:pStyle w:val="Bibliography"/>
      </w:pPr>
      <w:r w:rsidRPr="001462DC">
        <w:t xml:space="preserve">———. 1979. “Nonparametric Statistical Data Modeling.” </w:t>
      </w:r>
      <w:r w:rsidRPr="001462DC">
        <w:rPr>
          <w:i/>
          <w:iCs/>
        </w:rPr>
        <w:t>Journal of the American Statistical Association</w:t>
      </w:r>
      <w:r w:rsidRPr="001462DC">
        <w:t xml:space="preserve"> 74 (365): 105–21. https://doi.org/10.2307/2286734.</w:t>
      </w:r>
    </w:p>
    <w:p w14:paraId="033E037A" w14:textId="77777777" w:rsidR="001462DC" w:rsidRPr="001462DC" w:rsidRDefault="001462DC" w:rsidP="001462DC">
      <w:pPr>
        <w:pStyle w:val="Bibliography"/>
      </w:pPr>
      <w:r w:rsidRPr="001462DC">
        <w:lastRenderedPageBreak/>
        <w:t xml:space="preserve">Parzen, Emanuel, and Subhadeep Mukhopadhyay. 2013. “LP Mixed Data Science : Outline of Theory.” </w:t>
      </w:r>
      <w:r w:rsidRPr="001462DC">
        <w:rPr>
          <w:i/>
          <w:iCs/>
        </w:rPr>
        <w:t>ArXiv:1311.0562 [Math, Stat]</w:t>
      </w:r>
      <w:r w:rsidRPr="001462DC">
        <w:t>, November. http://arxiv.org/abs/1311.0562.</w:t>
      </w:r>
    </w:p>
    <w:p w14:paraId="7D181CD5" w14:textId="77777777" w:rsidR="001462DC" w:rsidRPr="001462DC" w:rsidRDefault="001462DC" w:rsidP="001462DC">
      <w:pPr>
        <w:pStyle w:val="Bibliography"/>
      </w:pPr>
      <w:r w:rsidRPr="001462DC">
        <w:t xml:space="preserve">Patil, D. J. 2011. “Building Data Science Teams.” </w:t>
      </w:r>
      <w:r w:rsidRPr="001462DC">
        <w:rPr>
          <w:i/>
          <w:iCs/>
        </w:rPr>
        <w:t>O’Reilly Radar</w:t>
      </w:r>
      <w:r w:rsidRPr="001462DC">
        <w:t>, September 2011. http://radar.oreilly.com/2011/09/building-data-science-teams.html.</w:t>
      </w:r>
    </w:p>
    <w:p w14:paraId="21171C75" w14:textId="77777777" w:rsidR="001462DC" w:rsidRPr="001462DC" w:rsidRDefault="001462DC" w:rsidP="001462DC">
      <w:pPr>
        <w:pStyle w:val="Bibliography"/>
      </w:pPr>
      <w:r w:rsidRPr="001462DC">
        <w:rPr>
          <w:i/>
          <w:iCs/>
        </w:rPr>
        <w:t>Perceptual Cognitive Development</w:t>
      </w:r>
      <w:r w:rsidRPr="001462DC">
        <w:t>. 1968. Vol. 4. The Institute.</w:t>
      </w:r>
    </w:p>
    <w:p w14:paraId="0EAB6F7A" w14:textId="77777777" w:rsidR="001462DC" w:rsidRPr="001462DC" w:rsidRDefault="001462DC" w:rsidP="001462DC">
      <w:pPr>
        <w:pStyle w:val="Bibliography"/>
      </w:pPr>
      <w:r w:rsidRPr="001462DC">
        <w:t xml:space="preserve">Piatetsky-Shapiro, Gregory. 1991. “Knowledge Disovery in Real Databases: A Report on the IJCAI-89 Workshop.” </w:t>
      </w:r>
      <w:r w:rsidRPr="001462DC">
        <w:rPr>
          <w:i/>
          <w:iCs/>
        </w:rPr>
        <w:t>AI Magazine</w:t>
      </w:r>
      <w:r w:rsidRPr="001462DC">
        <w:t>, January 1991.</w:t>
      </w:r>
    </w:p>
    <w:p w14:paraId="61E04CEC" w14:textId="77777777" w:rsidR="001462DC" w:rsidRPr="001462DC" w:rsidRDefault="001462DC" w:rsidP="001462DC">
      <w:pPr>
        <w:pStyle w:val="Bibliography"/>
      </w:pPr>
      <w:r w:rsidRPr="001462DC">
        <w:t>Porter, Michael D. 2020. “A Framework for Data Science.”</w:t>
      </w:r>
    </w:p>
    <w:p w14:paraId="74F3DD03" w14:textId="77777777" w:rsidR="001462DC" w:rsidRPr="001462DC" w:rsidRDefault="001462DC" w:rsidP="001462DC">
      <w:pPr>
        <w:pStyle w:val="Bibliography"/>
      </w:pPr>
      <w:r w:rsidRPr="001462DC">
        <w:t xml:space="preserve">Propp, V. I.A, and A. Dundes. 1977. </w:t>
      </w:r>
      <w:r w:rsidRPr="001462DC">
        <w:rPr>
          <w:i/>
          <w:iCs/>
        </w:rPr>
        <w:t>Morphology of the Folktale</w:t>
      </w:r>
      <w:r w:rsidRPr="001462DC">
        <w:t>. University of Texas Press.</w:t>
      </w:r>
    </w:p>
    <w:p w14:paraId="4A72AFC7" w14:textId="77777777" w:rsidR="001462DC" w:rsidRPr="001462DC" w:rsidRDefault="001462DC" w:rsidP="001462DC">
      <w:pPr>
        <w:pStyle w:val="Bibliography"/>
      </w:pPr>
      <w:r w:rsidRPr="001462DC">
        <w:t xml:space="preserve">Ratner, Bruce. 2017. </w:t>
      </w:r>
      <w:r w:rsidRPr="001462DC">
        <w:rPr>
          <w:i/>
          <w:iCs/>
        </w:rPr>
        <w:t>Statistical and Machine-Learning Data Mining: Techniques for Better Predictive Modeling and Analysis of Big Data, Third Edition</w:t>
      </w:r>
      <w:r w:rsidRPr="001462DC">
        <w:t>. CRC Press.</w:t>
      </w:r>
    </w:p>
    <w:p w14:paraId="2CCE5084" w14:textId="77777777" w:rsidR="001462DC" w:rsidRPr="001462DC" w:rsidRDefault="001462DC" w:rsidP="001462DC">
      <w:pPr>
        <w:pStyle w:val="Bibliography"/>
      </w:pPr>
      <w:r w:rsidRPr="001462DC">
        <w:t xml:space="preserve">Ricœur, Paul. 1967. </w:t>
      </w:r>
      <w:r w:rsidRPr="001462DC">
        <w:rPr>
          <w:i/>
          <w:iCs/>
        </w:rPr>
        <w:t>The Symbolism of Evil</w:t>
      </w:r>
      <w:r w:rsidRPr="001462DC">
        <w:t>. Beacon Press.</w:t>
      </w:r>
    </w:p>
    <w:p w14:paraId="01F3AF06" w14:textId="77777777" w:rsidR="001462DC" w:rsidRPr="001462DC" w:rsidRDefault="001462DC" w:rsidP="001462DC">
      <w:pPr>
        <w:pStyle w:val="Bibliography"/>
      </w:pPr>
      <w:r w:rsidRPr="001462DC">
        <w:t xml:space="preserve">Rodriguez, Robert. 2012. “Big Data and Better Data.” </w:t>
      </w:r>
      <w:r w:rsidRPr="001462DC">
        <w:rPr>
          <w:i/>
          <w:iCs/>
        </w:rPr>
        <w:t>Amstat News</w:t>
      </w:r>
      <w:r w:rsidRPr="001462DC">
        <w:t xml:space="preserve"> (blog). June 1, 2012. https://magazine.amstat.org/blog/2012/06/01/prescorner/.</w:t>
      </w:r>
    </w:p>
    <w:p w14:paraId="7C8E2F33" w14:textId="77777777" w:rsidR="001462DC" w:rsidRPr="001462DC" w:rsidRDefault="001462DC" w:rsidP="001462DC">
      <w:pPr>
        <w:pStyle w:val="Bibliography"/>
      </w:pPr>
      <w:r w:rsidRPr="001462DC">
        <w:t xml:space="preserve">Rodriguez, Robert, Marie Davidian, and Nathaniel Schenker. 2013. “The ASA and Big Data.” </w:t>
      </w:r>
      <w:r w:rsidRPr="001462DC">
        <w:rPr>
          <w:i/>
          <w:iCs/>
        </w:rPr>
        <w:t>Amstat News</w:t>
      </w:r>
      <w:r w:rsidRPr="001462DC">
        <w:t xml:space="preserve"> (blog). June 1, 2013. https://magazine.amstat.org/blog/2013/06/01/the-asa-and-big-data/.</w:t>
      </w:r>
    </w:p>
    <w:p w14:paraId="75B5B64E" w14:textId="77777777" w:rsidR="001462DC" w:rsidRPr="001462DC" w:rsidRDefault="001462DC" w:rsidP="001462DC">
      <w:pPr>
        <w:pStyle w:val="Bibliography"/>
      </w:pPr>
      <w:r w:rsidRPr="001462DC">
        <w:t xml:space="preserve">Rooney, Ben. 2012. “Big Data’s Big Problem: Little Talent.” </w:t>
      </w:r>
      <w:r w:rsidRPr="001462DC">
        <w:rPr>
          <w:i/>
          <w:iCs/>
        </w:rPr>
        <w:t>Wall Street Journal</w:t>
      </w:r>
      <w:r w:rsidRPr="001462DC">
        <w:t>, April 29, 2012, sec. Tech. https://online.wsj.com/article/SB10001424052702304723304577365700368073674.html.</w:t>
      </w:r>
    </w:p>
    <w:p w14:paraId="571FCC24" w14:textId="77777777" w:rsidR="001462DC" w:rsidRPr="001462DC" w:rsidRDefault="001462DC" w:rsidP="001462DC">
      <w:pPr>
        <w:pStyle w:val="Bibliography"/>
      </w:pPr>
      <w:r w:rsidRPr="001462DC">
        <w:t xml:space="preserve">Shannon, C. E. 1948. “A Mathematical Theory of Communication.” </w:t>
      </w:r>
      <w:r w:rsidRPr="001462DC">
        <w:rPr>
          <w:i/>
          <w:iCs/>
        </w:rPr>
        <w:t>Bell Systems Technical Journal</w:t>
      </w:r>
      <w:r w:rsidRPr="001462DC">
        <w:t xml:space="preserve"> 27: 379–423 and 623–656.</w:t>
      </w:r>
    </w:p>
    <w:p w14:paraId="79E75A04" w14:textId="77777777" w:rsidR="001462DC" w:rsidRPr="001462DC" w:rsidRDefault="001462DC" w:rsidP="001462DC">
      <w:pPr>
        <w:pStyle w:val="Bibliography"/>
      </w:pPr>
      <w:r w:rsidRPr="001462DC">
        <w:t xml:space="preserve">Shapiro, Ehud, Stuart Rison, Andrew Phillips, Andrew Herbert, Editors, and Stephen Emmott. 2006. </w:t>
      </w:r>
      <w:r w:rsidRPr="001462DC">
        <w:rPr>
          <w:i/>
          <w:iCs/>
        </w:rPr>
        <w:t>Towards 2020 Science</w:t>
      </w:r>
      <w:r w:rsidRPr="001462DC">
        <w:t>. Microsoft. https://www.microsoft.com/en-us/research/publication/towards-2020-science-2/.</w:t>
      </w:r>
    </w:p>
    <w:p w14:paraId="3B753C98" w14:textId="77777777" w:rsidR="001462DC" w:rsidRPr="001462DC" w:rsidRDefault="001462DC" w:rsidP="001462DC">
      <w:pPr>
        <w:pStyle w:val="Bibliography"/>
      </w:pPr>
      <w:r w:rsidRPr="001462DC">
        <w:t xml:space="preserve">Simberloff, Daniel, B. C. Barish, K. K. Droegemeier, D. Etter, N. Fedoroff, K. Ford, L. Lanzerotti, A. Leshner, J. Lubchenco, and M. Rossmann. 2005. “Long-Lived Digital Data Collections: Enabling Research and Education in the 21st Century.” </w:t>
      </w:r>
      <w:r w:rsidRPr="001462DC">
        <w:rPr>
          <w:i/>
          <w:iCs/>
        </w:rPr>
        <w:t>National Science Foundation</w:t>
      </w:r>
      <w:r w:rsidRPr="001462DC">
        <w:t>.</w:t>
      </w:r>
    </w:p>
    <w:p w14:paraId="1BA277DA" w14:textId="77777777" w:rsidR="001462DC" w:rsidRPr="001462DC" w:rsidRDefault="001462DC" w:rsidP="001462DC">
      <w:pPr>
        <w:pStyle w:val="Bibliography"/>
      </w:pPr>
      <w:r w:rsidRPr="001462DC">
        <w:t xml:space="preserve">Situngkir, Hokky. 2015. “Indonesia Embraces the Data Science.” </w:t>
      </w:r>
      <w:r w:rsidRPr="001462DC">
        <w:rPr>
          <w:i/>
          <w:iCs/>
        </w:rPr>
        <w:t>ArXiv:1508.02387 [Cs]</w:t>
      </w:r>
      <w:r w:rsidRPr="001462DC">
        <w:t>, August. http://arxiv.org/abs/1508.02387.</w:t>
      </w:r>
    </w:p>
    <w:p w14:paraId="42DC9780" w14:textId="77777777" w:rsidR="001462DC" w:rsidRPr="001462DC" w:rsidRDefault="001462DC" w:rsidP="001462DC">
      <w:pPr>
        <w:pStyle w:val="Bibliography"/>
      </w:pPr>
      <w:r w:rsidRPr="001462DC">
        <w:t xml:space="preserve">Smith, F. 2006. “Data Science as an Academic Discipline.” </w:t>
      </w:r>
      <w:r w:rsidRPr="001462DC">
        <w:rPr>
          <w:i/>
          <w:iCs/>
        </w:rPr>
        <w:t>Data Science Journal</w:t>
      </w:r>
      <w:r w:rsidRPr="001462DC">
        <w:t xml:space="preserve"> 5 (0): 163–64.</w:t>
      </w:r>
    </w:p>
    <w:p w14:paraId="23ACD0E9" w14:textId="77777777" w:rsidR="001462DC" w:rsidRPr="001462DC" w:rsidRDefault="001462DC" w:rsidP="001462DC">
      <w:pPr>
        <w:pStyle w:val="Bibliography"/>
      </w:pPr>
      <w:r w:rsidRPr="001462DC">
        <w:rPr>
          <w:i/>
          <w:iCs/>
        </w:rPr>
        <w:t>St. Louis Post-Dispatch</w:t>
      </w:r>
      <w:r w:rsidRPr="001462DC">
        <w:t>. 2014. “Allen, Robert (Bob) E. Died July 1st.,” July 6, 2014. https://advance.lexis.com/api/document?collection=news&amp;id=urn:contentItem:5CKR-KK01-DY37-30GF-00000-00&amp;context=1516831.</w:t>
      </w:r>
    </w:p>
    <w:p w14:paraId="37D73218" w14:textId="77777777" w:rsidR="001462DC" w:rsidRPr="001462DC" w:rsidRDefault="001462DC" w:rsidP="001462DC">
      <w:pPr>
        <w:pStyle w:val="Bibliography"/>
      </w:pPr>
      <w:r w:rsidRPr="001462DC">
        <w:t xml:space="preserve">Suchman, Lucy A. 1987. </w:t>
      </w:r>
      <w:r w:rsidRPr="001462DC">
        <w:rPr>
          <w:i/>
          <w:iCs/>
        </w:rPr>
        <w:t>Plans and Situated Actions: The Problem of Human-Machine Communication</w:t>
      </w:r>
      <w:r w:rsidRPr="001462DC">
        <w:t>. 2nd ed. Cambridge University Press.</w:t>
      </w:r>
    </w:p>
    <w:p w14:paraId="55A98614" w14:textId="77777777" w:rsidR="001462DC" w:rsidRPr="001462DC" w:rsidRDefault="001462DC" w:rsidP="001462DC">
      <w:pPr>
        <w:pStyle w:val="Bibliography"/>
      </w:pPr>
      <w:r w:rsidRPr="001462DC">
        <w:t>Swan, Alma, and Sheridan Brown. 2008. “The Skills, Role and Career Structure of Data Scientists and Curators: An Assessment of Current Practice and Future Needs.” Programme/Project deposit. September 2, 2008. http://repository.jisc.ac.uk/245/.</w:t>
      </w:r>
    </w:p>
    <w:p w14:paraId="6389926B" w14:textId="77777777" w:rsidR="001462DC" w:rsidRPr="001462DC" w:rsidRDefault="001462DC" w:rsidP="001462DC">
      <w:pPr>
        <w:pStyle w:val="Bibliography"/>
      </w:pPr>
      <w:r w:rsidRPr="001462DC">
        <w:lastRenderedPageBreak/>
        <w:t xml:space="preserve">Tarde, Gabriel de, and Elsie Worthington Clews Parsons. 1903. </w:t>
      </w:r>
      <w:r w:rsidRPr="001462DC">
        <w:rPr>
          <w:i/>
          <w:iCs/>
        </w:rPr>
        <w:t>The Laws of Imitation</w:t>
      </w:r>
      <w:r w:rsidRPr="001462DC">
        <w:t>. New York : H. Holt and Company. http://archive.org/details/lawsofimitation00tard.</w:t>
      </w:r>
    </w:p>
    <w:p w14:paraId="2FC2F4F4" w14:textId="77777777" w:rsidR="001462DC" w:rsidRPr="001462DC" w:rsidRDefault="001462DC" w:rsidP="001462DC">
      <w:pPr>
        <w:pStyle w:val="Bibliography"/>
      </w:pPr>
      <w:r w:rsidRPr="001462DC">
        <w:t xml:space="preserve">Targeted News Service. 2008. “Data Scientist Joins Rensselaer Tetherless World Research Constellation.” </w:t>
      </w:r>
      <w:r w:rsidRPr="001462DC">
        <w:rPr>
          <w:i/>
          <w:iCs/>
        </w:rPr>
        <w:t>Targeted News Service</w:t>
      </w:r>
      <w:r w:rsidRPr="001462DC">
        <w:t>, November 13, 2008. https://advance.lexis.com/document/?pdmfid=1516831&amp;crid=854408e9-c5a7-4f17-a0fb-7b790a719e8f&amp;pddocfullpath=%2Fshared%2Fdocument%2Fnews%2Furn%3AcontentItem%3A4VD9-W4P0-TYCS-10KJ-00000-00&amp;pdcontentcomponentid=299219&amp;pdteaserkey=sr32&amp;pditab=allpods&amp;ecomp=gb63k&amp;earg=sr32&amp;prid=19e1f7de-2617-49de-93da-706f9a17e95e.</w:t>
      </w:r>
    </w:p>
    <w:p w14:paraId="653C0590" w14:textId="77777777" w:rsidR="001462DC" w:rsidRPr="001462DC" w:rsidRDefault="001462DC" w:rsidP="001462DC">
      <w:pPr>
        <w:pStyle w:val="Bibliography"/>
      </w:pPr>
      <w:r w:rsidRPr="001462DC">
        <w:t xml:space="preserve">“The Data Science Process.” 2016. </w:t>
      </w:r>
      <w:r w:rsidRPr="001462DC">
        <w:rPr>
          <w:i/>
          <w:iCs/>
        </w:rPr>
        <w:t>KDnuggets</w:t>
      </w:r>
      <w:r w:rsidRPr="001462DC">
        <w:t xml:space="preserve"> (blog). March 2016. https://www.kdnuggets.com/the-data-science-process-2.html/.</w:t>
      </w:r>
    </w:p>
    <w:p w14:paraId="4AAE45BF" w14:textId="77777777" w:rsidR="001462DC" w:rsidRPr="001462DC" w:rsidRDefault="001462DC" w:rsidP="001462DC">
      <w:pPr>
        <w:pStyle w:val="Bibliography"/>
      </w:pPr>
      <w:r w:rsidRPr="001462DC">
        <w:rPr>
          <w:i/>
          <w:iCs/>
        </w:rPr>
        <w:t>The New York Times</w:t>
      </w:r>
      <w:r w:rsidRPr="001462DC">
        <w:t>. 1966. “Mohawk Data Sciences,” July 30, 1966, sec. Archives. https://www.nytimes.com/1966/07/30/archives/mohawk-data-sciences.html.</w:t>
      </w:r>
    </w:p>
    <w:p w14:paraId="1AB68176" w14:textId="77777777" w:rsidR="001462DC" w:rsidRPr="001462DC" w:rsidRDefault="001462DC" w:rsidP="001462DC">
      <w:pPr>
        <w:pStyle w:val="Bibliography"/>
      </w:pPr>
      <w:r w:rsidRPr="001462DC">
        <w:t xml:space="preserve">Tukey, John W. 1962. “The Future of Data Analysis.” </w:t>
      </w:r>
      <w:r w:rsidRPr="001462DC">
        <w:rPr>
          <w:i/>
          <w:iCs/>
        </w:rPr>
        <w:t>The Annals of Mathematical Statistics</w:t>
      </w:r>
      <w:r w:rsidRPr="001462DC">
        <w:t xml:space="preserve"> 33 (1): 1–67.</w:t>
      </w:r>
    </w:p>
    <w:p w14:paraId="669153DF" w14:textId="77777777" w:rsidR="001462DC" w:rsidRPr="001462DC" w:rsidRDefault="001462DC" w:rsidP="001462DC">
      <w:pPr>
        <w:pStyle w:val="Bibliography"/>
      </w:pPr>
      <w:r w:rsidRPr="001462DC">
        <w:t xml:space="preserve">———. 1979. “Nonparametric Statistical Data Modeling: Comment.” </w:t>
      </w:r>
      <w:r w:rsidRPr="001462DC">
        <w:rPr>
          <w:i/>
          <w:iCs/>
        </w:rPr>
        <w:t>Journal of the American Statistical Association</w:t>
      </w:r>
      <w:r w:rsidRPr="001462DC">
        <w:t xml:space="preserve"> 74 (365): 121–22. https://doi.org/10.2307/2286735.</w:t>
      </w:r>
    </w:p>
    <w:p w14:paraId="704B8134" w14:textId="77777777" w:rsidR="001462DC" w:rsidRPr="001462DC" w:rsidRDefault="001462DC" w:rsidP="001462DC">
      <w:pPr>
        <w:pStyle w:val="Bibliography"/>
      </w:pPr>
      <w:r w:rsidRPr="001462DC">
        <w:t xml:space="preserve">“UNIVAC.” 2020. In </w:t>
      </w:r>
      <w:r w:rsidRPr="001462DC">
        <w:rPr>
          <w:i/>
          <w:iCs/>
        </w:rPr>
        <w:t>Wikipedia</w:t>
      </w:r>
      <w:r w:rsidRPr="001462DC">
        <w:t>. https://en.wikipedia.org/w/index.php?title=UNIVAC&amp;oldid=964044972.</w:t>
      </w:r>
    </w:p>
    <w:p w14:paraId="1BA89703" w14:textId="77777777" w:rsidR="001462DC" w:rsidRPr="001462DC" w:rsidRDefault="001462DC" w:rsidP="001462DC">
      <w:pPr>
        <w:pStyle w:val="Bibliography"/>
      </w:pPr>
      <w:r w:rsidRPr="001462DC">
        <w:t>Unsworth, John. 2000. “Scholarly Primitives: What Methods Do Humanities Researchers Have in Common, and How Might Our Tools Reflect This?” In . King’s College, London. http://www3.isrl.illinois.edu/~unsworth//Kings.5-00/primitives.html.</w:t>
      </w:r>
    </w:p>
    <w:p w14:paraId="2DB60FF4" w14:textId="77777777" w:rsidR="001462DC" w:rsidRPr="001462DC" w:rsidRDefault="001462DC" w:rsidP="001462DC">
      <w:pPr>
        <w:pStyle w:val="Bibliography"/>
      </w:pPr>
      <w:r w:rsidRPr="001462DC">
        <w:t xml:space="preserve">Varian, Hal R. 2010. “Computer Mediated Transactions.” </w:t>
      </w:r>
      <w:r w:rsidRPr="001462DC">
        <w:rPr>
          <w:i/>
          <w:iCs/>
        </w:rPr>
        <w:t>American Economic Review</w:t>
      </w:r>
      <w:r w:rsidRPr="001462DC">
        <w:t xml:space="preserve"> 100 (2): 1–10. https://doi.org/10.1257/aer.100.2.1.</w:t>
      </w:r>
    </w:p>
    <w:p w14:paraId="3C8ED085" w14:textId="77777777" w:rsidR="001462DC" w:rsidRPr="001462DC" w:rsidRDefault="001462DC" w:rsidP="001462DC">
      <w:pPr>
        <w:pStyle w:val="Bibliography"/>
      </w:pPr>
      <w:r w:rsidRPr="001462DC">
        <w:t xml:space="preserve">Waismann, Friedrich. 1946. “The Many-Level-Structure of Language.” </w:t>
      </w:r>
      <w:r w:rsidRPr="001462DC">
        <w:rPr>
          <w:i/>
          <w:iCs/>
        </w:rPr>
        <w:t>Synthese</w:t>
      </w:r>
      <w:r w:rsidRPr="001462DC">
        <w:t xml:space="preserve"> 5 (5/6): 221–29.</w:t>
      </w:r>
    </w:p>
    <w:p w14:paraId="4DE23FBA" w14:textId="77777777" w:rsidR="001462DC" w:rsidRPr="001462DC" w:rsidRDefault="001462DC" w:rsidP="001462DC">
      <w:pPr>
        <w:pStyle w:val="Bibliography"/>
      </w:pPr>
      <w:r w:rsidRPr="001462DC">
        <w:t xml:space="preserve">Watters, Audrey. 2011. “Data Science Is a Pipeline between Academic Disciplines.” </w:t>
      </w:r>
      <w:r w:rsidRPr="001462DC">
        <w:rPr>
          <w:i/>
          <w:iCs/>
        </w:rPr>
        <w:t>O’Reilly Radar</w:t>
      </w:r>
      <w:r w:rsidRPr="001462DC">
        <w:t xml:space="preserve"> (blog). August 16, 2011. http://radar.oreilly.com/2011/08/data-science-social-science-academic.html.</w:t>
      </w:r>
    </w:p>
    <w:p w14:paraId="7BB3B25C" w14:textId="77777777" w:rsidR="001462DC" w:rsidRPr="001462DC" w:rsidRDefault="001462DC" w:rsidP="001462DC">
      <w:pPr>
        <w:pStyle w:val="Bibliography"/>
      </w:pPr>
      <w:r w:rsidRPr="001462DC">
        <w:t>Wirth, Rüdiger, and Jochen Hipp. 1999. “CRISP-DM: Towards a Standard Process Model for Data Mining.”</w:t>
      </w:r>
    </w:p>
    <w:p w14:paraId="37CE73ED" w14:textId="77777777" w:rsidR="001462DC" w:rsidRPr="001462DC" w:rsidRDefault="001462DC" w:rsidP="001462DC">
      <w:pPr>
        <w:pStyle w:val="Bibliography"/>
      </w:pPr>
      <w:r w:rsidRPr="001462DC">
        <w:t xml:space="preserve">Witt, Michael. 2008. “Institutional Repositories and Research Data Curation in a Distributed Environment.” </w:t>
      </w:r>
      <w:r w:rsidRPr="001462DC">
        <w:rPr>
          <w:i/>
          <w:iCs/>
        </w:rPr>
        <w:t>Library Trends</w:t>
      </w:r>
      <w:r w:rsidRPr="001462DC">
        <w:t xml:space="preserve"> 57 (2): 191–201.</w:t>
      </w:r>
    </w:p>
    <w:p w14:paraId="0642125C" w14:textId="77777777" w:rsidR="001462DC" w:rsidRPr="001462DC" w:rsidRDefault="001462DC" w:rsidP="001462DC">
      <w:pPr>
        <w:pStyle w:val="Bibliography"/>
      </w:pPr>
      <w:r w:rsidRPr="001462DC">
        <w:t>Wladawsky-Berger, Irving. 2013. “Data Science - the Emergence of a New Discipline.” Irving Wladawsky-Berger. April 15, 2013. https://blog.irvingwb.com/blog/2013/04/data-science-the-potential-emergence-of-a-new-discipline.html.</w:t>
      </w:r>
    </w:p>
    <w:p w14:paraId="2FC6FCEF" w14:textId="77777777" w:rsidR="001462DC" w:rsidRPr="001462DC" w:rsidRDefault="001462DC" w:rsidP="001462DC">
      <w:pPr>
        <w:pStyle w:val="Bibliography"/>
      </w:pPr>
      <w:r w:rsidRPr="001462DC">
        <w:t xml:space="preserve">Woodie, Alex. 2016. “For Data Scientists, What’s in a Name Really Matters.” Datanami. March 29, 2016. </w:t>
      </w:r>
      <w:r w:rsidRPr="001462DC">
        <w:lastRenderedPageBreak/>
        <w:t>https://www.datanami.com/2016/03/29/data-scientists-whats-name-really-matters/.</w:t>
      </w:r>
    </w:p>
    <w:p w14:paraId="7FE2286C" w14:textId="77777777" w:rsidR="001462DC" w:rsidRPr="001462DC" w:rsidRDefault="001462DC" w:rsidP="001462DC">
      <w:pPr>
        <w:pStyle w:val="Bibliography"/>
      </w:pPr>
      <w:r w:rsidRPr="001462DC">
        <w:t>Wu, C. F. Jeff. 1997. “Statistics = Data Science?”</w:t>
      </w:r>
    </w:p>
    <w:p w14:paraId="2235C201" w14:textId="77777777" w:rsidR="001462DC" w:rsidRPr="001462DC" w:rsidRDefault="001462DC" w:rsidP="001462DC">
      <w:pPr>
        <w:pStyle w:val="Bibliography"/>
      </w:pPr>
      <w:r w:rsidRPr="001462DC">
        <w:t xml:space="preserve">Yajima, Keiji, ed. 1990. “Japanese Classification Society (JCS).” </w:t>
      </w:r>
      <w:r w:rsidRPr="001462DC">
        <w:rPr>
          <w:i/>
          <w:iCs/>
        </w:rPr>
        <w:t>International Federation of Classification Societies Newsletter</w:t>
      </w:r>
      <w:r w:rsidRPr="001462DC">
        <w:t xml:space="preserve"> 1 (October).</w:t>
      </w:r>
    </w:p>
    <w:p w14:paraId="03606321" w14:textId="77777777" w:rsidR="001462DC" w:rsidRPr="001462DC" w:rsidRDefault="001462DC" w:rsidP="001462DC">
      <w:pPr>
        <w:pStyle w:val="Bibliography"/>
      </w:pPr>
      <w:r w:rsidRPr="001462DC">
        <w:t xml:space="preserve">Yan, Donghui, and Gary E. Davis. 2019. “A First Course in Data Science.” </w:t>
      </w:r>
      <w:r w:rsidRPr="001462DC">
        <w:rPr>
          <w:i/>
          <w:iCs/>
        </w:rPr>
        <w:t>Journal of Statistics Education</w:t>
      </w:r>
      <w:r w:rsidRPr="001462DC">
        <w:t xml:space="preserve"> 27 (2): 99–109. https://doi.org/10.1080/10691898.2019.1623136.</w:t>
      </w:r>
    </w:p>
    <w:p w14:paraId="23C79666" w14:textId="77777777" w:rsidR="001462DC" w:rsidRPr="001462DC" w:rsidRDefault="001462DC" w:rsidP="001462DC">
      <w:pPr>
        <w:pStyle w:val="Bibliography"/>
      </w:pPr>
      <w:r w:rsidRPr="001462DC">
        <w:t xml:space="preserve">Yau, Nathan. 2009a. “Google’s Chief Economist Hal Varian on Statistics and Data.” </w:t>
      </w:r>
      <w:r w:rsidRPr="001462DC">
        <w:rPr>
          <w:i/>
          <w:iCs/>
        </w:rPr>
        <w:t>FlowingData</w:t>
      </w:r>
      <w:r w:rsidRPr="001462DC">
        <w:t xml:space="preserve"> (blog). February 25, 2009. https://flowingdata.com/2009/02/25/googles-chief-economist-hal-varian-on-statistics-and-data/.</w:t>
      </w:r>
    </w:p>
    <w:p w14:paraId="3AE17D61" w14:textId="77777777" w:rsidR="001462DC" w:rsidRPr="001462DC" w:rsidRDefault="001462DC" w:rsidP="001462DC">
      <w:pPr>
        <w:pStyle w:val="Bibliography"/>
      </w:pPr>
      <w:r w:rsidRPr="001462DC">
        <w:t xml:space="preserve">———. 2009b. “Rise of the Data Scientist.” </w:t>
      </w:r>
      <w:r w:rsidRPr="001462DC">
        <w:rPr>
          <w:i/>
          <w:iCs/>
        </w:rPr>
        <w:t>FlowingData</w:t>
      </w:r>
      <w:r w:rsidRPr="001462DC">
        <w:t xml:space="preserve"> (blog). June 4, 2009. https://flowingdata.com/2009/06/04/rise-of-the-data-scientist/.</w:t>
      </w:r>
    </w:p>
    <w:p w14:paraId="7793C029" w14:textId="77777777" w:rsidR="001462DC" w:rsidRPr="001462DC" w:rsidRDefault="001462DC" w:rsidP="001462DC">
      <w:pPr>
        <w:pStyle w:val="Bibliography"/>
      </w:pPr>
      <w:r w:rsidRPr="001462DC">
        <w:t xml:space="preserve">Zhu, Yangyong, and Yun Xiong. 2015. “Defining Data Science.” </w:t>
      </w:r>
      <w:r w:rsidRPr="001462DC">
        <w:rPr>
          <w:i/>
          <w:iCs/>
        </w:rPr>
        <w:t>ArXiv:1501.05039 [Cs]</w:t>
      </w:r>
      <w:r w:rsidRPr="001462DC">
        <w:t>, January. http://arxiv.org/abs/1501.05039.</w:t>
      </w:r>
    </w:p>
    <w:p w14:paraId="7A3FE17F" w14:textId="77777777" w:rsidR="001462DC" w:rsidRPr="001462DC" w:rsidRDefault="001462DC" w:rsidP="001462DC">
      <w:pPr>
        <w:pStyle w:val="Bibliography"/>
      </w:pPr>
      <w:r w:rsidRPr="001462DC">
        <w:t xml:space="preserve">Zhu, Yangyong, Ning Zhong, and Yun Xiong. 2009. “Data Explosion, Data Nature and Dataology.” In </w:t>
      </w:r>
      <w:r w:rsidRPr="001462DC">
        <w:rPr>
          <w:i/>
          <w:iCs/>
        </w:rPr>
        <w:t>Brain Informatics</w:t>
      </w:r>
      <w:r w:rsidRPr="001462DC">
        <w:t>, edited by Ning Zhong, Kuncheng Li, Shengfu Lu, and Lin Chen, 147–58. Lecture Notes in Computer Science. Berlin, Heidelberg: Springer. https://doi.org/10.1007/978-3-642-04954-5_25.</w:t>
      </w:r>
    </w:p>
    <w:p w14:paraId="7FBAC808" w14:textId="77777777" w:rsidR="001462DC" w:rsidRPr="001462DC" w:rsidRDefault="001462DC" w:rsidP="001462DC">
      <w:pPr>
        <w:pStyle w:val="Bibliography"/>
      </w:pPr>
      <w:r w:rsidRPr="001462DC">
        <w:t xml:space="preserve">Zuboff, Shoshana. 2019. </w:t>
      </w:r>
      <w:r w:rsidRPr="001462DC">
        <w:rPr>
          <w:i/>
          <w:iCs/>
        </w:rPr>
        <w:t>The Age of Surveillance Capitalism: The Fight for a Human Future at the New Frontier of Power</w:t>
      </w:r>
      <w:r w:rsidRPr="001462DC">
        <w:t>. 1 edition. New York: PublicAffairs.</w:t>
      </w:r>
    </w:p>
    <w:p w14:paraId="50CF497D" w14:textId="3DE8434B" w:rsidR="007B7D55" w:rsidRDefault="00E5542C" w:rsidP="00016105">
      <w:pPr>
        <w:pStyle w:val="Heading1"/>
      </w:pPr>
      <w:r>
        <w:fldChar w:fldCharType="end"/>
      </w:r>
      <w:bookmarkStart w:id="497" w:name="_Toc48290921"/>
      <w:r w:rsidR="007B7D55">
        <w:t>Images</w:t>
      </w:r>
      <w:bookmarkEnd w:id="497"/>
    </w:p>
    <w:p w14:paraId="132E3943" w14:textId="767E9A31" w:rsidR="00CD1315" w:rsidRDefault="00CD1315" w:rsidP="003F46F9">
      <w:pPr>
        <w:pStyle w:val="Heading2"/>
      </w:pPr>
      <w:bookmarkStart w:id="498" w:name="_Toc48290922"/>
      <w:r>
        <w:t>Data Science Process</w:t>
      </w:r>
      <w:bookmarkEnd w:id="498"/>
    </w:p>
    <w:p w14:paraId="25454EAC" w14:textId="77777777" w:rsidR="00884964" w:rsidRPr="00884964" w:rsidRDefault="00FA7947" w:rsidP="00884964">
      <w:pPr>
        <w:pStyle w:val="Bibliography"/>
        <w:rPr>
          <w:color w:val="0000FF"/>
        </w:rPr>
      </w:pPr>
      <w:r>
        <w:fldChar w:fldCharType="begin"/>
      </w:r>
      <w:r>
        <w:instrText xml:space="preserve"> HYPERLINK "https://www.kdnuggets.com/2016/03/data-science-process.html" </w:instrText>
      </w:r>
      <w:r>
        <w:fldChar w:fldCharType="separate"/>
      </w:r>
      <w:r w:rsidR="00884964" w:rsidRPr="00884964">
        <w:rPr>
          <w:i/>
          <w:iCs/>
          <w:color w:val="0000FF"/>
        </w:rPr>
        <w:t xml:space="preserve">Acta </w:t>
      </w:r>
      <w:proofErr w:type="spellStart"/>
      <w:r w:rsidR="00884964" w:rsidRPr="00884964">
        <w:rPr>
          <w:i/>
          <w:iCs/>
          <w:color w:val="0000FF"/>
        </w:rPr>
        <w:t>Symbolica</w:t>
      </w:r>
      <w:proofErr w:type="spellEnd"/>
      <w:r w:rsidR="00884964" w:rsidRPr="00884964">
        <w:rPr>
          <w:color w:val="0000FF"/>
        </w:rPr>
        <w:t>. 1970. Department of Audiology and Speech Pathology, Memphis State University.</w:t>
      </w:r>
    </w:p>
    <w:p w14:paraId="6EE7E83C" w14:textId="77777777" w:rsidR="00884964" w:rsidRPr="00884964" w:rsidRDefault="00884964" w:rsidP="00884964">
      <w:pPr>
        <w:pStyle w:val="Bibliography"/>
        <w:rPr>
          <w:color w:val="0000FF"/>
        </w:rPr>
      </w:pPr>
      <w:r w:rsidRPr="00884964">
        <w:rPr>
          <w:color w:val="0000FF"/>
        </w:rPr>
        <w:t>AFCRL. 1963. “Report on Research at AFCRL.” Bedford, Mass.: Air Force Cambridge Research Laboratories.</w:t>
      </w:r>
    </w:p>
    <w:p w14:paraId="51C53823" w14:textId="77777777" w:rsidR="00884964" w:rsidRPr="00884964" w:rsidRDefault="00884964" w:rsidP="00884964">
      <w:pPr>
        <w:pStyle w:val="Bibliography"/>
        <w:rPr>
          <w:color w:val="0000FF"/>
        </w:rPr>
      </w:pPr>
      <w:r w:rsidRPr="00884964">
        <w:rPr>
          <w:color w:val="0000FF"/>
        </w:rPr>
        <w:t xml:space="preserve">———. 1967. “Report on Research at AFCRL.” AFCRL-68-0039. Survey of Programs and Progress. Bedford, Massachusetts: Air </w:t>
      </w:r>
      <w:proofErr w:type="spellStart"/>
      <w:r w:rsidRPr="00884964">
        <w:rPr>
          <w:color w:val="0000FF"/>
        </w:rPr>
        <w:t>Foce</w:t>
      </w:r>
      <w:proofErr w:type="spellEnd"/>
      <w:r w:rsidRPr="00884964">
        <w:rPr>
          <w:color w:val="0000FF"/>
        </w:rPr>
        <w:t xml:space="preserve"> Cambridge Research Laboratories.</w:t>
      </w:r>
    </w:p>
    <w:p w14:paraId="160777C0" w14:textId="77777777" w:rsidR="00884964" w:rsidRPr="00884964" w:rsidRDefault="00884964" w:rsidP="00884964">
      <w:pPr>
        <w:pStyle w:val="Bibliography"/>
        <w:rPr>
          <w:color w:val="0000FF"/>
        </w:rPr>
      </w:pPr>
      <w:r w:rsidRPr="00884964">
        <w:rPr>
          <w:color w:val="0000FF"/>
        </w:rPr>
        <w:t xml:space="preserve">———. 1970. “Report on Research at AFCRL.” AFCRL-71-0022. Bedford, Massachusetts: Air </w:t>
      </w:r>
      <w:proofErr w:type="spellStart"/>
      <w:r w:rsidRPr="00884964">
        <w:rPr>
          <w:color w:val="0000FF"/>
        </w:rPr>
        <w:t>Foce</w:t>
      </w:r>
      <w:proofErr w:type="spellEnd"/>
      <w:r w:rsidRPr="00884964">
        <w:rPr>
          <w:color w:val="0000FF"/>
        </w:rPr>
        <w:t xml:space="preserve"> Cambridge Research Laboratories.</w:t>
      </w:r>
    </w:p>
    <w:p w14:paraId="3789BCD8" w14:textId="77777777" w:rsidR="00884964" w:rsidRPr="00884964" w:rsidRDefault="00884964" w:rsidP="00884964">
      <w:pPr>
        <w:pStyle w:val="Bibliography"/>
        <w:rPr>
          <w:color w:val="0000FF"/>
        </w:rPr>
      </w:pPr>
      <w:proofErr w:type="spellStart"/>
      <w:r w:rsidRPr="00884964">
        <w:rPr>
          <w:color w:val="0000FF"/>
        </w:rPr>
        <w:t>Altshuler</w:t>
      </w:r>
      <w:proofErr w:type="spellEnd"/>
      <w:r w:rsidRPr="00884964">
        <w:rPr>
          <w:color w:val="0000FF"/>
        </w:rPr>
        <w:t xml:space="preserve">, Edward E. 2013. </w:t>
      </w:r>
      <w:r w:rsidRPr="00884964">
        <w:rPr>
          <w:i/>
          <w:iCs/>
          <w:color w:val="0000FF"/>
        </w:rPr>
        <w:t>The Rise and Fall of Air Force Cambridge Research Laboratories</w:t>
      </w:r>
      <w:r w:rsidRPr="00884964">
        <w:rPr>
          <w:color w:val="0000FF"/>
        </w:rPr>
        <w:t>. CreateSpace Independent Publishing Platform.</w:t>
      </w:r>
    </w:p>
    <w:p w14:paraId="3A1E77DF" w14:textId="77777777" w:rsidR="00884964" w:rsidRPr="00884964" w:rsidRDefault="00884964" w:rsidP="00884964">
      <w:pPr>
        <w:pStyle w:val="Bibliography"/>
        <w:rPr>
          <w:color w:val="0000FF"/>
        </w:rPr>
      </w:pPr>
      <w:r w:rsidRPr="00884964">
        <w:rPr>
          <w:color w:val="0000FF"/>
        </w:rPr>
        <w:t xml:space="preserve">Alvarado, Rafael, and Paul Humphreys. 2017. “Big Data, Thick Mediation, and Representational Opacity.” </w:t>
      </w:r>
      <w:r w:rsidRPr="00884964">
        <w:rPr>
          <w:i/>
          <w:iCs/>
          <w:color w:val="0000FF"/>
        </w:rPr>
        <w:t>New Literary History</w:t>
      </w:r>
      <w:r w:rsidRPr="00884964">
        <w:rPr>
          <w:color w:val="0000FF"/>
        </w:rPr>
        <w:t xml:space="preserve"> 48 (4): 729–49. https://doi.org/10.1353/nlh.2017.0037.</w:t>
      </w:r>
    </w:p>
    <w:p w14:paraId="3DE971D7" w14:textId="77777777" w:rsidR="00884964" w:rsidRPr="00884964" w:rsidRDefault="00884964" w:rsidP="00884964">
      <w:pPr>
        <w:pStyle w:val="Bibliography"/>
        <w:rPr>
          <w:color w:val="0000FF"/>
        </w:rPr>
      </w:pPr>
      <w:r w:rsidRPr="00884964">
        <w:rPr>
          <w:color w:val="0000FF"/>
        </w:rPr>
        <w:t xml:space="preserve">Anderson, Chris. 2008a. “The End of Theory: The Data Deluge Makes the Scientific Method Obsolete.” </w:t>
      </w:r>
      <w:r w:rsidRPr="00884964">
        <w:rPr>
          <w:i/>
          <w:iCs/>
          <w:color w:val="0000FF"/>
        </w:rPr>
        <w:t>Wired</w:t>
      </w:r>
      <w:r w:rsidRPr="00884964">
        <w:rPr>
          <w:color w:val="0000FF"/>
        </w:rPr>
        <w:t>, June 23, 2008. http://www.wired.com/science/discoveries/magazine/16-07/pb_theory.</w:t>
      </w:r>
    </w:p>
    <w:p w14:paraId="3FC1180D" w14:textId="77777777" w:rsidR="00884964" w:rsidRPr="00884964" w:rsidRDefault="00884964" w:rsidP="00884964">
      <w:pPr>
        <w:pStyle w:val="Bibliography"/>
        <w:rPr>
          <w:color w:val="0000FF"/>
        </w:rPr>
      </w:pPr>
      <w:r w:rsidRPr="00884964">
        <w:rPr>
          <w:color w:val="0000FF"/>
        </w:rPr>
        <w:lastRenderedPageBreak/>
        <w:t xml:space="preserve">———. 2008b. “The End of Theory: The Data Deluge Makes the Scientific Method Obsolete.” </w:t>
      </w:r>
      <w:r w:rsidRPr="00884964">
        <w:rPr>
          <w:i/>
          <w:iCs/>
          <w:color w:val="0000FF"/>
        </w:rPr>
        <w:t>Wired</w:t>
      </w:r>
      <w:r w:rsidRPr="00884964">
        <w:rPr>
          <w:color w:val="0000FF"/>
        </w:rPr>
        <w:t>, June 23, 2008. http://www.wired.com/science/discoveries/magazine/16-07/pb_theory.</w:t>
      </w:r>
    </w:p>
    <w:p w14:paraId="6DC4877B" w14:textId="77777777" w:rsidR="00884964" w:rsidRPr="00884964" w:rsidRDefault="00884964" w:rsidP="00884964">
      <w:pPr>
        <w:pStyle w:val="Bibliography"/>
        <w:rPr>
          <w:color w:val="0000FF"/>
        </w:rPr>
      </w:pPr>
      <w:r w:rsidRPr="00884964">
        <w:rPr>
          <w:color w:val="0000FF"/>
        </w:rPr>
        <w:t xml:space="preserve">Ando, A., and G. M. Kaufman. 1966. “Evaluation of an Ad Hoc Procedure for Estimating Parameters of Some Linear Models.” </w:t>
      </w:r>
      <w:r w:rsidRPr="00884964">
        <w:rPr>
          <w:i/>
          <w:iCs/>
          <w:color w:val="0000FF"/>
        </w:rPr>
        <w:t>The Review of Economics and Statistics</w:t>
      </w:r>
      <w:r w:rsidRPr="00884964">
        <w:rPr>
          <w:color w:val="0000FF"/>
        </w:rPr>
        <w:t xml:space="preserve"> 48 (3): 334–40. https://doi.org/10.2307/1927089.</w:t>
      </w:r>
    </w:p>
    <w:p w14:paraId="278E74F1" w14:textId="77777777" w:rsidR="00884964" w:rsidRPr="00884964" w:rsidRDefault="00884964" w:rsidP="00884964">
      <w:pPr>
        <w:pStyle w:val="Bibliography"/>
        <w:rPr>
          <w:color w:val="0000FF"/>
        </w:rPr>
      </w:pPr>
      <w:r w:rsidRPr="00884964">
        <w:rPr>
          <w:color w:val="0000FF"/>
        </w:rPr>
        <w:t xml:space="preserve">“Announcements.” 1964. </w:t>
      </w:r>
      <w:r w:rsidRPr="00884964">
        <w:rPr>
          <w:i/>
          <w:iCs/>
          <w:color w:val="0000FF"/>
        </w:rPr>
        <w:t>Nature</w:t>
      </w:r>
      <w:r w:rsidRPr="00884964">
        <w:rPr>
          <w:color w:val="0000FF"/>
        </w:rPr>
        <w:t xml:space="preserve"> 203 (4952): 1337–1337. https://doi.org/10.1038/2031337d0.</w:t>
      </w:r>
    </w:p>
    <w:p w14:paraId="1F2913C0" w14:textId="77777777" w:rsidR="00884964" w:rsidRPr="00884964" w:rsidRDefault="00884964" w:rsidP="00884964">
      <w:pPr>
        <w:pStyle w:val="Bibliography"/>
        <w:rPr>
          <w:color w:val="0000FF"/>
        </w:rPr>
      </w:pPr>
      <w:r w:rsidRPr="00884964">
        <w:rPr>
          <w:color w:val="0000FF"/>
        </w:rPr>
        <w:t xml:space="preserve">Bell, Gordon, Jim Gray, and Alex Szalay. 2007. “Petascale Computational Systems.” </w:t>
      </w:r>
      <w:r w:rsidRPr="00884964">
        <w:rPr>
          <w:i/>
          <w:iCs/>
          <w:color w:val="0000FF"/>
        </w:rPr>
        <w:t>ArXiv:Cs/0701165</w:t>
      </w:r>
      <w:r w:rsidRPr="00884964">
        <w:rPr>
          <w:color w:val="0000FF"/>
        </w:rPr>
        <w:t>, January. http://arxiv.org/abs/cs/0701165.</w:t>
      </w:r>
    </w:p>
    <w:p w14:paraId="05E76A32" w14:textId="77777777" w:rsidR="00884964" w:rsidRPr="00884964" w:rsidRDefault="00884964" w:rsidP="00884964">
      <w:pPr>
        <w:pStyle w:val="Bibliography"/>
        <w:rPr>
          <w:color w:val="0000FF"/>
        </w:rPr>
      </w:pPr>
      <w:r w:rsidRPr="00884964">
        <w:rPr>
          <w:color w:val="0000FF"/>
        </w:rPr>
        <w:t xml:space="preserve">Berners-Lee, Tim, and Mark </w:t>
      </w:r>
      <w:proofErr w:type="spellStart"/>
      <w:r w:rsidRPr="00884964">
        <w:rPr>
          <w:color w:val="0000FF"/>
        </w:rPr>
        <w:t>Fischetti</w:t>
      </w:r>
      <w:proofErr w:type="spellEnd"/>
      <w:r w:rsidRPr="00884964">
        <w:rPr>
          <w:color w:val="0000FF"/>
        </w:rPr>
        <w:t xml:space="preserve">. 2008. </w:t>
      </w:r>
      <w:r w:rsidRPr="00884964">
        <w:rPr>
          <w:i/>
          <w:iCs/>
          <w:color w:val="0000FF"/>
        </w:rPr>
        <w:t>Weaving the Web: The Original Design and Ultimate Destiny of the World Wide Web by Its Inventor</w:t>
      </w:r>
      <w:r w:rsidRPr="00884964">
        <w:rPr>
          <w:color w:val="0000FF"/>
        </w:rPr>
        <w:t>. Paw Prints.</w:t>
      </w:r>
    </w:p>
    <w:p w14:paraId="19E1B18B" w14:textId="77777777" w:rsidR="00884964" w:rsidRPr="00884964" w:rsidRDefault="00884964" w:rsidP="00884964">
      <w:pPr>
        <w:pStyle w:val="Bibliography"/>
        <w:rPr>
          <w:color w:val="0000FF"/>
        </w:rPr>
      </w:pPr>
      <w:r w:rsidRPr="00884964">
        <w:rPr>
          <w:color w:val="0000FF"/>
        </w:rPr>
        <w:t xml:space="preserve">Blei, David M., and Padhraic Smyth. 2017. “Science and Data Science.” </w:t>
      </w:r>
      <w:r w:rsidRPr="00884964">
        <w:rPr>
          <w:i/>
          <w:iCs/>
          <w:color w:val="0000FF"/>
        </w:rPr>
        <w:t>Proceedings of the National Academy of Sciences of the United States of America</w:t>
      </w:r>
      <w:r w:rsidRPr="00884964">
        <w:rPr>
          <w:color w:val="0000FF"/>
        </w:rPr>
        <w:t xml:space="preserve"> 114 (33): 8689–92. https://doi.org/10.2307/26487026.</w:t>
      </w:r>
    </w:p>
    <w:p w14:paraId="0264EFE0" w14:textId="77777777" w:rsidR="00884964" w:rsidRPr="00884964" w:rsidRDefault="00884964" w:rsidP="00884964">
      <w:pPr>
        <w:pStyle w:val="Bibliography"/>
        <w:rPr>
          <w:color w:val="0000FF"/>
        </w:rPr>
      </w:pPr>
      <w:r w:rsidRPr="00884964">
        <w:rPr>
          <w:color w:val="0000FF"/>
        </w:rPr>
        <w:t xml:space="preserve">Borne, Kirk D., Suzanne Jacoby, K. Carney, A. Connolly, T. Eastman, M. J. Raddick, J. A. Tyson, and J. Wallin. 2009. “The Revolution in Astronomy Education: Data Science for the Masses.” </w:t>
      </w:r>
      <w:r w:rsidRPr="00884964">
        <w:rPr>
          <w:i/>
          <w:iCs/>
          <w:color w:val="0000FF"/>
        </w:rPr>
        <w:t>ArXiv:0909.3895 [Astro-Ph, Physics:Physics]</w:t>
      </w:r>
      <w:r w:rsidRPr="00884964">
        <w:rPr>
          <w:color w:val="0000FF"/>
        </w:rPr>
        <w:t>, September. http://arxiv.org/abs/0909.3895.</w:t>
      </w:r>
    </w:p>
    <w:p w14:paraId="755317B3" w14:textId="77777777" w:rsidR="00884964" w:rsidRPr="00884964" w:rsidRDefault="00884964" w:rsidP="00884964">
      <w:pPr>
        <w:pStyle w:val="Bibliography"/>
        <w:rPr>
          <w:color w:val="0000FF"/>
        </w:rPr>
      </w:pPr>
      <w:r w:rsidRPr="00884964">
        <w:rPr>
          <w:color w:val="0000FF"/>
        </w:rPr>
        <w:t xml:space="preserve">Bramer, Max. 2016. </w:t>
      </w:r>
      <w:r w:rsidRPr="00884964">
        <w:rPr>
          <w:i/>
          <w:iCs/>
          <w:color w:val="0000FF"/>
        </w:rPr>
        <w:t>Principles of Data Mining</w:t>
      </w:r>
      <w:r w:rsidRPr="00884964">
        <w:rPr>
          <w:color w:val="0000FF"/>
        </w:rPr>
        <w:t>. Undergraduate Topics in Computer Science. London: Springer. https://doi.org/10.1007/978-1-4471-7307-6_1.</w:t>
      </w:r>
    </w:p>
    <w:p w14:paraId="0FC11822" w14:textId="77777777" w:rsidR="00884964" w:rsidRPr="00884964" w:rsidRDefault="00884964" w:rsidP="00884964">
      <w:pPr>
        <w:pStyle w:val="Bibliography"/>
        <w:rPr>
          <w:color w:val="0000FF"/>
        </w:rPr>
      </w:pPr>
      <w:r w:rsidRPr="00884964">
        <w:rPr>
          <w:color w:val="0000FF"/>
        </w:rPr>
        <w:t xml:space="preserve">Breiman, Leo. 2001. “Statistical Modeling: The Two Cultures.” </w:t>
      </w:r>
      <w:r w:rsidRPr="00884964">
        <w:rPr>
          <w:i/>
          <w:iCs/>
          <w:color w:val="0000FF"/>
        </w:rPr>
        <w:t>Statistical Science</w:t>
      </w:r>
      <w:r w:rsidRPr="00884964">
        <w:rPr>
          <w:color w:val="0000FF"/>
        </w:rPr>
        <w:t xml:space="preserve"> 16 (3): 199–231. https://doi.org/10.1214/ss/1009213726.</w:t>
      </w:r>
    </w:p>
    <w:p w14:paraId="7DC77C55" w14:textId="77777777" w:rsidR="00884964" w:rsidRPr="00884964" w:rsidRDefault="00884964" w:rsidP="00884964">
      <w:pPr>
        <w:pStyle w:val="Bibliography"/>
        <w:rPr>
          <w:color w:val="0000FF"/>
        </w:rPr>
      </w:pPr>
      <w:r w:rsidRPr="00884964">
        <w:rPr>
          <w:color w:val="0000FF"/>
        </w:rPr>
        <w:t xml:space="preserve">Bryce, G. Rex, Robert Gould, William I. </w:t>
      </w:r>
      <w:proofErr w:type="spellStart"/>
      <w:r w:rsidRPr="00884964">
        <w:rPr>
          <w:color w:val="0000FF"/>
        </w:rPr>
        <w:t>Notz</w:t>
      </w:r>
      <w:proofErr w:type="spellEnd"/>
      <w:r w:rsidRPr="00884964">
        <w:rPr>
          <w:color w:val="0000FF"/>
        </w:rPr>
        <w:t xml:space="preserve">, and Roxy L. Peck. 2001. “Curriculum Guidelines for Bachelor of Science Degrees in Statistical Science.” </w:t>
      </w:r>
      <w:r w:rsidRPr="00884964">
        <w:rPr>
          <w:i/>
          <w:iCs/>
          <w:color w:val="0000FF"/>
        </w:rPr>
        <w:t>The American Statistician</w:t>
      </w:r>
      <w:r w:rsidRPr="00884964">
        <w:rPr>
          <w:color w:val="0000FF"/>
        </w:rPr>
        <w:t xml:space="preserve"> 55 (1): 7–13.</w:t>
      </w:r>
    </w:p>
    <w:p w14:paraId="68F9BA9E" w14:textId="77777777" w:rsidR="00884964" w:rsidRPr="00884964" w:rsidRDefault="00884964" w:rsidP="00884964">
      <w:pPr>
        <w:pStyle w:val="Bibliography"/>
        <w:rPr>
          <w:color w:val="0000FF"/>
        </w:rPr>
      </w:pPr>
      <w:r w:rsidRPr="00884964">
        <w:rPr>
          <w:color w:val="0000FF"/>
        </w:rPr>
        <w:t xml:space="preserve">Caffo, Brian, Roger D. Peng, and Jeffrey Leek. 2015. </w:t>
      </w:r>
      <w:r w:rsidRPr="00884964">
        <w:rPr>
          <w:i/>
          <w:iCs/>
          <w:color w:val="0000FF"/>
        </w:rPr>
        <w:t>Executive Data Science</w:t>
      </w:r>
      <w:r w:rsidRPr="00884964">
        <w:rPr>
          <w:color w:val="0000FF"/>
        </w:rPr>
        <w:t>. Leanpub. https://leanpub.com/eds.</w:t>
      </w:r>
    </w:p>
    <w:p w14:paraId="4F793569" w14:textId="77777777" w:rsidR="00884964" w:rsidRPr="00884964" w:rsidRDefault="00884964" w:rsidP="00884964">
      <w:pPr>
        <w:pStyle w:val="Bibliography"/>
        <w:rPr>
          <w:color w:val="0000FF"/>
        </w:rPr>
      </w:pPr>
      <w:r w:rsidRPr="00884964">
        <w:rPr>
          <w:color w:val="0000FF"/>
        </w:rPr>
        <w:t xml:space="preserve">Cao, Longbing. 2017. “Data Science: A Comprehensive Overview.” </w:t>
      </w:r>
      <w:r w:rsidRPr="00884964">
        <w:rPr>
          <w:i/>
          <w:iCs/>
          <w:color w:val="0000FF"/>
        </w:rPr>
        <w:t>ACM Computing Surveys</w:t>
      </w:r>
      <w:r w:rsidRPr="00884964">
        <w:rPr>
          <w:color w:val="0000FF"/>
        </w:rPr>
        <w:t xml:space="preserve"> 50 (3): 43:1–43:42. https://doi.org/10.1145/3076253.</w:t>
      </w:r>
    </w:p>
    <w:p w14:paraId="7802DA34" w14:textId="77777777" w:rsidR="00884964" w:rsidRPr="00884964" w:rsidRDefault="00884964" w:rsidP="00884964">
      <w:pPr>
        <w:pStyle w:val="Bibliography"/>
        <w:rPr>
          <w:color w:val="0000FF"/>
        </w:rPr>
      </w:pPr>
      <w:r w:rsidRPr="00884964">
        <w:rPr>
          <w:color w:val="0000FF"/>
        </w:rPr>
        <w:t xml:space="preserve">Chomsky, N. 1956. “Three Models for the Description of Language.” </w:t>
      </w:r>
      <w:r w:rsidRPr="00884964">
        <w:rPr>
          <w:i/>
          <w:iCs/>
          <w:color w:val="0000FF"/>
        </w:rPr>
        <w:t>IRE Transactions on Information Theory</w:t>
      </w:r>
      <w:r w:rsidRPr="00884964">
        <w:rPr>
          <w:color w:val="0000FF"/>
        </w:rPr>
        <w:t xml:space="preserve"> 2 (3): 113–24. https://doi.org/10.1109/TIT.1956.1056813.</w:t>
      </w:r>
    </w:p>
    <w:p w14:paraId="2079EDA9" w14:textId="77777777" w:rsidR="00884964" w:rsidRPr="00884964" w:rsidRDefault="00884964" w:rsidP="00884964">
      <w:pPr>
        <w:pStyle w:val="Bibliography"/>
        <w:rPr>
          <w:color w:val="0000FF"/>
        </w:rPr>
      </w:pPr>
      <w:r w:rsidRPr="00884964">
        <w:rPr>
          <w:color w:val="0000FF"/>
        </w:rPr>
        <w:t xml:space="preserve">Chomsky, Noam. 1957. </w:t>
      </w:r>
      <w:r w:rsidRPr="00884964">
        <w:rPr>
          <w:i/>
          <w:iCs/>
          <w:color w:val="0000FF"/>
        </w:rPr>
        <w:t>Syntactic Structures</w:t>
      </w:r>
      <w:r w:rsidRPr="00884964">
        <w:rPr>
          <w:color w:val="0000FF"/>
        </w:rPr>
        <w:t>. The Hague: Mouton.</w:t>
      </w:r>
    </w:p>
    <w:p w14:paraId="009F2E1C" w14:textId="77777777" w:rsidR="00884964" w:rsidRPr="00884964" w:rsidRDefault="00884964" w:rsidP="00884964">
      <w:pPr>
        <w:pStyle w:val="Bibliography"/>
        <w:rPr>
          <w:color w:val="0000FF"/>
        </w:rPr>
      </w:pPr>
      <w:r w:rsidRPr="00884964">
        <w:rPr>
          <w:color w:val="0000FF"/>
        </w:rPr>
        <w:t xml:space="preserve">Chynoweth, Carly. 2008. “Communication Is Key for Programmers.” </w:t>
      </w:r>
      <w:r w:rsidRPr="00884964">
        <w:rPr>
          <w:i/>
          <w:iCs/>
          <w:color w:val="0000FF"/>
        </w:rPr>
        <w:t>The Times</w:t>
      </w:r>
      <w:r w:rsidRPr="00884964">
        <w:rPr>
          <w:color w:val="0000FF"/>
        </w:rPr>
        <w:t>, May 8, 2008. https://advance.lexis.com/document/?pdmfid=1516831&amp;crid=e0aaeba2-6f62-410b-bc54-a11d5f8f5253&amp;pddocfullpath=%2Fshared%2Fdocument%2Fnews%2Furn%3AcontentItem%3A4SFX-GS40-TX38-S09K-00000-00&amp;pdcontentcomponentid=10939&amp;pdteaserkey=sr30&amp;pditab=allpods&amp;ecomp=gb63k&amp;earg=sr30&amp;prid=19e1f7de-2617-49de-93da-706f9a17e95e.</w:t>
      </w:r>
    </w:p>
    <w:p w14:paraId="75B8A71C" w14:textId="77777777" w:rsidR="00884964" w:rsidRPr="00884964" w:rsidRDefault="00884964" w:rsidP="00884964">
      <w:pPr>
        <w:pStyle w:val="Bibliography"/>
        <w:rPr>
          <w:color w:val="0000FF"/>
        </w:rPr>
      </w:pPr>
      <w:r w:rsidRPr="00884964">
        <w:rPr>
          <w:color w:val="0000FF"/>
        </w:rPr>
        <w:t xml:space="preserve">Cleveland, William S. 2001. “Data Science: An Action Plan for Expanding the Technical Areas of the Field of Statistics.” </w:t>
      </w:r>
      <w:r w:rsidRPr="00884964">
        <w:rPr>
          <w:i/>
          <w:iCs/>
          <w:color w:val="0000FF"/>
        </w:rPr>
        <w:t>International Statistical Review / Revue Internationale de Statistique</w:t>
      </w:r>
      <w:r w:rsidRPr="00884964">
        <w:rPr>
          <w:color w:val="0000FF"/>
        </w:rPr>
        <w:t xml:space="preserve"> 69 (1): 21–26. https://doi.org/10.2307/1403527.</w:t>
      </w:r>
    </w:p>
    <w:p w14:paraId="47EFCD31" w14:textId="77777777" w:rsidR="00884964" w:rsidRPr="00884964" w:rsidRDefault="00884964" w:rsidP="00884964">
      <w:pPr>
        <w:pStyle w:val="Bibliography"/>
        <w:rPr>
          <w:color w:val="0000FF"/>
        </w:rPr>
      </w:pPr>
      <w:r w:rsidRPr="00884964">
        <w:rPr>
          <w:color w:val="0000FF"/>
        </w:rPr>
        <w:lastRenderedPageBreak/>
        <w:t xml:space="preserve">Codd, Edgar F. 1970. “A Relational Model of Data for Large Shared Data Banks.” </w:t>
      </w:r>
      <w:r w:rsidRPr="00884964">
        <w:rPr>
          <w:i/>
          <w:iCs/>
          <w:color w:val="0000FF"/>
        </w:rPr>
        <w:t>Communications of the ACM</w:t>
      </w:r>
      <w:r w:rsidRPr="00884964">
        <w:rPr>
          <w:color w:val="0000FF"/>
        </w:rPr>
        <w:t xml:space="preserve"> 13 (6): 377–387.</w:t>
      </w:r>
    </w:p>
    <w:p w14:paraId="559FA518" w14:textId="77777777" w:rsidR="00884964" w:rsidRPr="00884964" w:rsidRDefault="00884964" w:rsidP="00884964">
      <w:pPr>
        <w:pStyle w:val="Bibliography"/>
        <w:rPr>
          <w:color w:val="0000FF"/>
        </w:rPr>
      </w:pPr>
      <w:r w:rsidRPr="00884964">
        <w:rPr>
          <w:color w:val="0000FF"/>
        </w:rPr>
        <w:t xml:space="preserve">Colby, Benjamin N. 1975. “Culture Grammars.” </w:t>
      </w:r>
      <w:r w:rsidRPr="00884964">
        <w:rPr>
          <w:i/>
          <w:iCs/>
          <w:color w:val="0000FF"/>
        </w:rPr>
        <w:t>Science</w:t>
      </w:r>
      <w:r w:rsidRPr="00884964">
        <w:rPr>
          <w:color w:val="0000FF"/>
        </w:rPr>
        <w:t xml:space="preserve"> 187 (4180): 913–19. https://doi.org/10.2307/1739439.</w:t>
      </w:r>
    </w:p>
    <w:p w14:paraId="688D70D1" w14:textId="77777777" w:rsidR="00884964" w:rsidRPr="00884964" w:rsidRDefault="00884964" w:rsidP="00884964">
      <w:pPr>
        <w:pStyle w:val="Bibliography"/>
        <w:rPr>
          <w:color w:val="0000FF"/>
        </w:rPr>
      </w:pPr>
      <w:r w:rsidRPr="00884964">
        <w:rPr>
          <w:color w:val="0000FF"/>
        </w:rPr>
        <w:t xml:space="preserve">“Community Cleverness Required.” 2008. </w:t>
      </w:r>
      <w:r w:rsidRPr="00884964">
        <w:rPr>
          <w:i/>
          <w:iCs/>
          <w:color w:val="0000FF"/>
        </w:rPr>
        <w:t>Nature</w:t>
      </w:r>
      <w:r w:rsidRPr="00884964">
        <w:rPr>
          <w:color w:val="0000FF"/>
        </w:rPr>
        <w:t xml:space="preserve"> 455 (7209): 1–1. https://doi.org/10.1038/455001a.</w:t>
      </w:r>
    </w:p>
    <w:p w14:paraId="152DFFBC" w14:textId="77777777" w:rsidR="00884964" w:rsidRPr="00884964" w:rsidRDefault="00884964" w:rsidP="00884964">
      <w:pPr>
        <w:pStyle w:val="Bibliography"/>
        <w:rPr>
          <w:color w:val="0000FF"/>
        </w:rPr>
      </w:pPr>
      <w:r w:rsidRPr="00884964">
        <w:rPr>
          <w:i/>
          <w:iCs/>
          <w:color w:val="0000FF"/>
        </w:rPr>
        <w:t>Computer Industry Annual</w:t>
      </w:r>
      <w:r w:rsidRPr="00884964">
        <w:rPr>
          <w:color w:val="0000FF"/>
        </w:rPr>
        <w:t>. 1971. Computer Design Publishing Corporation.</w:t>
      </w:r>
    </w:p>
    <w:p w14:paraId="20B881CD" w14:textId="77777777" w:rsidR="00884964" w:rsidRPr="00884964" w:rsidRDefault="00884964" w:rsidP="00884964">
      <w:pPr>
        <w:pStyle w:val="Bibliography"/>
        <w:rPr>
          <w:color w:val="0000FF"/>
        </w:rPr>
      </w:pPr>
      <w:r w:rsidRPr="00884964">
        <w:rPr>
          <w:color w:val="0000FF"/>
        </w:rPr>
        <w:t xml:space="preserve">Conway, Drew. 2010. “The Data Science Venn Diagram.” </w:t>
      </w:r>
      <w:r w:rsidRPr="00884964">
        <w:rPr>
          <w:i/>
          <w:iCs/>
          <w:color w:val="0000FF"/>
        </w:rPr>
        <w:t>Drew Conway</w:t>
      </w:r>
      <w:r w:rsidRPr="00884964">
        <w:rPr>
          <w:color w:val="0000FF"/>
        </w:rPr>
        <w:t xml:space="preserve"> (blog). September 30, 2010. http://drewconway.com/zia/2013/3/26/the-data-science-venn-diagram.</w:t>
      </w:r>
    </w:p>
    <w:p w14:paraId="61585948" w14:textId="77777777" w:rsidR="00884964" w:rsidRPr="00884964" w:rsidRDefault="00884964" w:rsidP="00884964">
      <w:pPr>
        <w:pStyle w:val="Bibliography"/>
        <w:rPr>
          <w:color w:val="0000FF"/>
        </w:rPr>
      </w:pPr>
      <w:r w:rsidRPr="00884964">
        <w:rPr>
          <w:color w:val="0000FF"/>
        </w:rPr>
        <w:t xml:space="preserve">Crawford, Jr., Perry. 1974. “On the Connections between Data and Things in the Real World.” In </w:t>
      </w:r>
      <w:r w:rsidRPr="00884964">
        <w:rPr>
          <w:i/>
          <w:iCs/>
          <w:color w:val="0000FF"/>
        </w:rPr>
        <w:t>Management of Data Elements in Information Processing, Proceedings</w:t>
      </w:r>
      <w:r w:rsidRPr="00884964">
        <w:rPr>
          <w:color w:val="0000FF"/>
        </w:rPr>
        <w:t>, 51–57.</w:t>
      </w:r>
    </w:p>
    <w:p w14:paraId="156607C2" w14:textId="77777777" w:rsidR="00884964" w:rsidRPr="00884964" w:rsidRDefault="00884964" w:rsidP="00884964">
      <w:pPr>
        <w:pStyle w:val="Bibliography"/>
        <w:rPr>
          <w:color w:val="0000FF"/>
        </w:rPr>
      </w:pPr>
      <w:r w:rsidRPr="00884964">
        <w:rPr>
          <w:color w:val="0000FF"/>
        </w:rPr>
        <w:t>Das, Sangeet Moy. 2019. “Data Science Life Cycle 101 for Dummies like Me.” Medium. September 20, 2019. https://towardsdatascience.com/data-science-life-cycle-101-for-dummies-like-me-e66b47ad8d8f.</w:t>
      </w:r>
    </w:p>
    <w:p w14:paraId="064466D6" w14:textId="77777777" w:rsidR="00884964" w:rsidRPr="00884964" w:rsidRDefault="00884964" w:rsidP="00884964">
      <w:pPr>
        <w:pStyle w:val="Bibliography"/>
        <w:rPr>
          <w:color w:val="0000FF"/>
        </w:rPr>
      </w:pPr>
      <w:r w:rsidRPr="00884964">
        <w:rPr>
          <w:i/>
          <w:iCs/>
          <w:color w:val="0000FF"/>
        </w:rPr>
        <w:t>Data Processing Magazine</w:t>
      </w:r>
      <w:r w:rsidRPr="00884964">
        <w:rPr>
          <w:color w:val="0000FF"/>
        </w:rPr>
        <w:t>. 1970. American Data Processing, Incorporated.</w:t>
      </w:r>
    </w:p>
    <w:p w14:paraId="0929CC8E" w14:textId="77777777" w:rsidR="00884964" w:rsidRPr="00884964" w:rsidRDefault="00884964" w:rsidP="00884964">
      <w:pPr>
        <w:pStyle w:val="Bibliography"/>
        <w:rPr>
          <w:color w:val="0000FF"/>
        </w:rPr>
      </w:pPr>
      <w:r w:rsidRPr="00884964">
        <w:rPr>
          <w:i/>
          <w:iCs/>
          <w:color w:val="0000FF"/>
        </w:rPr>
        <w:t>Data Science Journal</w:t>
      </w:r>
      <w:r w:rsidRPr="00884964">
        <w:rPr>
          <w:color w:val="0000FF"/>
        </w:rPr>
        <w:t>. n.d. “About This Journal.” Accessed July 1, 2020. http://datascience.codata.org/.</w:t>
      </w:r>
    </w:p>
    <w:p w14:paraId="23990887" w14:textId="77777777" w:rsidR="00884964" w:rsidRPr="00884964" w:rsidRDefault="00884964" w:rsidP="00884964">
      <w:pPr>
        <w:pStyle w:val="Bibliography"/>
        <w:rPr>
          <w:color w:val="0000FF"/>
        </w:rPr>
      </w:pPr>
      <w:r w:rsidRPr="00884964">
        <w:rPr>
          <w:i/>
          <w:iCs/>
          <w:color w:val="0000FF"/>
        </w:rPr>
        <w:t>Data Systems</w:t>
      </w:r>
      <w:r w:rsidRPr="00884964">
        <w:rPr>
          <w:color w:val="0000FF"/>
        </w:rPr>
        <w:t>. 1972.</w:t>
      </w:r>
    </w:p>
    <w:p w14:paraId="40E8EB93" w14:textId="77777777" w:rsidR="00884964" w:rsidRPr="00884964" w:rsidRDefault="00884964" w:rsidP="00884964">
      <w:pPr>
        <w:pStyle w:val="Bibliography"/>
        <w:rPr>
          <w:color w:val="0000FF"/>
        </w:rPr>
      </w:pPr>
      <w:r w:rsidRPr="00884964">
        <w:rPr>
          <w:color w:val="0000FF"/>
        </w:rPr>
        <w:t>Dataman, Dr. 2020. “Data Science Modeling Process &amp; Six Consultative Roles.” Medium. February 12, 2020. https://towardsdatascience.com/data-science-modeling-process-fa6e8e45bf02.</w:t>
      </w:r>
    </w:p>
    <w:p w14:paraId="42A239A6" w14:textId="77777777" w:rsidR="00884964" w:rsidRPr="00884964" w:rsidRDefault="00884964" w:rsidP="00884964">
      <w:pPr>
        <w:pStyle w:val="Bibliography"/>
        <w:rPr>
          <w:color w:val="0000FF"/>
        </w:rPr>
      </w:pPr>
      <w:r w:rsidRPr="00884964">
        <w:rPr>
          <w:color w:val="0000FF"/>
        </w:rPr>
        <w:t>Davenport, Thomas H., and D. J. Patil. 2012. “Data Scientist: The Sexiest Job of the 21st Century.” Harvard Business Review. October 1, 2012. https://hbr.org/2012/10/data-scientist-the-sexiest-job-of-the-21st-century.</w:t>
      </w:r>
    </w:p>
    <w:p w14:paraId="648A6793" w14:textId="77777777" w:rsidR="00884964" w:rsidRPr="00884964" w:rsidRDefault="00884964" w:rsidP="00884964">
      <w:pPr>
        <w:pStyle w:val="Bibliography"/>
        <w:rPr>
          <w:color w:val="0000FF"/>
        </w:rPr>
      </w:pPr>
      <w:r w:rsidRPr="00884964">
        <w:rPr>
          <w:color w:val="0000FF"/>
        </w:rPr>
        <w:t xml:space="preserve">Davidian, Marie. 2013. “Aren’t We Data Science?” </w:t>
      </w:r>
      <w:r w:rsidRPr="00884964">
        <w:rPr>
          <w:i/>
          <w:iCs/>
          <w:color w:val="0000FF"/>
        </w:rPr>
        <w:t>AMSTAT News: The Membership Magazine of the American Statistical Association</w:t>
      </w:r>
      <w:r w:rsidRPr="00884964">
        <w:rPr>
          <w:color w:val="0000FF"/>
        </w:rPr>
        <w:t>, no. 433: 3.</w:t>
      </w:r>
    </w:p>
    <w:p w14:paraId="2CB45D2D" w14:textId="77777777" w:rsidR="00884964" w:rsidRPr="00884964" w:rsidRDefault="00884964" w:rsidP="00884964">
      <w:pPr>
        <w:pStyle w:val="Bibliography"/>
        <w:rPr>
          <w:color w:val="0000FF"/>
        </w:rPr>
      </w:pPr>
      <w:r w:rsidRPr="00884964">
        <w:rPr>
          <w:color w:val="0000FF"/>
        </w:rPr>
        <w:t>Davis, Miriam. n.d. “The Canary That Forgot Its Song.”</w:t>
      </w:r>
    </w:p>
    <w:p w14:paraId="1E675AF8" w14:textId="77777777" w:rsidR="00884964" w:rsidRPr="00884964" w:rsidRDefault="00884964" w:rsidP="00884964">
      <w:pPr>
        <w:pStyle w:val="Bibliography"/>
        <w:rPr>
          <w:color w:val="0000FF"/>
        </w:rPr>
      </w:pPr>
      <w:r w:rsidRPr="00884964">
        <w:rPr>
          <w:color w:val="0000FF"/>
        </w:rPr>
        <w:t xml:space="preserve">Dennett, Daniel C. 2014. </w:t>
      </w:r>
      <w:r w:rsidRPr="00884964">
        <w:rPr>
          <w:i/>
          <w:iCs/>
          <w:color w:val="0000FF"/>
        </w:rPr>
        <w:t>Intuition Pumps And Other Tools for Thinking</w:t>
      </w:r>
      <w:r w:rsidRPr="00884964">
        <w:rPr>
          <w:color w:val="0000FF"/>
        </w:rPr>
        <w:t>. W. W. Norton &amp; Company.</w:t>
      </w:r>
    </w:p>
    <w:p w14:paraId="7E19AAD7" w14:textId="77777777" w:rsidR="00884964" w:rsidRPr="00884964" w:rsidRDefault="00884964" w:rsidP="00884964">
      <w:pPr>
        <w:pStyle w:val="Bibliography"/>
        <w:rPr>
          <w:color w:val="0000FF"/>
        </w:rPr>
      </w:pPr>
      <w:r w:rsidRPr="00884964">
        <w:rPr>
          <w:color w:val="0000FF"/>
        </w:rPr>
        <w:t xml:space="preserve">Dhar, Vasant. 2013. “Data Science and Prediction.” </w:t>
      </w:r>
      <w:r w:rsidRPr="00884964">
        <w:rPr>
          <w:i/>
          <w:iCs/>
          <w:color w:val="0000FF"/>
        </w:rPr>
        <w:t>Communications of the ACM</w:t>
      </w:r>
      <w:r w:rsidRPr="00884964">
        <w:rPr>
          <w:color w:val="0000FF"/>
        </w:rPr>
        <w:t xml:space="preserve"> 56 (12): 64–73. https://doi.org/10.1145/2500499.</w:t>
      </w:r>
    </w:p>
    <w:p w14:paraId="39BBF6A3" w14:textId="77777777" w:rsidR="00884964" w:rsidRPr="00884964" w:rsidRDefault="00884964" w:rsidP="00884964">
      <w:pPr>
        <w:pStyle w:val="Bibliography"/>
        <w:rPr>
          <w:color w:val="0000FF"/>
        </w:rPr>
      </w:pPr>
      <w:r w:rsidRPr="00884964">
        <w:rPr>
          <w:color w:val="0000FF"/>
        </w:rPr>
        <w:t xml:space="preserve">Donoho, David. 2017. “50 Years of Data Science.” </w:t>
      </w:r>
      <w:r w:rsidRPr="00884964">
        <w:rPr>
          <w:i/>
          <w:iCs/>
          <w:color w:val="0000FF"/>
        </w:rPr>
        <w:t>Journal of Computational and Graphical Statistics</w:t>
      </w:r>
      <w:r w:rsidRPr="00884964">
        <w:rPr>
          <w:color w:val="0000FF"/>
        </w:rPr>
        <w:t xml:space="preserve"> 26 (4): 745–66. https://doi.org/10.1080/10618600.2017.1384734.</w:t>
      </w:r>
    </w:p>
    <w:p w14:paraId="7AF1A0DB" w14:textId="77777777" w:rsidR="00884964" w:rsidRPr="00884964" w:rsidRDefault="00884964" w:rsidP="00884964">
      <w:pPr>
        <w:pStyle w:val="Bibliography"/>
        <w:rPr>
          <w:color w:val="0000FF"/>
        </w:rPr>
      </w:pPr>
      <w:r w:rsidRPr="00884964">
        <w:rPr>
          <w:color w:val="0000FF"/>
        </w:rPr>
        <w:t xml:space="preserve">Driscoll, Michael E. 2009. “The Three Sexy Skills of Data Geeks.” </w:t>
      </w:r>
      <w:r w:rsidRPr="00884964">
        <w:rPr>
          <w:i/>
          <w:iCs/>
          <w:color w:val="0000FF"/>
        </w:rPr>
        <w:t>Dataspore Blog</w:t>
      </w:r>
      <w:r w:rsidRPr="00884964">
        <w:rPr>
          <w:color w:val="0000FF"/>
        </w:rPr>
        <w:t xml:space="preserve"> (blog). May 27, 2009. https://web.archive.org/web/20090530074011/dataspora.com/blog/sexy-data-geeks/.</w:t>
      </w:r>
    </w:p>
    <w:p w14:paraId="22B4E301" w14:textId="77777777" w:rsidR="00884964" w:rsidRPr="00884964" w:rsidRDefault="00884964" w:rsidP="00884964">
      <w:pPr>
        <w:pStyle w:val="Bibliography"/>
        <w:rPr>
          <w:color w:val="0000FF"/>
        </w:rPr>
      </w:pPr>
      <w:r w:rsidRPr="00884964">
        <w:rPr>
          <w:color w:val="0000FF"/>
        </w:rPr>
        <w:t xml:space="preserve">Dumbill, Edd. 2010. “The SMAQ Stack for Big Data.” </w:t>
      </w:r>
      <w:r w:rsidRPr="00884964">
        <w:rPr>
          <w:i/>
          <w:iCs/>
          <w:color w:val="0000FF"/>
        </w:rPr>
        <w:t>O’Reilly Radar</w:t>
      </w:r>
      <w:r w:rsidRPr="00884964">
        <w:rPr>
          <w:color w:val="0000FF"/>
        </w:rPr>
        <w:t xml:space="preserve"> (blog). September 22, 2010. http://radar.oreilly.com/2010/09/the-smaq-stack-for-big-data.html.</w:t>
      </w:r>
    </w:p>
    <w:p w14:paraId="10755124" w14:textId="77777777" w:rsidR="00884964" w:rsidRPr="00884964" w:rsidRDefault="00884964" w:rsidP="00884964">
      <w:pPr>
        <w:pStyle w:val="Bibliography"/>
        <w:rPr>
          <w:color w:val="0000FF"/>
        </w:rPr>
      </w:pPr>
      <w:r w:rsidRPr="00884964">
        <w:rPr>
          <w:color w:val="0000FF"/>
        </w:rPr>
        <w:t xml:space="preserve">Dyson, George. 2012. </w:t>
      </w:r>
      <w:r w:rsidRPr="00884964">
        <w:rPr>
          <w:i/>
          <w:iCs/>
          <w:color w:val="0000FF"/>
        </w:rPr>
        <w:t>Turing’s Cathedral: The Origins of the Digital Universe</w:t>
      </w:r>
      <w:r w:rsidRPr="00884964">
        <w:rPr>
          <w:color w:val="0000FF"/>
        </w:rPr>
        <w:t>. 1st edition. New York: Vintage.</w:t>
      </w:r>
    </w:p>
    <w:p w14:paraId="7FB69942" w14:textId="77777777" w:rsidR="00884964" w:rsidRPr="00884964" w:rsidRDefault="00884964" w:rsidP="00884964">
      <w:pPr>
        <w:pStyle w:val="Bibliography"/>
        <w:rPr>
          <w:color w:val="0000FF"/>
        </w:rPr>
      </w:pPr>
      <w:r w:rsidRPr="00884964">
        <w:rPr>
          <w:color w:val="0000FF"/>
        </w:rPr>
        <w:lastRenderedPageBreak/>
        <w:t xml:space="preserve">Fayyad, Usama M, Gregory </w:t>
      </w:r>
      <w:proofErr w:type="spellStart"/>
      <w:r w:rsidRPr="00884964">
        <w:rPr>
          <w:color w:val="0000FF"/>
        </w:rPr>
        <w:t>Piatetsky</w:t>
      </w:r>
      <w:proofErr w:type="spellEnd"/>
      <w:r w:rsidRPr="00884964">
        <w:rPr>
          <w:color w:val="0000FF"/>
        </w:rPr>
        <w:t xml:space="preserve">-Shapiro, Padhraic Smyth, and others. 1996. “Knowledge Discovery and Data Mining: Towards a Unifying Framework.” In </w:t>
      </w:r>
      <w:r w:rsidRPr="00884964">
        <w:rPr>
          <w:i/>
          <w:iCs/>
          <w:color w:val="0000FF"/>
        </w:rPr>
        <w:t>KDD</w:t>
      </w:r>
      <w:r w:rsidRPr="00884964">
        <w:rPr>
          <w:color w:val="0000FF"/>
        </w:rPr>
        <w:t>, 96:82–88.</w:t>
      </w:r>
    </w:p>
    <w:p w14:paraId="1B22683F" w14:textId="77777777" w:rsidR="00884964" w:rsidRPr="00884964" w:rsidRDefault="00884964" w:rsidP="00884964">
      <w:pPr>
        <w:pStyle w:val="Bibliography"/>
        <w:rPr>
          <w:color w:val="0000FF"/>
        </w:rPr>
      </w:pPr>
      <w:r w:rsidRPr="00884964">
        <w:rPr>
          <w:color w:val="0000FF"/>
        </w:rPr>
        <w:t>Fry, Benjamin Jotham. 2004. “Computational Information Design.” Thesis, Massachusetts Institute of Technology. https://dspace.mit.edu/handle/1721.1/26913.</w:t>
      </w:r>
    </w:p>
    <w:p w14:paraId="120608B0" w14:textId="77777777" w:rsidR="00884964" w:rsidRPr="00884964" w:rsidRDefault="00884964" w:rsidP="00884964">
      <w:pPr>
        <w:pStyle w:val="Bibliography"/>
        <w:rPr>
          <w:color w:val="0000FF"/>
        </w:rPr>
      </w:pPr>
      <w:proofErr w:type="spellStart"/>
      <w:r w:rsidRPr="00884964">
        <w:rPr>
          <w:color w:val="0000FF"/>
        </w:rPr>
        <w:t>Gallie</w:t>
      </w:r>
      <w:proofErr w:type="spellEnd"/>
      <w:r w:rsidRPr="00884964">
        <w:rPr>
          <w:color w:val="0000FF"/>
        </w:rPr>
        <w:t xml:space="preserve">, W. B. 1955. “Essentially Contested Concepts.” </w:t>
      </w:r>
      <w:r w:rsidRPr="00884964">
        <w:rPr>
          <w:i/>
          <w:iCs/>
          <w:color w:val="0000FF"/>
        </w:rPr>
        <w:t>Proceedings of the Aristotelian Society</w:t>
      </w:r>
      <w:r w:rsidRPr="00884964">
        <w:rPr>
          <w:color w:val="0000FF"/>
        </w:rPr>
        <w:t xml:space="preserve"> 56: 167–98.</w:t>
      </w:r>
    </w:p>
    <w:p w14:paraId="0C880C93" w14:textId="77777777" w:rsidR="00884964" w:rsidRPr="00884964" w:rsidRDefault="00884964" w:rsidP="00884964">
      <w:pPr>
        <w:pStyle w:val="Bibliography"/>
        <w:rPr>
          <w:color w:val="0000FF"/>
        </w:rPr>
      </w:pPr>
      <w:r w:rsidRPr="00884964">
        <w:rPr>
          <w:color w:val="0000FF"/>
        </w:rPr>
        <w:t xml:space="preserve">Gee, James Paul. 2014. </w:t>
      </w:r>
      <w:r w:rsidRPr="00884964">
        <w:rPr>
          <w:i/>
          <w:iCs/>
          <w:color w:val="0000FF"/>
        </w:rPr>
        <w:t>An Introduction to Discourse Analysis</w:t>
      </w:r>
      <w:r w:rsidRPr="00884964">
        <w:rPr>
          <w:color w:val="0000FF"/>
        </w:rPr>
        <w:t>. 4 edition. New York: Routledge.</w:t>
      </w:r>
    </w:p>
    <w:p w14:paraId="5A572590" w14:textId="77777777" w:rsidR="00884964" w:rsidRPr="00884964" w:rsidRDefault="00884964" w:rsidP="00884964">
      <w:pPr>
        <w:pStyle w:val="Bibliography"/>
        <w:rPr>
          <w:color w:val="0000FF"/>
        </w:rPr>
      </w:pPr>
      <w:proofErr w:type="spellStart"/>
      <w:r w:rsidRPr="00884964">
        <w:rPr>
          <w:color w:val="0000FF"/>
        </w:rPr>
        <w:t>Géron</w:t>
      </w:r>
      <w:proofErr w:type="spellEnd"/>
      <w:r w:rsidRPr="00884964">
        <w:rPr>
          <w:color w:val="0000FF"/>
        </w:rPr>
        <w:t xml:space="preserve">, </w:t>
      </w:r>
      <w:proofErr w:type="spellStart"/>
      <w:r w:rsidRPr="00884964">
        <w:rPr>
          <w:color w:val="0000FF"/>
        </w:rPr>
        <w:t>Aurélien</w:t>
      </w:r>
      <w:proofErr w:type="spellEnd"/>
      <w:r w:rsidRPr="00884964">
        <w:rPr>
          <w:color w:val="0000FF"/>
        </w:rPr>
        <w:t xml:space="preserve">. 2017. </w:t>
      </w:r>
      <w:r w:rsidRPr="00884964">
        <w:rPr>
          <w:i/>
          <w:iCs/>
          <w:color w:val="0000FF"/>
        </w:rPr>
        <w:t>Hands-On Machine Learning with Scikit-Learn and TensorFlow: Concepts, Tools, and Techniques to Build Intelligent Systems</w:t>
      </w:r>
      <w:r w:rsidRPr="00884964">
        <w:rPr>
          <w:color w:val="0000FF"/>
        </w:rPr>
        <w:t>. 1 edition. Beijing ; Boston: O’Reilly Media.</w:t>
      </w:r>
    </w:p>
    <w:p w14:paraId="5C48EE10" w14:textId="77777777" w:rsidR="00884964" w:rsidRPr="00884964" w:rsidRDefault="00884964" w:rsidP="00884964">
      <w:pPr>
        <w:pStyle w:val="Bibliography"/>
        <w:rPr>
          <w:color w:val="0000FF"/>
        </w:rPr>
      </w:pPr>
      <w:r w:rsidRPr="00884964">
        <w:rPr>
          <w:color w:val="0000FF"/>
        </w:rPr>
        <w:t xml:space="preserve">Goldfarb, C. F. 1970. “An Online System for Integrated Text Processing.” </w:t>
      </w:r>
      <w:r w:rsidRPr="00884964">
        <w:rPr>
          <w:i/>
          <w:iCs/>
          <w:color w:val="0000FF"/>
        </w:rPr>
        <w:t>Proceedings of the American Society for Information Science</w:t>
      </w:r>
      <w:r w:rsidRPr="00884964">
        <w:rPr>
          <w:color w:val="0000FF"/>
        </w:rPr>
        <w:t xml:space="preserve"> 7: 147–50.</w:t>
      </w:r>
    </w:p>
    <w:p w14:paraId="74E1B31A" w14:textId="77777777" w:rsidR="00884964" w:rsidRPr="00884964" w:rsidRDefault="00884964" w:rsidP="00884964">
      <w:pPr>
        <w:pStyle w:val="Bibliography"/>
        <w:rPr>
          <w:color w:val="0000FF"/>
        </w:rPr>
      </w:pPr>
      <w:r w:rsidRPr="00884964">
        <w:rPr>
          <w:color w:val="0000FF"/>
        </w:rPr>
        <w:t xml:space="preserve">Haider, Murtaza. 2015. </w:t>
      </w:r>
      <w:r w:rsidRPr="00884964">
        <w:rPr>
          <w:i/>
          <w:iCs/>
          <w:color w:val="0000FF"/>
        </w:rPr>
        <w:t>Getting Started with Data Science: Making Sense of Data with Analytics</w:t>
      </w:r>
      <w:r w:rsidRPr="00884964">
        <w:rPr>
          <w:color w:val="0000FF"/>
        </w:rPr>
        <w:t>. IBM Press.</w:t>
      </w:r>
    </w:p>
    <w:p w14:paraId="11A0DDBD" w14:textId="77777777" w:rsidR="00884964" w:rsidRPr="00884964" w:rsidRDefault="00884964" w:rsidP="00884964">
      <w:pPr>
        <w:pStyle w:val="Bibliography"/>
        <w:rPr>
          <w:color w:val="0000FF"/>
        </w:rPr>
      </w:pPr>
      <w:r w:rsidRPr="00884964">
        <w:rPr>
          <w:color w:val="0000FF"/>
        </w:rPr>
        <w:t xml:space="preserve">Halevy, A., P. </w:t>
      </w:r>
      <w:proofErr w:type="spellStart"/>
      <w:r w:rsidRPr="00884964">
        <w:rPr>
          <w:color w:val="0000FF"/>
        </w:rPr>
        <w:t>Norvig</w:t>
      </w:r>
      <w:proofErr w:type="spellEnd"/>
      <w:r w:rsidRPr="00884964">
        <w:rPr>
          <w:color w:val="0000FF"/>
        </w:rPr>
        <w:t xml:space="preserve">, and F. Pereira. 2009. “The Unreasonable Effectiveness of Data.” </w:t>
      </w:r>
      <w:r w:rsidRPr="00884964">
        <w:rPr>
          <w:i/>
          <w:iCs/>
          <w:color w:val="0000FF"/>
        </w:rPr>
        <w:t>IEEE Intelligent Systems</w:t>
      </w:r>
      <w:r w:rsidRPr="00884964">
        <w:rPr>
          <w:color w:val="0000FF"/>
        </w:rPr>
        <w:t xml:space="preserve"> 24 (2): 8–12.</w:t>
      </w:r>
    </w:p>
    <w:p w14:paraId="636767B6" w14:textId="77777777" w:rsidR="00884964" w:rsidRPr="00884964" w:rsidRDefault="00884964" w:rsidP="00884964">
      <w:pPr>
        <w:pStyle w:val="Bibliography"/>
        <w:rPr>
          <w:color w:val="0000FF"/>
        </w:rPr>
      </w:pPr>
      <w:proofErr w:type="spellStart"/>
      <w:r w:rsidRPr="00884964">
        <w:rPr>
          <w:color w:val="0000FF"/>
        </w:rPr>
        <w:t>Hammerbacher</w:t>
      </w:r>
      <w:proofErr w:type="spellEnd"/>
      <w:r w:rsidRPr="00884964">
        <w:rPr>
          <w:color w:val="0000FF"/>
        </w:rPr>
        <w:t xml:space="preserve">, Jeff. 2009. “Information Platforms and the Rise of the Data Scientist.” In </w:t>
      </w:r>
      <w:r w:rsidRPr="00884964">
        <w:rPr>
          <w:i/>
          <w:iCs/>
          <w:color w:val="0000FF"/>
        </w:rPr>
        <w:t>Beautiful Data: The Stories Behind Elegant Data Solutions</w:t>
      </w:r>
      <w:r w:rsidRPr="00884964">
        <w:rPr>
          <w:color w:val="0000FF"/>
        </w:rPr>
        <w:t>, 73–84. O’Reilly Media Sebastopol, CA.</w:t>
      </w:r>
    </w:p>
    <w:p w14:paraId="110298F9" w14:textId="77777777" w:rsidR="00884964" w:rsidRPr="00884964" w:rsidRDefault="00884964" w:rsidP="00884964">
      <w:pPr>
        <w:pStyle w:val="Bibliography"/>
        <w:rPr>
          <w:color w:val="0000FF"/>
        </w:rPr>
      </w:pPr>
      <w:r w:rsidRPr="00884964">
        <w:rPr>
          <w:color w:val="0000FF"/>
        </w:rPr>
        <w:t xml:space="preserve">Harmon, Dick. 2007. “Something Seedy Is up When It Comes to BYU.” </w:t>
      </w:r>
      <w:r w:rsidRPr="00884964">
        <w:rPr>
          <w:i/>
          <w:iCs/>
          <w:color w:val="0000FF"/>
        </w:rPr>
        <w:t>Deseret Morning News</w:t>
      </w:r>
      <w:r w:rsidRPr="00884964">
        <w:rPr>
          <w:color w:val="0000FF"/>
        </w:rPr>
        <w:t>, March 18, 2007. https://advance.lexis.com/document/?pdmfid=1516831&amp;crid=9baeb68b-cede-40c7-b517-447b0532d0e3&amp;pddocfullpath=%2Fshared%2Fdocument%2Fnews%2Furn%3AcontentItem%3A4N91-M3V0-TWHW-6263-00000-00&amp;pdcontentcomponentid=164282&amp;pdteaserkey=sr24&amp;pditab=allpods&amp;ecomp=gb63k&amp;earg=sr24&amp;prid=8420657d-9905-49d3-ac82-3e36a8870263.</w:t>
      </w:r>
    </w:p>
    <w:p w14:paraId="2BB3327E" w14:textId="77777777" w:rsidR="00884964" w:rsidRPr="00884964" w:rsidRDefault="00884964" w:rsidP="00884964">
      <w:pPr>
        <w:pStyle w:val="Bibliography"/>
        <w:rPr>
          <w:color w:val="0000FF"/>
        </w:rPr>
      </w:pPr>
      <w:r w:rsidRPr="00884964">
        <w:rPr>
          <w:color w:val="0000FF"/>
        </w:rPr>
        <w:t xml:space="preserve">Hayashi, Chikio. 1998a. </w:t>
      </w:r>
      <w:r w:rsidRPr="00884964">
        <w:rPr>
          <w:i/>
          <w:iCs/>
          <w:color w:val="0000FF"/>
        </w:rPr>
        <w:t>Data Science, Classification, and Related Methods: Proceedings of the Fifth Conference of the International Federation of Classification Societies (IFCS-96), Kobe, Japan, March 27-30, 1996</w:t>
      </w:r>
      <w:r w:rsidRPr="00884964">
        <w:rPr>
          <w:color w:val="0000FF"/>
        </w:rPr>
        <w:t>. Kobe, Japan: Springer.</w:t>
      </w:r>
    </w:p>
    <w:p w14:paraId="14A4E1CB" w14:textId="77777777" w:rsidR="00884964" w:rsidRPr="00884964" w:rsidRDefault="00884964" w:rsidP="00884964">
      <w:pPr>
        <w:pStyle w:val="Bibliography"/>
        <w:rPr>
          <w:color w:val="0000FF"/>
        </w:rPr>
      </w:pPr>
      <w:r w:rsidRPr="00884964">
        <w:rPr>
          <w:color w:val="0000FF"/>
        </w:rPr>
        <w:t xml:space="preserve">———. 1998b. “What Is Data Science? Fundamental Concepts and a Heuristic Example.” In </w:t>
      </w:r>
      <w:r w:rsidRPr="00884964">
        <w:rPr>
          <w:i/>
          <w:iCs/>
          <w:color w:val="0000FF"/>
        </w:rPr>
        <w:t>Data Science, Classification, and Related Methods</w:t>
      </w:r>
      <w:r w:rsidRPr="00884964">
        <w:rPr>
          <w:color w:val="0000FF"/>
        </w:rPr>
        <w:t xml:space="preserve">, edited by Chikio Hayashi, </w:t>
      </w:r>
      <w:proofErr w:type="spellStart"/>
      <w:r w:rsidRPr="00884964">
        <w:rPr>
          <w:color w:val="0000FF"/>
        </w:rPr>
        <w:t>Keiji</w:t>
      </w:r>
      <w:proofErr w:type="spellEnd"/>
      <w:r w:rsidRPr="00884964">
        <w:rPr>
          <w:color w:val="0000FF"/>
        </w:rPr>
        <w:t xml:space="preserve"> </w:t>
      </w:r>
      <w:proofErr w:type="spellStart"/>
      <w:r w:rsidRPr="00884964">
        <w:rPr>
          <w:color w:val="0000FF"/>
        </w:rPr>
        <w:t>Yajima</w:t>
      </w:r>
      <w:proofErr w:type="spellEnd"/>
      <w:r w:rsidRPr="00884964">
        <w:rPr>
          <w:color w:val="0000FF"/>
        </w:rPr>
        <w:t>, Hans-Hermann Bock, Noboru Ohsumi, Yutaka Tanaka, and Yasumasa Baba, 40–51. Studies in Classification, Data Analysis, and Knowledge Organization. Springer Japan.</w:t>
      </w:r>
    </w:p>
    <w:p w14:paraId="1476F04E" w14:textId="77777777" w:rsidR="00884964" w:rsidRPr="00884964" w:rsidRDefault="00884964" w:rsidP="00884964">
      <w:pPr>
        <w:pStyle w:val="Bibliography"/>
        <w:rPr>
          <w:color w:val="0000FF"/>
        </w:rPr>
      </w:pPr>
      <w:r w:rsidRPr="00884964">
        <w:rPr>
          <w:color w:val="0000FF"/>
        </w:rPr>
        <w:t xml:space="preserve">Hendry, David F. 1995. </w:t>
      </w:r>
      <w:r w:rsidRPr="00884964">
        <w:rPr>
          <w:i/>
          <w:iCs/>
          <w:color w:val="0000FF"/>
        </w:rPr>
        <w:t>Dynamic Econometrics</w:t>
      </w:r>
      <w:r w:rsidRPr="00884964">
        <w:rPr>
          <w:color w:val="0000FF"/>
        </w:rPr>
        <w:t>. Advanced Texts in Econometrics. New York: Oxford Univ Press. https://www.google.com/books/edition/Dynamic_Econometrics/XcWVN2-2ZqIC?hl=en&amp;gbpv=1&amp;dq=%22data+mining%22&amp;pg=PA544&amp;printsec=frontcover.</w:t>
      </w:r>
    </w:p>
    <w:p w14:paraId="31EDA5B9" w14:textId="77777777" w:rsidR="00884964" w:rsidRPr="00884964" w:rsidRDefault="00884964" w:rsidP="00884964">
      <w:pPr>
        <w:pStyle w:val="Bibliography"/>
        <w:rPr>
          <w:color w:val="0000FF"/>
        </w:rPr>
      </w:pPr>
      <w:r w:rsidRPr="00884964">
        <w:rPr>
          <w:color w:val="0000FF"/>
        </w:rPr>
        <w:t xml:space="preserve">Hey, Tony, Stewart Tansley, and Kristin Tolle. 2009. </w:t>
      </w:r>
      <w:r w:rsidRPr="00884964">
        <w:rPr>
          <w:i/>
          <w:iCs/>
          <w:color w:val="0000FF"/>
        </w:rPr>
        <w:t>The Fourth Paradigm: Data-Intensive Scientific Discovery</w:t>
      </w:r>
      <w:r w:rsidRPr="00884964">
        <w:rPr>
          <w:color w:val="0000FF"/>
        </w:rPr>
        <w:t>. https://www.microsoft.com/en-</w:t>
      </w:r>
      <w:r w:rsidRPr="00884964">
        <w:rPr>
          <w:color w:val="0000FF"/>
        </w:rPr>
        <w:lastRenderedPageBreak/>
        <w:t>us/research/publication/fourth-paradigm-data-intensive-scientific-discovery/.</w:t>
      </w:r>
    </w:p>
    <w:p w14:paraId="04FB6554" w14:textId="77777777" w:rsidR="00884964" w:rsidRPr="00884964" w:rsidRDefault="00884964" w:rsidP="00884964">
      <w:pPr>
        <w:pStyle w:val="Bibliography"/>
        <w:rPr>
          <w:color w:val="0000FF"/>
        </w:rPr>
      </w:pPr>
      <w:r w:rsidRPr="00884964">
        <w:rPr>
          <w:color w:val="0000FF"/>
        </w:rPr>
        <w:t xml:space="preserve">Higgins, James J. 1999. “Nonmathematical Statistics: A New Direction for the Undergraduate Discipline.” </w:t>
      </w:r>
      <w:r w:rsidRPr="00884964">
        <w:rPr>
          <w:i/>
          <w:iCs/>
          <w:color w:val="0000FF"/>
        </w:rPr>
        <w:t>The American Statistician</w:t>
      </w:r>
      <w:r w:rsidRPr="00884964">
        <w:rPr>
          <w:color w:val="0000FF"/>
        </w:rPr>
        <w:t xml:space="preserve"> 53 (1): 1–6. https://doi.org/10.1080/00031305.1999.10474418.</w:t>
      </w:r>
    </w:p>
    <w:p w14:paraId="3B6B070E" w14:textId="77777777" w:rsidR="00884964" w:rsidRPr="00884964" w:rsidRDefault="00884964" w:rsidP="00884964">
      <w:pPr>
        <w:pStyle w:val="Bibliography"/>
        <w:rPr>
          <w:color w:val="0000FF"/>
        </w:rPr>
      </w:pPr>
      <w:r w:rsidRPr="00884964">
        <w:rPr>
          <w:color w:val="0000FF"/>
        </w:rPr>
        <w:t xml:space="preserve">Hunt, Eva. 1977. </w:t>
      </w:r>
      <w:r w:rsidRPr="00884964">
        <w:rPr>
          <w:i/>
          <w:iCs/>
          <w:color w:val="0000FF"/>
        </w:rPr>
        <w:t xml:space="preserve">The Transformation of the Hummingbird: Cultural Roots of a </w:t>
      </w:r>
      <w:proofErr w:type="spellStart"/>
      <w:r w:rsidRPr="00884964">
        <w:rPr>
          <w:i/>
          <w:iCs/>
          <w:color w:val="0000FF"/>
        </w:rPr>
        <w:t>Zinacantecan</w:t>
      </w:r>
      <w:proofErr w:type="spellEnd"/>
      <w:r w:rsidRPr="00884964">
        <w:rPr>
          <w:i/>
          <w:iCs/>
          <w:color w:val="0000FF"/>
        </w:rPr>
        <w:t xml:space="preserve"> Mythical Poem</w:t>
      </w:r>
      <w:r w:rsidRPr="00884964">
        <w:rPr>
          <w:color w:val="0000FF"/>
        </w:rPr>
        <w:t>. Cornell University Press.</w:t>
      </w:r>
    </w:p>
    <w:p w14:paraId="13FA7F20" w14:textId="77777777" w:rsidR="00884964" w:rsidRPr="00884964" w:rsidRDefault="00884964" w:rsidP="00884964">
      <w:pPr>
        <w:pStyle w:val="Bibliography"/>
        <w:rPr>
          <w:color w:val="0000FF"/>
        </w:rPr>
      </w:pPr>
      <w:r w:rsidRPr="00884964">
        <w:rPr>
          <w:color w:val="0000FF"/>
        </w:rPr>
        <w:t xml:space="preserve">Johnson, Mark. 2013. </w:t>
      </w:r>
      <w:r w:rsidRPr="00884964">
        <w:rPr>
          <w:i/>
          <w:iCs/>
          <w:color w:val="0000FF"/>
        </w:rPr>
        <w:t>The Body in the Mind: The Bodily Basis of Meaning, Imagination, and Reason</w:t>
      </w:r>
      <w:r w:rsidRPr="00884964">
        <w:rPr>
          <w:color w:val="0000FF"/>
        </w:rPr>
        <w:t>. University of Chicago Press.</w:t>
      </w:r>
    </w:p>
    <w:p w14:paraId="0BEBBCB4" w14:textId="77777777" w:rsidR="00884964" w:rsidRPr="00884964" w:rsidRDefault="00884964" w:rsidP="00884964">
      <w:pPr>
        <w:pStyle w:val="Bibliography"/>
        <w:rPr>
          <w:color w:val="0000FF"/>
        </w:rPr>
      </w:pPr>
      <w:proofErr w:type="spellStart"/>
      <w:r w:rsidRPr="00884964">
        <w:rPr>
          <w:color w:val="0000FF"/>
        </w:rPr>
        <w:t>Kettenring</w:t>
      </w:r>
      <w:proofErr w:type="spellEnd"/>
      <w:r w:rsidRPr="00884964">
        <w:rPr>
          <w:color w:val="0000FF"/>
        </w:rPr>
        <w:t xml:space="preserve">, Jon R. 1997a. “The Birth, Life, and Death of Statistical Department. President’s Corner.” </w:t>
      </w:r>
      <w:r w:rsidRPr="00884964">
        <w:rPr>
          <w:i/>
          <w:iCs/>
          <w:color w:val="0000FF"/>
        </w:rPr>
        <w:t>AMSTAT NEWS</w:t>
      </w:r>
      <w:r w:rsidRPr="00884964">
        <w:rPr>
          <w:color w:val="0000FF"/>
        </w:rPr>
        <w:t xml:space="preserve"> 245: 9–10.</w:t>
      </w:r>
    </w:p>
    <w:p w14:paraId="6DB30334" w14:textId="77777777" w:rsidR="00884964" w:rsidRPr="00884964" w:rsidRDefault="00884964" w:rsidP="00884964">
      <w:pPr>
        <w:pStyle w:val="Bibliography"/>
        <w:rPr>
          <w:color w:val="0000FF"/>
        </w:rPr>
      </w:pPr>
      <w:r w:rsidRPr="00884964">
        <w:rPr>
          <w:color w:val="0000FF"/>
        </w:rPr>
        <w:t xml:space="preserve">———. 1997b. “Shaping Statistics for Success in the 21st Century.” </w:t>
      </w:r>
      <w:r w:rsidRPr="00884964">
        <w:rPr>
          <w:i/>
          <w:iCs/>
          <w:color w:val="0000FF"/>
        </w:rPr>
        <w:t>Journal of the American Statistical Association</w:t>
      </w:r>
      <w:r w:rsidRPr="00884964">
        <w:rPr>
          <w:color w:val="0000FF"/>
        </w:rPr>
        <w:t xml:space="preserve"> 92 (440): 1229–34. https://doi.org/10.1080/01621459.1997.10473641.</w:t>
      </w:r>
    </w:p>
    <w:p w14:paraId="078EDC7A" w14:textId="77777777" w:rsidR="00884964" w:rsidRPr="00884964" w:rsidRDefault="00884964" w:rsidP="00884964">
      <w:pPr>
        <w:pStyle w:val="Bibliography"/>
        <w:rPr>
          <w:color w:val="0000FF"/>
        </w:rPr>
      </w:pPr>
      <w:r w:rsidRPr="00884964">
        <w:rPr>
          <w:color w:val="0000FF"/>
        </w:rPr>
        <w:t xml:space="preserve">Kusnetzky, Dan. 2010. “What Is ‘Big Data?’” </w:t>
      </w:r>
      <w:r w:rsidRPr="00884964">
        <w:rPr>
          <w:i/>
          <w:iCs/>
          <w:color w:val="0000FF"/>
        </w:rPr>
        <w:t>ZDNet</w:t>
      </w:r>
      <w:r w:rsidRPr="00884964">
        <w:rPr>
          <w:color w:val="0000FF"/>
        </w:rPr>
        <w:t>, February 16, 2010. http://www.zdnet.com/blog/virtualization/what-is-big-data/1708.</w:t>
      </w:r>
    </w:p>
    <w:p w14:paraId="0EACEE18" w14:textId="77777777" w:rsidR="00884964" w:rsidRPr="00884964" w:rsidRDefault="00884964" w:rsidP="00884964">
      <w:pPr>
        <w:pStyle w:val="Bibliography"/>
        <w:rPr>
          <w:color w:val="0000FF"/>
        </w:rPr>
      </w:pPr>
      <w:r w:rsidRPr="00884964">
        <w:rPr>
          <w:color w:val="0000FF"/>
        </w:rPr>
        <w:t xml:space="preserve">Lakoff, George. 2008. </w:t>
      </w:r>
      <w:r w:rsidRPr="00884964">
        <w:rPr>
          <w:i/>
          <w:iCs/>
          <w:color w:val="0000FF"/>
        </w:rPr>
        <w:t>Women, Fire, and Dangerous Things: What Categories Reveal about the Mind</w:t>
      </w:r>
      <w:r w:rsidRPr="00884964">
        <w:rPr>
          <w:color w:val="0000FF"/>
        </w:rPr>
        <w:t>. University of Chicago Press.</w:t>
      </w:r>
    </w:p>
    <w:p w14:paraId="1B36C3EC" w14:textId="77777777" w:rsidR="00884964" w:rsidRPr="00884964" w:rsidRDefault="00884964" w:rsidP="00884964">
      <w:pPr>
        <w:pStyle w:val="Bibliography"/>
        <w:rPr>
          <w:color w:val="0000FF"/>
        </w:rPr>
      </w:pPr>
      <w:r w:rsidRPr="00884964">
        <w:rPr>
          <w:color w:val="0000FF"/>
        </w:rPr>
        <w:t xml:space="preserve">Laney, Doug. 2001. “3D Data Management: Controlling Data Volume, Velocity and Variety.” </w:t>
      </w:r>
      <w:r w:rsidRPr="00884964">
        <w:rPr>
          <w:i/>
          <w:iCs/>
          <w:color w:val="0000FF"/>
        </w:rPr>
        <w:t>META Group Research Note</w:t>
      </w:r>
      <w:r w:rsidRPr="00884964">
        <w:rPr>
          <w:color w:val="0000FF"/>
        </w:rPr>
        <w:t xml:space="preserve"> 6: 70.</w:t>
      </w:r>
    </w:p>
    <w:p w14:paraId="1F06E6DD" w14:textId="77777777" w:rsidR="00884964" w:rsidRPr="00884964" w:rsidRDefault="00884964" w:rsidP="00884964">
      <w:pPr>
        <w:pStyle w:val="Bibliography"/>
        <w:rPr>
          <w:color w:val="0000FF"/>
        </w:rPr>
      </w:pPr>
      <w:r w:rsidRPr="00884964">
        <w:rPr>
          <w:color w:val="0000FF"/>
        </w:rPr>
        <w:t>Lao, Randy. 2019. “A Beginner’s Guide to the Data Science Pipeline.” Medium. December 19, 2019. https://towardsdatascience.com/a-beginners-guide-to-the-data-science-pipeline-a4904b2d8ad3.</w:t>
      </w:r>
    </w:p>
    <w:p w14:paraId="66D3739D" w14:textId="77777777" w:rsidR="00884964" w:rsidRPr="00884964" w:rsidRDefault="00884964" w:rsidP="00884964">
      <w:pPr>
        <w:pStyle w:val="Bibliography"/>
        <w:rPr>
          <w:color w:val="0000FF"/>
        </w:rPr>
      </w:pPr>
      <w:r w:rsidRPr="00884964">
        <w:rPr>
          <w:color w:val="0000FF"/>
        </w:rPr>
        <w:t xml:space="preserve">Levi-Strauss, Claude. 1987. </w:t>
      </w:r>
      <w:r w:rsidRPr="00884964">
        <w:rPr>
          <w:i/>
          <w:iCs/>
          <w:color w:val="0000FF"/>
        </w:rPr>
        <w:t xml:space="preserve">Introduction to the Work of Marcel </w:t>
      </w:r>
      <w:proofErr w:type="spellStart"/>
      <w:r w:rsidRPr="00884964">
        <w:rPr>
          <w:i/>
          <w:iCs/>
          <w:color w:val="0000FF"/>
        </w:rPr>
        <w:t>Mauss</w:t>
      </w:r>
      <w:proofErr w:type="spellEnd"/>
      <w:r w:rsidRPr="00884964">
        <w:rPr>
          <w:color w:val="0000FF"/>
        </w:rPr>
        <w:t>. London: Routledge.</w:t>
      </w:r>
    </w:p>
    <w:p w14:paraId="59074B3D" w14:textId="77777777" w:rsidR="00884964" w:rsidRPr="00884964" w:rsidRDefault="00884964" w:rsidP="00884964">
      <w:pPr>
        <w:pStyle w:val="Bibliography"/>
        <w:rPr>
          <w:color w:val="0000FF"/>
        </w:rPr>
      </w:pPr>
      <w:r w:rsidRPr="00884964">
        <w:rPr>
          <w:i/>
          <w:iCs/>
          <w:color w:val="0000FF"/>
        </w:rPr>
        <w:t>Library Journal</w:t>
      </w:r>
      <w:r w:rsidRPr="00884964">
        <w:rPr>
          <w:color w:val="0000FF"/>
        </w:rPr>
        <w:t>. 1977. Library Journal.</w:t>
      </w:r>
    </w:p>
    <w:p w14:paraId="07DE5102" w14:textId="77777777" w:rsidR="00884964" w:rsidRPr="00884964" w:rsidRDefault="00884964" w:rsidP="00884964">
      <w:pPr>
        <w:pStyle w:val="Bibliography"/>
        <w:rPr>
          <w:color w:val="0000FF"/>
        </w:rPr>
      </w:pPr>
      <w:r w:rsidRPr="00884964">
        <w:rPr>
          <w:color w:val="0000FF"/>
        </w:rPr>
        <w:t xml:space="preserve">Lide, David R., and Gordon H. Wood. 2012. </w:t>
      </w:r>
      <w:r w:rsidRPr="00884964">
        <w:rPr>
          <w:i/>
          <w:iCs/>
          <w:color w:val="0000FF"/>
        </w:rPr>
        <w:t>CODATA @ 45 Years: The Story of the ICSU Committee on Data for Science and Technology (CODATA) from 1966 to 2010</w:t>
      </w:r>
      <w:r w:rsidRPr="00884964">
        <w:rPr>
          <w:color w:val="0000FF"/>
        </w:rPr>
        <w:t>. Paris, France: CODATA. https://books.google.com/books/about/CODATA_45_Years.html?id=NjA8kgEACAAJ&amp;utm_source=gb-gplus-shareCODATA.</w:t>
      </w:r>
    </w:p>
    <w:p w14:paraId="76D67824" w14:textId="77777777" w:rsidR="00884964" w:rsidRPr="00884964" w:rsidRDefault="00884964" w:rsidP="00884964">
      <w:pPr>
        <w:pStyle w:val="Bibliography"/>
        <w:rPr>
          <w:color w:val="0000FF"/>
        </w:rPr>
      </w:pPr>
      <w:r w:rsidRPr="00884964">
        <w:rPr>
          <w:color w:val="0000FF"/>
        </w:rPr>
        <w:t xml:space="preserve">Lohr, Steve. 2009. “For Today’s Graduate, Just One Word: Statistics.” </w:t>
      </w:r>
      <w:r w:rsidRPr="00884964">
        <w:rPr>
          <w:i/>
          <w:iCs/>
          <w:color w:val="0000FF"/>
        </w:rPr>
        <w:t>The New York Times</w:t>
      </w:r>
      <w:r w:rsidRPr="00884964">
        <w:rPr>
          <w:color w:val="0000FF"/>
        </w:rPr>
        <w:t>, August 5, 2009, sec. Technology. https://www.nytimes.com/2009/08/06/technology/06stats.html.</w:t>
      </w:r>
    </w:p>
    <w:p w14:paraId="1CCBE2AF" w14:textId="77777777" w:rsidR="00884964" w:rsidRPr="00884964" w:rsidRDefault="00884964" w:rsidP="00884964">
      <w:pPr>
        <w:pStyle w:val="Bibliography"/>
        <w:rPr>
          <w:color w:val="0000FF"/>
        </w:rPr>
      </w:pPr>
      <w:r w:rsidRPr="00884964">
        <w:rPr>
          <w:color w:val="0000FF"/>
        </w:rPr>
        <w:t xml:space="preserve">Loukides, Mike. 2011. </w:t>
      </w:r>
      <w:r w:rsidRPr="00884964">
        <w:rPr>
          <w:i/>
          <w:iCs/>
          <w:color w:val="0000FF"/>
        </w:rPr>
        <w:t>What Is Data Science?</w:t>
      </w:r>
      <w:r w:rsidRPr="00884964">
        <w:rPr>
          <w:color w:val="0000FF"/>
        </w:rPr>
        <w:t xml:space="preserve">  O’Reilly Media, Inc. https://books.google.com/books?hl=en&amp;lr=&amp;id=-OQ2q5JqOdEC&amp;oi=fnd&amp;pg=PT2&amp;dq=%22data+science%22&amp;ots=1Y7O922KDq&amp;sig=yQ1XsyNG6eckn6oUjVjfvtNzKzY.</w:t>
      </w:r>
    </w:p>
    <w:p w14:paraId="54C412BD" w14:textId="77777777" w:rsidR="00884964" w:rsidRPr="00884964" w:rsidRDefault="00884964" w:rsidP="00884964">
      <w:pPr>
        <w:pStyle w:val="Bibliography"/>
        <w:rPr>
          <w:color w:val="0000FF"/>
        </w:rPr>
      </w:pPr>
      <w:r w:rsidRPr="00884964">
        <w:rPr>
          <w:color w:val="0000FF"/>
        </w:rPr>
        <w:t xml:space="preserve">Lovell, Michael C. 1983. “Data Mining.” </w:t>
      </w:r>
      <w:r w:rsidRPr="00884964">
        <w:rPr>
          <w:i/>
          <w:iCs/>
          <w:color w:val="0000FF"/>
        </w:rPr>
        <w:t>The Review of Economics and Statistics</w:t>
      </w:r>
      <w:r w:rsidRPr="00884964">
        <w:rPr>
          <w:color w:val="0000FF"/>
        </w:rPr>
        <w:t xml:space="preserve"> 65 (1): 1–12. https://doi.org/10.2307/1924403.</w:t>
      </w:r>
    </w:p>
    <w:p w14:paraId="010FBB39" w14:textId="77777777" w:rsidR="00884964" w:rsidRPr="00884964" w:rsidRDefault="00884964" w:rsidP="00884964">
      <w:pPr>
        <w:pStyle w:val="Bibliography"/>
        <w:rPr>
          <w:color w:val="0000FF"/>
        </w:rPr>
      </w:pPr>
      <w:r w:rsidRPr="00884964">
        <w:rPr>
          <w:color w:val="0000FF"/>
        </w:rPr>
        <w:t xml:space="preserve">Mason, Hilary, and Christopher Wiggins. 2010. “A Taxonomy of Data Science.” </w:t>
      </w:r>
      <w:r w:rsidRPr="00884964">
        <w:rPr>
          <w:i/>
          <w:iCs/>
          <w:color w:val="0000FF"/>
        </w:rPr>
        <w:t>Dataists</w:t>
      </w:r>
      <w:r w:rsidRPr="00884964">
        <w:rPr>
          <w:color w:val="0000FF"/>
        </w:rPr>
        <w:t xml:space="preserve"> (blog). September 25, 2010. http://www.dataists.com/2010/09/a-taxonomy-of-data-science/.</w:t>
      </w:r>
    </w:p>
    <w:p w14:paraId="538E3606" w14:textId="77777777" w:rsidR="00884964" w:rsidRPr="00884964" w:rsidRDefault="00884964" w:rsidP="00884964">
      <w:pPr>
        <w:pStyle w:val="Bibliography"/>
        <w:rPr>
          <w:color w:val="0000FF"/>
        </w:rPr>
      </w:pPr>
      <w:r w:rsidRPr="00884964">
        <w:rPr>
          <w:color w:val="0000FF"/>
        </w:rPr>
        <w:t xml:space="preserve">McKinsey &amp; Company. 2009. “Hal Varian on How the Web Challenges Managers.” </w:t>
      </w:r>
      <w:r w:rsidRPr="00884964">
        <w:rPr>
          <w:i/>
          <w:iCs/>
          <w:color w:val="0000FF"/>
        </w:rPr>
        <w:t>McKinsey &amp; Company</w:t>
      </w:r>
      <w:r w:rsidRPr="00884964">
        <w:rPr>
          <w:color w:val="0000FF"/>
        </w:rPr>
        <w:t>, January 1, 2009. https://www.mckinsey.com/industries/technology-media-and-</w:t>
      </w:r>
      <w:r w:rsidRPr="00884964">
        <w:rPr>
          <w:color w:val="0000FF"/>
        </w:rPr>
        <w:lastRenderedPageBreak/>
        <w:t>telecommunications/our-insights/hal-varian-on-how-the-web-challenges-managers.</w:t>
      </w:r>
    </w:p>
    <w:p w14:paraId="11BB667D" w14:textId="77777777" w:rsidR="00884964" w:rsidRPr="00884964" w:rsidRDefault="00884964" w:rsidP="00884964">
      <w:pPr>
        <w:pStyle w:val="Bibliography"/>
        <w:rPr>
          <w:color w:val="0000FF"/>
        </w:rPr>
      </w:pPr>
      <w:r w:rsidRPr="00884964">
        <w:rPr>
          <w:color w:val="0000FF"/>
        </w:rPr>
        <w:t xml:space="preserve">Miller, George A. 2003. “The Cognitive Revolution: A Historical Perspective.” </w:t>
      </w:r>
      <w:r w:rsidRPr="00884964">
        <w:rPr>
          <w:i/>
          <w:iCs/>
          <w:color w:val="0000FF"/>
        </w:rPr>
        <w:t>Trends in Cognitive Sciences</w:t>
      </w:r>
      <w:r w:rsidRPr="00884964">
        <w:rPr>
          <w:color w:val="0000FF"/>
        </w:rPr>
        <w:t xml:space="preserve"> 7 (3): 141–44. https://doi.org/10.1016/S1364-6613(03)00029-9.</w:t>
      </w:r>
    </w:p>
    <w:p w14:paraId="5D579456" w14:textId="77777777" w:rsidR="00884964" w:rsidRPr="00884964" w:rsidRDefault="00884964" w:rsidP="00884964">
      <w:pPr>
        <w:pStyle w:val="Bibliography"/>
        <w:rPr>
          <w:color w:val="0000FF"/>
        </w:rPr>
      </w:pPr>
      <w:r w:rsidRPr="00884964">
        <w:rPr>
          <w:i/>
          <w:iCs/>
          <w:color w:val="0000FF"/>
        </w:rPr>
        <w:t>Monthly Catalog of United States Government Publications</w:t>
      </w:r>
      <w:r w:rsidRPr="00884964">
        <w:rPr>
          <w:color w:val="0000FF"/>
        </w:rPr>
        <w:t>. 1965. U.S. Government Printing Office.</w:t>
      </w:r>
    </w:p>
    <w:p w14:paraId="03E299A9" w14:textId="77777777" w:rsidR="00884964" w:rsidRPr="00884964" w:rsidRDefault="00884964" w:rsidP="00884964">
      <w:pPr>
        <w:pStyle w:val="Bibliography"/>
        <w:rPr>
          <w:color w:val="0000FF"/>
        </w:rPr>
      </w:pPr>
      <w:r w:rsidRPr="00884964">
        <w:rPr>
          <w:color w:val="0000FF"/>
        </w:rPr>
        <w:t xml:space="preserve">Mort Collins Ventures. n.d. “Bio.” </w:t>
      </w:r>
      <w:r w:rsidRPr="00884964">
        <w:rPr>
          <w:i/>
          <w:iCs/>
          <w:color w:val="0000FF"/>
        </w:rPr>
        <w:t>MCollins Ventures</w:t>
      </w:r>
      <w:r w:rsidRPr="00884964">
        <w:rPr>
          <w:color w:val="0000FF"/>
        </w:rPr>
        <w:t xml:space="preserve"> (blog). Accessed July 16, 2020. http://www.mcollinsventures.com/bio/.</w:t>
      </w:r>
    </w:p>
    <w:p w14:paraId="272DA9E2" w14:textId="77777777" w:rsidR="00884964" w:rsidRPr="00884964" w:rsidRDefault="00884964" w:rsidP="00884964">
      <w:pPr>
        <w:pStyle w:val="Bibliography"/>
        <w:rPr>
          <w:color w:val="0000FF"/>
        </w:rPr>
      </w:pPr>
      <w:r w:rsidRPr="00884964">
        <w:rPr>
          <w:color w:val="0000FF"/>
        </w:rPr>
        <w:t>Naur, Peter. n.d. “Peter Naur: Concise Survey of Computer Methods, 397 p.” Introduction to the Works of Peter Naur. n.d. http://www.naur.com/Conc.Surv.html.</w:t>
      </w:r>
    </w:p>
    <w:p w14:paraId="1DDB1381" w14:textId="77777777" w:rsidR="00884964" w:rsidRPr="00884964" w:rsidRDefault="00884964" w:rsidP="00884964">
      <w:pPr>
        <w:pStyle w:val="Bibliography"/>
        <w:rPr>
          <w:color w:val="0000FF"/>
        </w:rPr>
      </w:pPr>
      <w:r w:rsidRPr="00884964">
        <w:rPr>
          <w:color w:val="0000FF"/>
        </w:rPr>
        <w:t xml:space="preserve">———. 1966. “The Science of Datalogy.” </w:t>
      </w:r>
      <w:r w:rsidRPr="00884964">
        <w:rPr>
          <w:i/>
          <w:iCs/>
          <w:color w:val="0000FF"/>
        </w:rPr>
        <w:t>Communications of the ACM</w:t>
      </w:r>
      <w:r w:rsidRPr="00884964">
        <w:rPr>
          <w:color w:val="0000FF"/>
        </w:rPr>
        <w:t xml:space="preserve"> 9 (7): 485. https://doi.org/10.1145/365719.366510.</w:t>
      </w:r>
    </w:p>
    <w:p w14:paraId="7887EB84" w14:textId="77777777" w:rsidR="00884964" w:rsidRPr="00884964" w:rsidRDefault="00884964" w:rsidP="00884964">
      <w:pPr>
        <w:pStyle w:val="Bibliography"/>
        <w:rPr>
          <w:color w:val="0000FF"/>
        </w:rPr>
      </w:pPr>
      <w:r w:rsidRPr="00884964">
        <w:rPr>
          <w:color w:val="0000FF"/>
        </w:rPr>
        <w:t xml:space="preserve">———. 1974. </w:t>
      </w:r>
      <w:r w:rsidRPr="00884964">
        <w:rPr>
          <w:i/>
          <w:iCs/>
          <w:color w:val="0000FF"/>
        </w:rPr>
        <w:t>Concise Survey of Computer Methods</w:t>
      </w:r>
      <w:r w:rsidRPr="00884964">
        <w:rPr>
          <w:color w:val="0000FF"/>
        </w:rPr>
        <w:t>. 1st edition. New York: Petrocelli Books.</w:t>
      </w:r>
    </w:p>
    <w:p w14:paraId="116314E0" w14:textId="77777777" w:rsidR="00884964" w:rsidRPr="00884964" w:rsidRDefault="00884964" w:rsidP="00884964">
      <w:pPr>
        <w:pStyle w:val="Bibliography"/>
        <w:rPr>
          <w:color w:val="0000FF"/>
        </w:rPr>
      </w:pPr>
      <w:r w:rsidRPr="00884964">
        <w:rPr>
          <w:color w:val="0000FF"/>
        </w:rPr>
        <w:t xml:space="preserve">———. 1992. </w:t>
      </w:r>
      <w:r w:rsidRPr="00884964">
        <w:rPr>
          <w:i/>
          <w:iCs/>
          <w:color w:val="0000FF"/>
        </w:rPr>
        <w:t>Computing, a Human Activity</w:t>
      </w:r>
      <w:r w:rsidRPr="00884964">
        <w:rPr>
          <w:color w:val="0000FF"/>
        </w:rPr>
        <w:t>. ACM Press.</w:t>
      </w:r>
    </w:p>
    <w:p w14:paraId="21249AD6" w14:textId="77777777" w:rsidR="00884964" w:rsidRPr="00884964" w:rsidRDefault="00884964" w:rsidP="00884964">
      <w:pPr>
        <w:pStyle w:val="Bibliography"/>
        <w:rPr>
          <w:color w:val="0000FF"/>
        </w:rPr>
      </w:pPr>
      <w:r w:rsidRPr="00884964">
        <w:rPr>
          <w:color w:val="0000FF"/>
        </w:rPr>
        <w:t>“New Scientist.” 1992, 1992.</w:t>
      </w:r>
    </w:p>
    <w:p w14:paraId="1454C5D5" w14:textId="77777777" w:rsidR="00884964" w:rsidRPr="00884964" w:rsidRDefault="00884964" w:rsidP="00884964">
      <w:pPr>
        <w:pStyle w:val="Bibliography"/>
        <w:rPr>
          <w:color w:val="0000FF"/>
        </w:rPr>
      </w:pPr>
      <w:r w:rsidRPr="00884964">
        <w:rPr>
          <w:color w:val="0000FF"/>
        </w:rPr>
        <w:t>“———.” 1995, 1995.</w:t>
      </w:r>
    </w:p>
    <w:p w14:paraId="133637CD" w14:textId="77777777" w:rsidR="00884964" w:rsidRPr="00884964" w:rsidRDefault="00884964" w:rsidP="00884964">
      <w:pPr>
        <w:pStyle w:val="Bibliography"/>
        <w:rPr>
          <w:color w:val="0000FF"/>
        </w:rPr>
      </w:pPr>
      <w:r w:rsidRPr="00884964">
        <w:rPr>
          <w:color w:val="0000FF"/>
        </w:rPr>
        <w:t>“———.” 1996, 1996.</w:t>
      </w:r>
    </w:p>
    <w:p w14:paraId="22076886" w14:textId="77777777" w:rsidR="00884964" w:rsidRPr="00884964" w:rsidRDefault="00884964" w:rsidP="00884964">
      <w:pPr>
        <w:pStyle w:val="Bibliography"/>
        <w:rPr>
          <w:color w:val="0000FF"/>
        </w:rPr>
      </w:pPr>
      <w:r w:rsidRPr="00884964">
        <w:rPr>
          <w:color w:val="0000FF"/>
        </w:rPr>
        <w:t>“———.” 1999, 1999.</w:t>
      </w:r>
    </w:p>
    <w:p w14:paraId="1141A73D" w14:textId="77777777" w:rsidR="00884964" w:rsidRPr="00884964" w:rsidRDefault="00884964" w:rsidP="00884964">
      <w:pPr>
        <w:pStyle w:val="Bibliography"/>
        <w:rPr>
          <w:color w:val="0000FF"/>
        </w:rPr>
      </w:pPr>
      <w:r w:rsidRPr="00884964">
        <w:rPr>
          <w:color w:val="0000FF"/>
        </w:rPr>
        <w:t>“———.” 2001, 2001.</w:t>
      </w:r>
    </w:p>
    <w:p w14:paraId="1EB97860" w14:textId="77777777" w:rsidR="00884964" w:rsidRPr="00884964" w:rsidRDefault="00884964" w:rsidP="00884964">
      <w:pPr>
        <w:pStyle w:val="Bibliography"/>
        <w:rPr>
          <w:color w:val="0000FF"/>
        </w:rPr>
      </w:pPr>
      <w:r w:rsidRPr="00884964">
        <w:rPr>
          <w:color w:val="0000FF"/>
        </w:rPr>
        <w:t xml:space="preserve">Office, Library of Congress Copyright. 1979. </w:t>
      </w:r>
      <w:r w:rsidRPr="00884964">
        <w:rPr>
          <w:i/>
          <w:iCs/>
          <w:color w:val="0000FF"/>
        </w:rPr>
        <w:t>Catalog of Copyright Entries. Third Series: 1977: July-December: Index</w:t>
      </w:r>
      <w:r w:rsidRPr="00884964">
        <w:rPr>
          <w:color w:val="0000FF"/>
        </w:rPr>
        <w:t>. Copyright Office, Library of Congress.</w:t>
      </w:r>
    </w:p>
    <w:p w14:paraId="4C4BAA9B" w14:textId="77777777" w:rsidR="00884964" w:rsidRPr="00884964" w:rsidRDefault="00884964" w:rsidP="00884964">
      <w:pPr>
        <w:pStyle w:val="Bibliography"/>
        <w:rPr>
          <w:color w:val="0000FF"/>
        </w:rPr>
      </w:pPr>
      <w:r w:rsidRPr="00884964">
        <w:rPr>
          <w:color w:val="0000FF"/>
        </w:rPr>
        <w:t xml:space="preserve">Ohsumi, Noboru. 1992. “An Experimental System for Navigating Statistical Meta-Information — The Meta-Stat Navigator.” In </w:t>
      </w:r>
      <w:r w:rsidRPr="00884964">
        <w:rPr>
          <w:i/>
          <w:iCs/>
          <w:color w:val="0000FF"/>
        </w:rPr>
        <w:t>Computational Statistics</w:t>
      </w:r>
      <w:r w:rsidRPr="00884964">
        <w:rPr>
          <w:color w:val="0000FF"/>
        </w:rPr>
        <w:t>, edited by Yadolah Dodge and Joe Whittaker, 375–80. Heidelberg: Physica-Verlag HD. https://doi.org/10.1007/978-3-642-48678-4_48.</w:t>
      </w:r>
    </w:p>
    <w:p w14:paraId="0DDCCAD6" w14:textId="77777777" w:rsidR="00884964" w:rsidRPr="00884964" w:rsidRDefault="00884964" w:rsidP="00884964">
      <w:pPr>
        <w:pStyle w:val="Bibliography"/>
        <w:rPr>
          <w:color w:val="0000FF"/>
        </w:rPr>
      </w:pPr>
      <w:r w:rsidRPr="00884964">
        <w:rPr>
          <w:color w:val="0000FF"/>
        </w:rPr>
        <w:t xml:space="preserve">———. 1994. “New Data and New Tools: A Hypermedia Environment for Navigating Statistical Knowledge in Data Science.” In </w:t>
      </w:r>
      <w:r w:rsidRPr="00884964">
        <w:rPr>
          <w:i/>
          <w:iCs/>
          <w:color w:val="0000FF"/>
        </w:rPr>
        <w:t>New Approaches in Classification and Data Analysis</w:t>
      </w:r>
      <w:r w:rsidRPr="00884964">
        <w:rPr>
          <w:color w:val="0000FF"/>
        </w:rPr>
        <w:t>, 45–54. Berlin: Springer-Verlag.</w:t>
      </w:r>
    </w:p>
    <w:p w14:paraId="6A5E3501" w14:textId="77777777" w:rsidR="00884964" w:rsidRPr="00884964" w:rsidRDefault="00884964" w:rsidP="00884964">
      <w:pPr>
        <w:pStyle w:val="Bibliography"/>
        <w:rPr>
          <w:color w:val="0000FF"/>
        </w:rPr>
      </w:pPr>
      <w:r w:rsidRPr="00884964">
        <w:rPr>
          <w:color w:val="0000FF"/>
        </w:rPr>
        <w:t xml:space="preserve">———. 2000. “From Data Analysis to Data Science.” In </w:t>
      </w:r>
      <w:r w:rsidRPr="00884964">
        <w:rPr>
          <w:i/>
          <w:iCs/>
          <w:color w:val="0000FF"/>
        </w:rPr>
        <w:t>Data Analysis, Classification, and Related Methods</w:t>
      </w:r>
      <w:r w:rsidRPr="00884964">
        <w:rPr>
          <w:color w:val="0000FF"/>
        </w:rPr>
        <w:t>, 329–334. Springer.</w:t>
      </w:r>
    </w:p>
    <w:p w14:paraId="3B244938" w14:textId="77777777" w:rsidR="00884964" w:rsidRPr="00884964" w:rsidRDefault="00884964" w:rsidP="00884964">
      <w:pPr>
        <w:pStyle w:val="Bibliography"/>
        <w:rPr>
          <w:color w:val="0000FF"/>
        </w:rPr>
      </w:pPr>
      <w:r w:rsidRPr="00884964">
        <w:rPr>
          <w:color w:val="0000FF"/>
        </w:rPr>
        <w:t xml:space="preserve">———. 2004. “Memories of Chikio Hayashi and His Great Achievement.” In </w:t>
      </w:r>
      <w:r w:rsidRPr="00884964">
        <w:rPr>
          <w:i/>
          <w:iCs/>
          <w:color w:val="0000FF"/>
        </w:rPr>
        <w:t>ResearchGate</w:t>
      </w:r>
      <w:r w:rsidRPr="00884964">
        <w:rPr>
          <w:color w:val="0000FF"/>
        </w:rPr>
        <w:t>. https://www.researchgate.net/publication/268719699_Memories_of_Chikio_Hayashi_and_his_great_achievement_2004.</w:t>
      </w:r>
    </w:p>
    <w:p w14:paraId="7A19CBB9" w14:textId="77777777" w:rsidR="00884964" w:rsidRPr="00884964" w:rsidRDefault="00884964" w:rsidP="00884964">
      <w:pPr>
        <w:pStyle w:val="Bibliography"/>
        <w:rPr>
          <w:color w:val="0000FF"/>
        </w:rPr>
      </w:pPr>
      <w:r w:rsidRPr="00884964">
        <w:rPr>
          <w:color w:val="0000FF"/>
        </w:rPr>
        <w:t xml:space="preserve">Ojeda, Tony, Sean Patrick Murphy, Benjamin Bengfort, and Abhijit Dasgupta. 2014. </w:t>
      </w:r>
      <w:r w:rsidRPr="00884964">
        <w:rPr>
          <w:i/>
          <w:iCs/>
          <w:color w:val="0000FF"/>
        </w:rPr>
        <w:t>Practical Data Science Cookbook</w:t>
      </w:r>
      <w:r w:rsidRPr="00884964">
        <w:rPr>
          <w:color w:val="0000FF"/>
        </w:rPr>
        <w:t>. Packt Publishing Ltd. https://books.google.com/books?hl=en&amp;lr=&amp;id=E5efBAAAQBAJ&amp;oi=fnd&amp;pg=PT26&amp;dq=Practical+Data+Science+Cookbook&amp;ots=650uyURSvh&amp;sig=-bLGPIvgMs0j4ligtBSUQlsu4jI.</w:t>
      </w:r>
    </w:p>
    <w:p w14:paraId="4AA96501" w14:textId="77777777" w:rsidR="00884964" w:rsidRPr="00884964" w:rsidRDefault="00884964" w:rsidP="00884964">
      <w:pPr>
        <w:pStyle w:val="Bibliography"/>
        <w:rPr>
          <w:color w:val="0000FF"/>
        </w:rPr>
      </w:pPr>
      <w:r w:rsidRPr="00884964">
        <w:rPr>
          <w:color w:val="0000FF"/>
        </w:rPr>
        <w:t xml:space="preserve">Parsons, Mark A. 2019. “Revised Focus and Scope.” </w:t>
      </w:r>
      <w:r w:rsidRPr="00884964">
        <w:rPr>
          <w:i/>
          <w:iCs/>
          <w:color w:val="0000FF"/>
        </w:rPr>
        <w:t>The Data Science Journal</w:t>
      </w:r>
      <w:r w:rsidRPr="00884964">
        <w:rPr>
          <w:color w:val="0000FF"/>
        </w:rPr>
        <w:t>, November 6, 2019. http://datascience.codata.org/.</w:t>
      </w:r>
    </w:p>
    <w:p w14:paraId="5F94A74F" w14:textId="77777777" w:rsidR="00884964" w:rsidRPr="00884964" w:rsidRDefault="00884964" w:rsidP="00884964">
      <w:pPr>
        <w:pStyle w:val="Bibliography"/>
        <w:rPr>
          <w:color w:val="0000FF"/>
        </w:rPr>
      </w:pPr>
      <w:proofErr w:type="spellStart"/>
      <w:r w:rsidRPr="00884964">
        <w:rPr>
          <w:color w:val="0000FF"/>
        </w:rPr>
        <w:t>Parzen</w:t>
      </w:r>
      <w:proofErr w:type="spellEnd"/>
      <w:r w:rsidRPr="00884964">
        <w:rPr>
          <w:color w:val="0000FF"/>
        </w:rPr>
        <w:t xml:space="preserve">, Emanuel. 1977. “Nonparametric Statistical Data Science: A Unified Approach Based on Density Estimation and Testing </w:t>
      </w:r>
      <w:proofErr w:type="spellStart"/>
      <w:r w:rsidRPr="00884964">
        <w:rPr>
          <w:color w:val="0000FF"/>
        </w:rPr>
        <w:t>for’White</w:t>
      </w:r>
      <w:proofErr w:type="spellEnd"/>
      <w:r w:rsidRPr="00884964">
        <w:rPr>
          <w:color w:val="0000FF"/>
        </w:rPr>
        <w:t xml:space="preserve"> Noise’.” </w:t>
      </w:r>
      <w:r w:rsidRPr="00884964">
        <w:rPr>
          <w:color w:val="0000FF"/>
        </w:rPr>
        <w:lastRenderedPageBreak/>
        <w:t>STATE UNIV OF NEW YORK AT BUFFALO AMHERST STATISTICAL SCIENCE DIV.</w:t>
      </w:r>
    </w:p>
    <w:p w14:paraId="64E37AA2" w14:textId="77777777" w:rsidR="00884964" w:rsidRPr="00884964" w:rsidRDefault="00884964" w:rsidP="00884964">
      <w:pPr>
        <w:pStyle w:val="Bibliography"/>
        <w:rPr>
          <w:color w:val="0000FF"/>
        </w:rPr>
      </w:pPr>
      <w:r w:rsidRPr="00884964">
        <w:rPr>
          <w:color w:val="0000FF"/>
        </w:rPr>
        <w:t xml:space="preserve">———. 1979. “Nonparametric Statistical Data Modeling.” </w:t>
      </w:r>
      <w:r w:rsidRPr="00884964">
        <w:rPr>
          <w:i/>
          <w:iCs/>
          <w:color w:val="0000FF"/>
        </w:rPr>
        <w:t>Journal of the American Statistical Association</w:t>
      </w:r>
      <w:r w:rsidRPr="00884964">
        <w:rPr>
          <w:color w:val="0000FF"/>
        </w:rPr>
        <w:t xml:space="preserve"> 74 (365): 105–21. https://doi.org/10.2307/2286734.</w:t>
      </w:r>
    </w:p>
    <w:p w14:paraId="05E47923" w14:textId="77777777" w:rsidR="00884964" w:rsidRPr="00884964" w:rsidRDefault="00884964" w:rsidP="00884964">
      <w:pPr>
        <w:pStyle w:val="Bibliography"/>
        <w:rPr>
          <w:color w:val="0000FF"/>
        </w:rPr>
      </w:pPr>
      <w:r w:rsidRPr="00884964">
        <w:rPr>
          <w:color w:val="0000FF"/>
        </w:rPr>
        <w:t xml:space="preserve">Parzen, Emanuel, and Subhadeep Mukhopadhyay. 2013. “LP Mixed Data Science : Outline of Theory.” </w:t>
      </w:r>
      <w:r w:rsidRPr="00884964">
        <w:rPr>
          <w:i/>
          <w:iCs/>
          <w:color w:val="0000FF"/>
        </w:rPr>
        <w:t>ArXiv:1311.0562 [Math, Stat]</w:t>
      </w:r>
      <w:r w:rsidRPr="00884964">
        <w:rPr>
          <w:color w:val="0000FF"/>
        </w:rPr>
        <w:t>, November. http://arxiv.org/abs/1311.0562.</w:t>
      </w:r>
    </w:p>
    <w:p w14:paraId="2907F6DA" w14:textId="77777777" w:rsidR="00884964" w:rsidRPr="00884964" w:rsidRDefault="00884964" w:rsidP="00884964">
      <w:pPr>
        <w:pStyle w:val="Bibliography"/>
        <w:rPr>
          <w:color w:val="0000FF"/>
        </w:rPr>
      </w:pPr>
      <w:r w:rsidRPr="00884964">
        <w:rPr>
          <w:color w:val="0000FF"/>
        </w:rPr>
        <w:t xml:space="preserve">Patil, D. J. 2011. “Building Data Science Teams.” </w:t>
      </w:r>
      <w:r w:rsidRPr="00884964">
        <w:rPr>
          <w:i/>
          <w:iCs/>
          <w:color w:val="0000FF"/>
        </w:rPr>
        <w:t>O’Reilly Radar</w:t>
      </w:r>
      <w:r w:rsidRPr="00884964">
        <w:rPr>
          <w:color w:val="0000FF"/>
        </w:rPr>
        <w:t>, September 2011. http://radar.oreilly.com/2011/09/building-data-science-teams.html.</w:t>
      </w:r>
    </w:p>
    <w:p w14:paraId="3195D972" w14:textId="77777777" w:rsidR="00884964" w:rsidRPr="00884964" w:rsidRDefault="00884964" w:rsidP="00884964">
      <w:pPr>
        <w:pStyle w:val="Bibliography"/>
        <w:rPr>
          <w:color w:val="0000FF"/>
        </w:rPr>
      </w:pPr>
      <w:r w:rsidRPr="00884964">
        <w:rPr>
          <w:i/>
          <w:iCs/>
          <w:color w:val="0000FF"/>
        </w:rPr>
        <w:t>Perceptual Cognitive Development</w:t>
      </w:r>
      <w:r w:rsidRPr="00884964">
        <w:rPr>
          <w:color w:val="0000FF"/>
        </w:rPr>
        <w:t>. 1968. Vol. 4. The Institute.</w:t>
      </w:r>
    </w:p>
    <w:p w14:paraId="5CC3B27E" w14:textId="77777777" w:rsidR="00884964" w:rsidRPr="00884964" w:rsidRDefault="00884964" w:rsidP="00884964">
      <w:pPr>
        <w:pStyle w:val="Bibliography"/>
        <w:rPr>
          <w:color w:val="0000FF"/>
        </w:rPr>
      </w:pPr>
      <w:proofErr w:type="spellStart"/>
      <w:r w:rsidRPr="00884964">
        <w:rPr>
          <w:color w:val="0000FF"/>
        </w:rPr>
        <w:t>Piatetsky</w:t>
      </w:r>
      <w:proofErr w:type="spellEnd"/>
      <w:r w:rsidRPr="00884964">
        <w:rPr>
          <w:color w:val="0000FF"/>
        </w:rPr>
        <w:t xml:space="preserve">-Shapiro, Gregory. 1991. “Knowledge </w:t>
      </w:r>
      <w:proofErr w:type="spellStart"/>
      <w:r w:rsidRPr="00884964">
        <w:rPr>
          <w:color w:val="0000FF"/>
        </w:rPr>
        <w:t>Disovery</w:t>
      </w:r>
      <w:proofErr w:type="spellEnd"/>
      <w:r w:rsidRPr="00884964">
        <w:rPr>
          <w:color w:val="0000FF"/>
        </w:rPr>
        <w:t xml:space="preserve"> in Real Databases: A Report on the IJCAI-89 Workshop.” </w:t>
      </w:r>
      <w:r w:rsidRPr="00884964">
        <w:rPr>
          <w:i/>
          <w:iCs/>
          <w:color w:val="0000FF"/>
        </w:rPr>
        <w:t>AI Magazine</w:t>
      </w:r>
      <w:r w:rsidRPr="00884964">
        <w:rPr>
          <w:color w:val="0000FF"/>
        </w:rPr>
        <w:t>, January 1991.</w:t>
      </w:r>
    </w:p>
    <w:p w14:paraId="5AA381EF" w14:textId="77777777" w:rsidR="00884964" w:rsidRPr="00884964" w:rsidRDefault="00884964" w:rsidP="00884964">
      <w:pPr>
        <w:pStyle w:val="Bibliography"/>
        <w:rPr>
          <w:color w:val="0000FF"/>
        </w:rPr>
      </w:pPr>
      <w:r w:rsidRPr="00884964">
        <w:rPr>
          <w:color w:val="0000FF"/>
        </w:rPr>
        <w:t>Porter, Michael D. 2020. “A Framework for Data Science.”</w:t>
      </w:r>
    </w:p>
    <w:p w14:paraId="4DBC98D2" w14:textId="77777777" w:rsidR="00884964" w:rsidRPr="00884964" w:rsidRDefault="00884964" w:rsidP="00884964">
      <w:pPr>
        <w:pStyle w:val="Bibliography"/>
        <w:rPr>
          <w:color w:val="0000FF"/>
        </w:rPr>
      </w:pPr>
      <w:r w:rsidRPr="00884964">
        <w:rPr>
          <w:color w:val="0000FF"/>
        </w:rPr>
        <w:t xml:space="preserve">Propp, V. I.A, and A. </w:t>
      </w:r>
      <w:proofErr w:type="spellStart"/>
      <w:r w:rsidRPr="00884964">
        <w:rPr>
          <w:color w:val="0000FF"/>
        </w:rPr>
        <w:t>Dundes</w:t>
      </w:r>
      <w:proofErr w:type="spellEnd"/>
      <w:r w:rsidRPr="00884964">
        <w:rPr>
          <w:color w:val="0000FF"/>
        </w:rPr>
        <w:t xml:space="preserve">. 1977. </w:t>
      </w:r>
      <w:r w:rsidRPr="00884964">
        <w:rPr>
          <w:i/>
          <w:iCs/>
          <w:color w:val="0000FF"/>
        </w:rPr>
        <w:t>Morphology of the Folktale</w:t>
      </w:r>
      <w:r w:rsidRPr="00884964">
        <w:rPr>
          <w:color w:val="0000FF"/>
        </w:rPr>
        <w:t>. University of Texas Press.</w:t>
      </w:r>
    </w:p>
    <w:p w14:paraId="573F98D0" w14:textId="77777777" w:rsidR="00884964" w:rsidRPr="00884964" w:rsidRDefault="00884964" w:rsidP="00884964">
      <w:pPr>
        <w:pStyle w:val="Bibliography"/>
        <w:rPr>
          <w:color w:val="0000FF"/>
        </w:rPr>
      </w:pPr>
      <w:r w:rsidRPr="00884964">
        <w:rPr>
          <w:color w:val="0000FF"/>
        </w:rPr>
        <w:t xml:space="preserve">Ratner, Bruce. 2017. </w:t>
      </w:r>
      <w:r w:rsidRPr="00884964">
        <w:rPr>
          <w:i/>
          <w:iCs/>
          <w:color w:val="0000FF"/>
        </w:rPr>
        <w:t>Statistical and Machine-Learning Data Mining: Techniques for Better Predictive Modeling and Analysis of Big Data, Third Edition</w:t>
      </w:r>
      <w:r w:rsidRPr="00884964">
        <w:rPr>
          <w:color w:val="0000FF"/>
        </w:rPr>
        <w:t>. CRC Press.</w:t>
      </w:r>
    </w:p>
    <w:p w14:paraId="3DD64C50" w14:textId="77777777" w:rsidR="00884964" w:rsidRPr="00884964" w:rsidRDefault="00884964" w:rsidP="00884964">
      <w:pPr>
        <w:pStyle w:val="Bibliography"/>
        <w:rPr>
          <w:color w:val="0000FF"/>
        </w:rPr>
      </w:pPr>
      <w:r w:rsidRPr="00884964">
        <w:rPr>
          <w:color w:val="0000FF"/>
        </w:rPr>
        <w:t xml:space="preserve">Ricœur, Paul. 1967. </w:t>
      </w:r>
      <w:r w:rsidRPr="00884964">
        <w:rPr>
          <w:i/>
          <w:iCs/>
          <w:color w:val="0000FF"/>
        </w:rPr>
        <w:t>The Symbolism of Evil</w:t>
      </w:r>
      <w:r w:rsidRPr="00884964">
        <w:rPr>
          <w:color w:val="0000FF"/>
        </w:rPr>
        <w:t>. Beacon Press.</w:t>
      </w:r>
    </w:p>
    <w:p w14:paraId="613A705A" w14:textId="77777777" w:rsidR="00884964" w:rsidRPr="00884964" w:rsidRDefault="00884964" w:rsidP="00884964">
      <w:pPr>
        <w:pStyle w:val="Bibliography"/>
        <w:rPr>
          <w:color w:val="0000FF"/>
        </w:rPr>
      </w:pPr>
      <w:r w:rsidRPr="00884964">
        <w:rPr>
          <w:color w:val="0000FF"/>
        </w:rPr>
        <w:t xml:space="preserve">Rodriguez, Robert. 2012. “Big Data and Better Data.” </w:t>
      </w:r>
      <w:r w:rsidRPr="00884964">
        <w:rPr>
          <w:i/>
          <w:iCs/>
          <w:color w:val="0000FF"/>
        </w:rPr>
        <w:t>Amstat News</w:t>
      </w:r>
      <w:r w:rsidRPr="00884964">
        <w:rPr>
          <w:color w:val="0000FF"/>
        </w:rPr>
        <w:t xml:space="preserve"> (blog). June 1, 2012. https://magazine.amstat.org/blog/2012/06/01/prescorner/.</w:t>
      </w:r>
    </w:p>
    <w:p w14:paraId="19F51DFD" w14:textId="77777777" w:rsidR="00884964" w:rsidRPr="00884964" w:rsidRDefault="00884964" w:rsidP="00884964">
      <w:pPr>
        <w:pStyle w:val="Bibliography"/>
        <w:rPr>
          <w:color w:val="0000FF"/>
        </w:rPr>
      </w:pPr>
      <w:r w:rsidRPr="00884964">
        <w:rPr>
          <w:color w:val="0000FF"/>
        </w:rPr>
        <w:t xml:space="preserve">Rodriguez, Robert, Marie Davidian, and Nathaniel Schenker. 2013. “The ASA and Big Data.” </w:t>
      </w:r>
      <w:r w:rsidRPr="00884964">
        <w:rPr>
          <w:i/>
          <w:iCs/>
          <w:color w:val="0000FF"/>
        </w:rPr>
        <w:t>Amstat News</w:t>
      </w:r>
      <w:r w:rsidRPr="00884964">
        <w:rPr>
          <w:color w:val="0000FF"/>
        </w:rPr>
        <w:t xml:space="preserve"> (blog). June 1, 2013. https://magazine.amstat.org/blog/2013/06/01/the-asa-and-big-data/.</w:t>
      </w:r>
    </w:p>
    <w:p w14:paraId="6B8C3EF6" w14:textId="77777777" w:rsidR="00884964" w:rsidRPr="00884964" w:rsidRDefault="00884964" w:rsidP="00884964">
      <w:pPr>
        <w:pStyle w:val="Bibliography"/>
        <w:rPr>
          <w:color w:val="0000FF"/>
        </w:rPr>
      </w:pPr>
      <w:r w:rsidRPr="00884964">
        <w:rPr>
          <w:color w:val="0000FF"/>
        </w:rPr>
        <w:t xml:space="preserve">Rooney, Ben. 2012. “Big Data’s Big Problem: Little Talent.” </w:t>
      </w:r>
      <w:r w:rsidRPr="00884964">
        <w:rPr>
          <w:i/>
          <w:iCs/>
          <w:color w:val="0000FF"/>
        </w:rPr>
        <w:t>Wall Street Journal</w:t>
      </w:r>
      <w:r w:rsidRPr="00884964">
        <w:rPr>
          <w:color w:val="0000FF"/>
        </w:rPr>
        <w:t>, April 29, 2012, sec. Tech. https://online.wsj.com/article/SB10001424052702304723304577365700368073674.html.</w:t>
      </w:r>
    </w:p>
    <w:p w14:paraId="7E584B37" w14:textId="77777777" w:rsidR="00884964" w:rsidRPr="00884964" w:rsidRDefault="00884964" w:rsidP="00884964">
      <w:pPr>
        <w:pStyle w:val="Bibliography"/>
        <w:rPr>
          <w:color w:val="0000FF"/>
        </w:rPr>
      </w:pPr>
      <w:r w:rsidRPr="00884964">
        <w:rPr>
          <w:color w:val="0000FF"/>
        </w:rPr>
        <w:t xml:space="preserve">Shannon, C. E. 1948. “A Mathematical Theory of Communication.” </w:t>
      </w:r>
      <w:r w:rsidRPr="00884964">
        <w:rPr>
          <w:i/>
          <w:iCs/>
          <w:color w:val="0000FF"/>
        </w:rPr>
        <w:t>Bell Systems Technical Journal</w:t>
      </w:r>
      <w:r w:rsidRPr="00884964">
        <w:rPr>
          <w:color w:val="0000FF"/>
        </w:rPr>
        <w:t xml:space="preserve"> 27: 379–423 and 623–656.</w:t>
      </w:r>
    </w:p>
    <w:p w14:paraId="1C4A73E5" w14:textId="77777777" w:rsidR="00884964" w:rsidRPr="00884964" w:rsidRDefault="00884964" w:rsidP="00884964">
      <w:pPr>
        <w:pStyle w:val="Bibliography"/>
        <w:rPr>
          <w:color w:val="0000FF"/>
        </w:rPr>
      </w:pPr>
      <w:r w:rsidRPr="00884964">
        <w:rPr>
          <w:color w:val="0000FF"/>
        </w:rPr>
        <w:t xml:space="preserve">Shapiro, Ehud, Stuart Rison, Andrew Phillips, Andrew Herbert, Editors, and Stephen Emmott. 2006. </w:t>
      </w:r>
      <w:r w:rsidRPr="00884964">
        <w:rPr>
          <w:i/>
          <w:iCs/>
          <w:color w:val="0000FF"/>
        </w:rPr>
        <w:t>Towards 2020 Science</w:t>
      </w:r>
      <w:r w:rsidRPr="00884964">
        <w:rPr>
          <w:color w:val="0000FF"/>
        </w:rPr>
        <w:t>. Microsoft. https://www.microsoft.com/en-us/research/publication/towards-2020-science-2/.</w:t>
      </w:r>
    </w:p>
    <w:p w14:paraId="6F4CD5DB" w14:textId="77777777" w:rsidR="00884964" w:rsidRPr="00884964" w:rsidRDefault="00884964" w:rsidP="00884964">
      <w:pPr>
        <w:pStyle w:val="Bibliography"/>
        <w:rPr>
          <w:color w:val="0000FF"/>
        </w:rPr>
      </w:pPr>
      <w:proofErr w:type="spellStart"/>
      <w:r w:rsidRPr="00884964">
        <w:rPr>
          <w:color w:val="0000FF"/>
        </w:rPr>
        <w:t>Simberloff</w:t>
      </w:r>
      <w:proofErr w:type="spellEnd"/>
      <w:r w:rsidRPr="00884964">
        <w:rPr>
          <w:color w:val="0000FF"/>
        </w:rPr>
        <w:t xml:space="preserve">, Daniel, B. C. </w:t>
      </w:r>
      <w:proofErr w:type="spellStart"/>
      <w:r w:rsidRPr="00884964">
        <w:rPr>
          <w:color w:val="0000FF"/>
        </w:rPr>
        <w:t>Barish</w:t>
      </w:r>
      <w:proofErr w:type="spellEnd"/>
      <w:r w:rsidRPr="00884964">
        <w:rPr>
          <w:color w:val="0000FF"/>
        </w:rPr>
        <w:t xml:space="preserve">, K. K. </w:t>
      </w:r>
      <w:proofErr w:type="spellStart"/>
      <w:r w:rsidRPr="00884964">
        <w:rPr>
          <w:color w:val="0000FF"/>
        </w:rPr>
        <w:t>Droegemeier</w:t>
      </w:r>
      <w:proofErr w:type="spellEnd"/>
      <w:r w:rsidRPr="00884964">
        <w:rPr>
          <w:color w:val="0000FF"/>
        </w:rPr>
        <w:t xml:space="preserve">, D. </w:t>
      </w:r>
      <w:proofErr w:type="spellStart"/>
      <w:r w:rsidRPr="00884964">
        <w:rPr>
          <w:color w:val="0000FF"/>
        </w:rPr>
        <w:t>Etter</w:t>
      </w:r>
      <w:proofErr w:type="spellEnd"/>
      <w:r w:rsidRPr="00884964">
        <w:rPr>
          <w:color w:val="0000FF"/>
        </w:rPr>
        <w:t xml:space="preserve">, N. </w:t>
      </w:r>
      <w:proofErr w:type="spellStart"/>
      <w:r w:rsidRPr="00884964">
        <w:rPr>
          <w:color w:val="0000FF"/>
        </w:rPr>
        <w:t>Fedoroff</w:t>
      </w:r>
      <w:proofErr w:type="spellEnd"/>
      <w:r w:rsidRPr="00884964">
        <w:rPr>
          <w:color w:val="0000FF"/>
        </w:rPr>
        <w:t xml:space="preserve">, K. Ford, L. </w:t>
      </w:r>
      <w:proofErr w:type="spellStart"/>
      <w:r w:rsidRPr="00884964">
        <w:rPr>
          <w:color w:val="0000FF"/>
        </w:rPr>
        <w:t>Lanzerotti</w:t>
      </w:r>
      <w:proofErr w:type="spellEnd"/>
      <w:r w:rsidRPr="00884964">
        <w:rPr>
          <w:color w:val="0000FF"/>
        </w:rPr>
        <w:t xml:space="preserve">, A. </w:t>
      </w:r>
      <w:proofErr w:type="spellStart"/>
      <w:r w:rsidRPr="00884964">
        <w:rPr>
          <w:color w:val="0000FF"/>
        </w:rPr>
        <w:t>Leshner</w:t>
      </w:r>
      <w:proofErr w:type="spellEnd"/>
      <w:r w:rsidRPr="00884964">
        <w:rPr>
          <w:color w:val="0000FF"/>
        </w:rPr>
        <w:t xml:space="preserve">, J. Lubchenco, and M. </w:t>
      </w:r>
      <w:proofErr w:type="spellStart"/>
      <w:r w:rsidRPr="00884964">
        <w:rPr>
          <w:color w:val="0000FF"/>
        </w:rPr>
        <w:t>Rossmann</w:t>
      </w:r>
      <w:proofErr w:type="spellEnd"/>
      <w:r w:rsidRPr="00884964">
        <w:rPr>
          <w:color w:val="0000FF"/>
        </w:rPr>
        <w:t xml:space="preserve">. 2005. “Long-Lived Digital Data Collections: Enabling Research and Education in the 21st Century.” </w:t>
      </w:r>
      <w:r w:rsidRPr="00884964">
        <w:rPr>
          <w:i/>
          <w:iCs/>
          <w:color w:val="0000FF"/>
        </w:rPr>
        <w:t>National Science Foundation</w:t>
      </w:r>
      <w:r w:rsidRPr="00884964">
        <w:rPr>
          <w:color w:val="0000FF"/>
        </w:rPr>
        <w:t>.</w:t>
      </w:r>
    </w:p>
    <w:p w14:paraId="71B51F34" w14:textId="77777777" w:rsidR="00884964" w:rsidRPr="00884964" w:rsidRDefault="00884964" w:rsidP="00884964">
      <w:pPr>
        <w:pStyle w:val="Bibliography"/>
        <w:rPr>
          <w:color w:val="0000FF"/>
        </w:rPr>
      </w:pPr>
      <w:r w:rsidRPr="00884964">
        <w:rPr>
          <w:color w:val="0000FF"/>
        </w:rPr>
        <w:t xml:space="preserve">Situngkir, Hokky. 2015. “Indonesia Embraces the Data Science.” </w:t>
      </w:r>
      <w:r w:rsidRPr="00884964">
        <w:rPr>
          <w:i/>
          <w:iCs/>
          <w:color w:val="0000FF"/>
        </w:rPr>
        <w:t>ArXiv:1508.02387 [Cs]</w:t>
      </w:r>
      <w:r w:rsidRPr="00884964">
        <w:rPr>
          <w:color w:val="0000FF"/>
        </w:rPr>
        <w:t>, August. http://arxiv.org/abs/1508.02387.</w:t>
      </w:r>
    </w:p>
    <w:p w14:paraId="4C7AF66A" w14:textId="77777777" w:rsidR="00884964" w:rsidRPr="00884964" w:rsidRDefault="00884964" w:rsidP="00884964">
      <w:pPr>
        <w:pStyle w:val="Bibliography"/>
        <w:rPr>
          <w:color w:val="0000FF"/>
        </w:rPr>
      </w:pPr>
      <w:r w:rsidRPr="00884964">
        <w:rPr>
          <w:color w:val="0000FF"/>
        </w:rPr>
        <w:t xml:space="preserve">Smith, F. 2006. “Data Science as an Academic Discipline.” </w:t>
      </w:r>
      <w:r w:rsidRPr="00884964">
        <w:rPr>
          <w:i/>
          <w:iCs/>
          <w:color w:val="0000FF"/>
        </w:rPr>
        <w:t>Data Science Journal</w:t>
      </w:r>
      <w:r w:rsidRPr="00884964">
        <w:rPr>
          <w:color w:val="0000FF"/>
        </w:rPr>
        <w:t xml:space="preserve"> 5 (0): 163–64.</w:t>
      </w:r>
    </w:p>
    <w:p w14:paraId="244C2956" w14:textId="77777777" w:rsidR="00884964" w:rsidRPr="00884964" w:rsidRDefault="00884964" w:rsidP="00884964">
      <w:pPr>
        <w:pStyle w:val="Bibliography"/>
        <w:rPr>
          <w:color w:val="0000FF"/>
        </w:rPr>
      </w:pPr>
      <w:r w:rsidRPr="00884964">
        <w:rPr>
          <w:i/>
          <w:iCs/>
          <w:color w:val="0000FF"/>
        </w:rPr>
        <w:t>St. Louis Post-Dispatch</w:t>
      </w:r>
      <w:r w:rsidRPr="00884964">
        <w:rPr>
          <w:color w:val="0000FF"/>
        </w:rPr>
        <w:t>. 2014. “Allen, Robert (Bob) E. Died July 1st.,” July 6, 2014. https://advance.lexis.com/api/document?collection=news&amp;id=urn:contentItem:5CKR-KK01-DY37-30GF-00000-00&amp;context=1516831.</w:t>
      </w:r>
    </w:p>
    <w:p w14:paraId="18DA8024" w14:textId="77777777" w:rsidR="00884964" w:rsidRPr="00884964" w:rsidRDefault="00884964" w:rsidP="00884964">
      <w:pPr>
        <w:pStyle w:val="Bibliography"/>
        <w:rPr>
          <w:color w:val="0000FF"/>
        </w:rPr>
      </w:pPr>
      <w:proofErr w:type="spellStart"/>
      <w:r w:rsidRPr="00884964">
        <w:rPr>
          <w:color w:val="0000FF"/>
        </w:rPr>
        <w:t>Suchman</w:t>
      </w:r>
      <w:proofErr w:type="spellEnd"/>
      <w:r w:rsidRPr="00884964">
        <w:rPr>
          <w:color w:val="0000FF"/>
        </w:rPr>
        <w:t xml:space="preserve">, Lucy A. 1987. </w:t>
      </w:r>
      <w:r w:rsidRPr="00884964">
        <w:rPr>
          <w:i/>
          <w:iCs/>
          <w:color w:val="0000FF"/>
        </w:rPr>
        <w:t>Plans and Situated Actions: The Problem of Human-Machine Communication</w:t>
      </w:r>
      <w:r w:rsidRPr="00884964">
        <w:rPr>
          <w:color w:val="0000FF"/>
        </w:rPr>
        <w:t>. 2nd ed. Cambridge University Press.</w:t>
      </w:r>
    </w:p>
    <w:p w14:paraId="1172ABE3" w14:textId="77777777" w:rsidR="00884964" w:rsidRPr="00884964" w:rsidRDefault="00884964" w:rsidP="00884964">
      <w:pPr>
        <w:pStyle w:val="Bibliography"/>
        <w:rPr>
          <w:color w:val="0000FF"/>
        </w:rPr>
      </w:pPr>
      <w:r w:rsidRPr="00884964">
        <w:rPr>
          <w:color w:val="0000FF"/>
        </w:rPr>
        <w:lastRenderedPageBreak/>
        <w:t>Swan, Alma, and Sheridan Brown. 2008. “The Skills, Role and Career Structure of Data Scientists and Curators: An Assessment of Current Practice and Future Needs.” Programme/Project deposit. September 2, 2008. http://repository.jisc.ac.uk/245/.</w:t>
      </w:r>
    </w:p>
    <w:p w14:paraId="7738EFE3" w14:textId="77777777" w:rsidR="00884964" w:rsidRPr="00884964" w:rsidRDefault="00884964" w:rsidP="00884964">
      <w:pPr>
        <w:pStyle w:val="Bibliography"/>
        <w:rPr>
          <w:color w:val="0000FF"/>
        </w:rPr>
      </w:pPr>
      <w:r w:rsidRPr="00884964">
        <w:rPr>
          <w:color w:val="0000FF"/>
        </w:rPr>
        <w:t xml:space="preserve">Tarde, Gabriel de, and Elsie Worthington Clews Parsons. 1903. </w:t>
      </w:r>
      <w:r w:rsidRPr="00884964">
        <w:rPr>
          <w:i/>
          <w:iCs/>
          <w:color w:val="0000FF"/>
        </w:rPr>
        <w:t>The Laws of Imitation</w:t>
      </w:r>
      <w:r w:rsidRPr="00884964">
        <w:rPr>
          <w:color w:val="0000FF"/>
        </w:rPr>
        <w:t>. New York : H. Holt and Company. http://archive.org/details/lawsofimitation00tard.</w:t>
      </w:r>
    </w:p>
    <w:p w14:paraId="5E57E228" w14:textId="77777777" w:rsidR="00884964" w:rsidRPr="00884964" w:rsidRDefault="00884964" w:rsidP="00884964">
      <w:pPr>
        <w:pStyle w:val="Bibliography"/>
        <w:rPr>
          <w:color w:val="0000FF"/>
        </w:rPr>
      </w:pPr>
      <w:r w:rsidRPr="00884964">
        <w:rPr>
          <w:color w:val="0000FF"/>
        </w:rPr>
        <w:t xml:space="preserve">Targeted News Service. 2008. “Data Scientist Joins Rensselaer Tetherless World Research Constellation.” </w:t>
      </w:r>
      <w:r w:rsidRPr="00884964">
        <w:rPr>
          <w:i/>
          <w:iCs/>
          <w:color w:val="0000FF"/>
        </w:rPr>
        <w:t>Targeted News Service</w:t>
      </w:r>
      <w:r w:rsidRPr="00884964">
        <w:rPr>
          <w:color w:val="0000FF"/>
        </w:rPr>
        <w:t>, November 13, 2008. https://advance.lexis.com/document/?pdmfid=1516831&amp;crid=854408e9-c5a7-4f17-a0fb-7b790a719e8f&amp;pddocfullpath=%2Fshared%2Fdocument%2Fnews%2Furn%3AcontentItem%3A4VD9-W4P0-TYCS-10KJ-00000-00&amp;pdcontentcomponentid=299219&amp;pdteaserkey=sr32&amp;pditab=allpods&amp;ecomp=gb63k&amp;earg=sr32&amp;prid=19e1f7de-2617-49de-93da-706f9a17e95e.</w:t>
      </w:r>
    </w:p>
    <w:p w14:paraId="6C8BFAC3" w14:textId="77777777" w:rsidR="00884964" w:rsidRPr="00884964" w:rsidRDefault="00884964" w:rsidP="00884964">
      <w:pPr>
        <w:pStyle w:val="Bibliography"/>
        <w:rPr>
          <w:color w:val="0000FF"/>
        </w:rPr>
      </w:pPr>
      <w:r w:rsidRPr="00884964">
        <w:rPr>
          <w:color w:val="0000FF"/>
        </w:rPr>
        <w:t xml:space="preserve">“The Data Science Process.” 2016. </w:t>
      </w:r>
      <w:r w:rsidRPr="00884964">
        <w:rPr>
          <w:i/>
          <w:iCs/>
          <w:color w:val="0000FF"/>
        </w:rPr>
        <w:t>KDnuggets</w:t>
      </w:r>
      <w:r w:rsidRPr="00884964">
        <w:rPr>
          <w:color w:val="0000FF"/>
        </w:rPr>
        <w:t xml:space="preserve"> (blog). March 2016. https://www.kdnuggets.com/the-data-science-process-2.html/.</w:t>
      </w:r>
    </w:p>
    <w:p w14:paraId="511FE9B3" w14:textId="77777777" w:rsidR="00884964" w:rsidRPr="00884964" w:rsidRDefault="00884964" w:rsidP="00884964">
      <w:pPr>
        <w:pStyle w:val="Bibliography"/>
        <w:rPr>
          <w:color w:val="0000FF"/>
        </w:rPr>
      </w:pPr>
      <w:r w:rsidRPr="00884964">
        <w:rPr>
          <w:i/>
          <w:iCs/>
          <w:color w:val="0000FF"/>
        </w:rPr>
        <w:t>The New York Times</w:t>
      </w:r>
      <w:r w:rsidRPr="00884964">
        <w:rPr>
          <w:color w:val="0000FF"/>
        </w:rPr>
        <w:t>. 1966. “Mohawk Data Sciences,” July 30, 1966, sec. Archives. https://www.nytimes.com/1966/07/30/archives/mohawk-data-sciences.html.</w:t>
      </w:r>
    </w:p>
    <w:p w14:paraId="5055505E" w14:textId="77777777" w:rsidR="00884964" w:rsidRPr="00884964" w:rsidRDefault="00884964" w:rsidP="00884964">
      <w:pPr>
        <w:pStyle w:val="Bibliography"/>
        <w:rPr>
          <w:color w:val="0000FF"/>
        </w:rPr>
      </w:pPr>
      <w:r w:rsidRPr="00884964">
        <w:rPr>
          <w:color w:val="0000FF"/>
        </w:rPr>
        <w:t xml:space="preserve">Tukey, John W. 1962. “The Future of Data Analysis.” </w:t>
      </w:r>
      <w:r w:rsidRPr="00884964">
        <w:rPr>
          <w:i/>
          <w:iCs/>
          <w:color w:val="0000FF"/>
        </w:rPr>
        <w:t>The Annals of Mathematical Statistics</w:t>
      </w:r>
      <w:r w:rsidRPr="00884964">
        <w:rPr>
          <w:color w:val="0000FF"/>
        </w:rPr>
        <w:t xml:space="preserve"> 33 (1): 1–67.</w:t>
      </w:r>
    </w:p>
    <w:p w14:paraId="73F905E7" w14:textId="77777777" w:rsidR="00884964" w:rsidRPr="00884964" w:rsidRDefault="00884964" w:rsidP="00884964">
      <w:pPr>
        <w:pStyle w:val="Bibliography"/>
        <w:rPr>
          <w:color w:val="0000FF"/>
        </w:rPr>
      </w:pPr>
      <w:r w:rsidRPr="00884964">
        <w:rPr>
          <w:color w:val="0000FF"/>
        </w:rPr>
        <w:t xml:space="preserve">———. 1979. “Nonparametric Statistical Data Modeling: Comment.” </w:t>
      </w:r>
      <w:r w:rsidRPr="00884964">
        <w:rPr>
          <w:i/>
          <w:iCs/>
          <w:color w:val="0000FF"/>
        </w:rPr>
        <w:t>Journal of the American Statistical Association</w:t>
      </w:r>
      <w:r w:rsidRPr="00884964">
        <w:rPr>
          <w:color w:val="0000FF"/>
        </w:rPr>
        <w:t xml:space="preserve"> 74 (365): 121–22. https://doi.org/10.2307/2286735.</w:t>
      </w:r>
    </w:p>
    <w:p w14:paraId="3364745E" w14:textId="77777777" w:rsidR="00884964" w:rsidRPr="00884964" w:rsidRDefault="00884964" w:rsidP="00884964">
      <w:pPr>
        <w:pStyle w:val="Bibliography"/>
        <w:rPr>
          <w:color w:val="0000FF"/>
        </w:rPr>
      </w:pPr>
      <w:r w:rsidRPr="00884964">
        <w:rPr>
          <w:color w:val="0000FF"/>
        </w:rPr>
        <w:t xml:space="preserve">“UNIVAC.” 2020. In </w:t>
      </w:r>
      <w:r w:rsidRPr="00884964">
        <w:rPr>
          <w:i/>
          <w:iCs/>
          <w:color w:val="0000FF"/>
        </w:rPr>
        <w:t>Wikipedia</w:t>
      </w:r>
      <w:r w:rsidRPr="00884964">
        <w:rPr>
          <w:color w:val="0000FF"/>
        </w:rPr>
        <w:t>. https://en.wikipedia.org/w/index.php?title=UNIVAC&amp;oldid=964044972.</w:t>
      </w:r>
    </w:p>
    <w:p w14:paraId="2FD100F5" w14:textId="77777777" w:rsidR="00884964" w:rsidRPr="00884964" w:rsidRDefault="00884964" w:rsidP="00884964">
      <w:pPr>
        <w:pStyle w:val="Bibliography"/>
        <w:rPr>
          <w:color w:val="0000FF"/>
        </w:rPr>
      </w:pPr>
      <w:r w:rsidRPr="00884964">
        <w:rPr>
          <w:color w:val="0000FF"/>
        </w:rPr>
        <w:t>Unsworth, John. 2000. “Scholarly Primitives: What Methods Do Humanities Researchers Have in Common, and How Might Our Tools Reflect This?” In . King’s College, London. http://www3.isrl.illinois.edu/~unsworth//Kings.5-00/primitives.html.</w:t>
      </w:r>
    </w:p>
    <w:p w14:paraId="001E836F" w14:textId="77777777" w:rsidR="00884964" w:rsidRPr="00884964" w:rsidRDefault="00884964" w:rsidP="00884964">
      <w:pPr>
        <w:pStyle w:val="Bibliography"/>
        <w:rPr>
          <w:color w:val="0000FF"/>
        </w:rPr>
      </w:pPr>
      <w:r w:rsidRPr="00884964">
        <w:rPr>
          <w:color w:val="0000FF"/>
        </w:rPr>
        <w:t xml:space="preserve">Varian, Hal R. 2010. “Computer Mediated Transactions.” </w:t>
      </w:r>
      <w:r w:rsidRPr="00884964">
        <w:rPr>
          <w:i/>
          <w:iCs/>
          <w:color w:val="0000FF"/>
        </w:rPr>
        <w:t>American Economic Review</w:t>
      </w:r>
      <w:r w:rsidRPr="00884964">
        <w:rPr>
          <w:color w:val="0000FF"/>
        </w:rPr>
        <w:t xml:space="preserve"> 100 (2): 1–10. https://doi.org/10.1257/aer.100.2.1.</w:t>
      </w:r>
    </w:p>
    <w:p w14:paraId="2DA4F74B" w14:textId="77777777" w:rsidR="00884964" w:rsidRPr="00884964" w:rsidRDefault="00884964" w:rsidP="00884964">
      <w:pPr>
        <w:pStyle w:val="Bibliography"/>
        <w:rPr>
          <w:color w:val="0000FF"/>
        </w:rPr>
      </w:pPr>
      <w:proofErr w:type="spellStart"/>
      <w:r w:rsidRPr="00884964">
        <w:rPr>
          <w:color w:val="0000FF"/>
        </w:rPr>
        <w:t>Waismann</w:t>
      </w:r>
      <w:proofErr w:type="spellEnd"/>
      <w:r w:rsidRPr="00884964">
        <w:rPr>
          <w:color w:val="0000FF"/>
        </w:rPr>
        <w:t xml:space="preserve">, Friedrich. 1946. “The Many-Level-Structure of Language.” </w:t>
      </w:r>
      <w:proofErr w:type="spellStart"/>
      <w:r w:rsidRPr="00884964">
        <w:rPr>
          <w:i/>
          <w:iCs/>
          <w:color w:val="0000FF"/>
        </w:rPr>
        <w:t>Synthese</w:t>
      </w:r>
      <w:proofErr w:type="spellEnd"/>
      <w:r w:rsidRPr="00884964">
        <w:rPr>
          <w:color w:val="0000FF"/>
        </w:rPr>
        <w:t xml:space="preserve"> 5 (5/6): 221–29.</w:t>
      </w:r>
    </w:p>
    <w:p w14:paraId="2CAFB40B" w14:textId="77777777" w:rsidR="00884964" w:rsidRPr="00884964" w:rsidRDefault="00884964" w:rsidP="00884964">
      <w:pPr>
        <w:pStyle w:val="Bibliography"/>
        <w:rPr>
          <w:color w:val="0000FF"/>
        </w:rPr>
      </w:pPr>
      <w:r w:rsidRPr="00884964">
        <w:rPr>
          <w:color w:val="0000FF"/>
        </w:rPr>
        <w:t xml:space="preserve">Watters, Audrey. 2011. “Data Science Is a Pipeline between Academic Disciplines.” </w:t>
      </w:r>
      <w:r w:rsidRPr="00884964">
        <w:rPr>
          <w:i/>
          <w:iCs/>
          <w:color w:val="0000FF"/>
        </w:rPr>
        <w:t>O’Reilly Radar</w:t>
      </w:r>
      <w:r w:rsidRPr="00884964">
        <w:rPr>
          <w:color w:val="0000FF"/>
        </w:rPr>
        <w:t xml:space="preserve"> (blog). August 16, 2011. http://radar.oreilly.com/2011/08/data-science-social-science-academic.html.</w:t>
      </w:r>
    </w:p>
    <w:p w14:paraId="6B9AC9E8" w14:textId="77777777" w:rsidR="00884964" w:rsidRPr="00884964" w:rsidRDefault="00884964" w:rsidP="00884964">
      <w:pPr>
        <w:pStyle w:val="Bibliography"/>
        <w:rPr>
          <w:color w:val="0000FF"/>
        </w:rPr>
      </w:pPr>
      <w:r w:rsidRPr="00884964">
        <w:rPr>
          <w:color w:val="0000FF"/>
        </w:rPr>
        <w:t xml:space="preserve">Wirth, </w:t>
      </w:r>
      <w:proofErr w:type="spellStart"/>
      <w:r w:rsidRPr="00884964">
        <w:rPr>
          <w:color w:val="0000FF"/>
        </w:rPr>
        <w:t>Rüdiger</w:t>
      </w:r>
      <w:proofErr w:type="spellEnd"/>
      <w:r w:rsidRPr="00884964">
        <w:rPr>
          <w:color w:val="0000FF"/>
        </w:rPr>
        <w:t xml:space="preserve">, and Jochen </w:t>
      </w:r>
      <w:proofErr w:type="spellStart"/>
      <w:r w:rsidRPr="00884964">
        <w:rPr>
          <w:color w:val="0000FF"/>
        </w:rPr>
        <w:t>Hipp</w:t>
      </w:r>
      <w:proofErr w:type="spellEnd"/>
      <w:r w:rsidRPr="00884964">
        <w:rPr>
          <w:color w:val="0000FF"/>
        </w:rPr>
        <w:t>. 1999. “CRISP-DM: Towards a Standard Process Model for Data Mining.”</w:t>
      </w:r>
    </w:p>
    <w:p w14:paraId="2C40C72A" w14:textId="77777777" w:rsidR="00884964" w:rsidRPr="00884964" w:rsidRDefault="00884964" w:rsidP="00884964">
      <w:pPr>
        <w:pStyle w:val="Bibliography"/>
        <w:rPr>
          <w:color w:val="0000FF"/>
        </w:rPr>
      </w:pPr>
      <w:r w:rsidRPr="00884964">
        <w:rPr>
          <w:color w:val="0000FF"/>
        </w:rPr>
        <w:t xml:space="preserve">Witt, Michael. 2008. “Institutional Repositories and Research Data Curation in a Distributed Environment.” </w:t>
      </w:r>
      <w:r w:rsidRPr="00884964">
        <w:rPr>
          <w:i/>
          <w:iCs/>
          <w:color w:val="0000FF"/>
        </w:rPr>
        <w:t>Library Trends</w:t>
      </w:r>
      <w:r w:rsidRPr="00884964">
        <w:rPr>
          <w:color w:val="0000FF"/>
        </w:rPr>
        <w:t xml:space="preserve"> 57 (2): 191–201.</w:t>
      </w:r>
    </w:p>
    <w:p w14:paraId="4C254FBA" w14:textId="77777777" w:rsidR="00884964" w:rsidRPr="00884964" w:rsidRDefault="00884964" w:rsidP="00884964">
      <w:pPr>
        <w:pStyle w:val="Bibliography"/>
        <w:rPr>
          <w:color w:val="0000FF"/>
        </w:rPr>
      </w:pPr>
      <w:r w:rsidRPr="00884964">
        <w:rPr>
          <w:color w:val="0000FF"/>
        </w:rPr>
        <w:t xml:space="preserve">Wladawsky-Berger, Irving. 2013. “Data Science - the Emergence of a New Discipline.” Irving Wladawsky-Berger. April 15, 2013. </w:t>
      </w:r>
      <w:r w:rsidRPr="00884964">
        <w:rPr>
          <w:color w:val="0000FF"/>
        </w:rPr>
        <w:lastRenderedPageBreak/>
        <w:t>https://blog.irvingwb.com/blog/2013/04/data-science-the-potential-emergence-of-a-new-discipline.html.</w:t>
      </w:r>
    </w:p>
    <w:p w14:paraId="4E70789F" w14:textId="77777777" w:rsidR="00884964" w:rsidRPr="00884964" w:rsidRDefault="00884964" w:rsidP="00884964">
      <w:pPr>
        <w:pStyle w:val="Bibliography"/>
        <w:rPr>
          <w:color w:val="0000FF"/>
        </w:rPr>
      </w:pPr>
      <w:r w:rsidRPr="00884964">
        <w:rPr>
          <w:color w:val="0000FF"/>
        </w:rPr>
        <w:t>Woodie, Alex. 2016. “For Data Scientists, What’s in a Name Really Matters.” Datanami. March 29, 2016. https://www.datanami.com/2016/03/29/data-scientists-whats-name-really-matters/.</w:t>
      </w:r>
    </w:p>
    <w:p w14:paraId="4BD054BC" w14:textId="77777777" w:rsidR="00884964" w:rsidRPr="00884964" w:rsidRDefault="00884964" w:rsidP="00884964">
      <w:pPr>
        <w:pStyle w:val="Bibliography"/>
        <w:rPr>
          <w:color w:val="0000FF"/>
        </w:rPr>
      </w:pPr>
      <w:r w:rsidRPr="00884964">
        <w:rPr>
          <w:color w:val="0000FF"/>
        </w:rPr>
        <w:t>Wu, C. F. Jeff. 1997. “Statistics = Data Science?”</w:t>
      </w:r>
    </w:p>
    <w:p w14:paraId="124F9C7F" w14:textId="77777777" w:rsidR="00884964" w:rsidRPr="00884964" w:rsidRDefault="00884964" w:rsidP="00884964">
      <w:pPr>
        <w:pStyle w:val="Bibliography"/>
        <w:rPr>
          <w:color w:val="0000FF"/>
        </w:rPr>
      </w:pPr>
      <w:proofErr w:type="spellStart"/>
      <w:r w:rsidRPr="00884964">
        <w:rPr>
          <w:color w:val="0000FF"/>
        </w:rPr>
        <w:t>Yajima</w:t>
      </w:r>
      <w:proofErr w:type="spellEnd"/>
      <w:r w:rsidRPr="00884964">
        <w:rPr>
          <w:color w:val="0000FF"/>
        </w:rPr>
        <w:t xml:space="preserve">, </w:t>
      </w:r>
      <w:proofErr w:type="spellStart"/>
      <w:r w:rsidRPr="00884964">
        <w:rPr>
          <w:color w:val="0000FF"/>
        </w:rPr>
        <w:t>Keiji</w:t>
      </w:r>
      <w:proofErr w:type="spellEnd"/>
      <w:r w:rsidRPr="00884964">
        <w:rPr>
          <w:color w:val="0000FF"/>
        </w:rPr>
        <w:t xml:space="preserve">, ed. 1990. “Japanese Classification Society (JCS).” </w:t>
      </w:r>
      <w:r w:rsidRPr="00884964">
        <w:rPr>
          <w:i/>
          <w:iCs/>
          <w:color w:val="0000FF"/>
        </w:rPr>
        <w:t>International Federation of Classification Societies Newsletter</w:t>
      </w:r>
      <w:r w:rsidRPr="00884964">
        <w:rPr>
          <w:color w:val="0000FF"/>
        </w:rPr>
        <w:t xml:space="preserve"> 1 (October).</w:t>
      </w:r>
    </w:p>
    <w:p w14:paraId="133372B4" w14:textId="77777777" w:rsidR="00884964" w:rsidRPr="00884964" w:rsidRDefault="00884964" w:rsidP="00884964">
      <w:pPr>
        <w:pStyle w:val="Bibliography"/>
        <w:rPr>
          <w:color w:val="0000FF"/>
        </w:rPr>
      </w:pPr>
      <w:r w:rsidRPr="00884964">
        <w:rPr>
          <w:color w:val="0000FF"/>
        </w:rPr>
        <w:t xml:space="preserve">Yan, Donghui, and Gary E. Davis. 2019. “A First Course in Data Science.” </w:t>
      </w:r>
      <w:r w:rsidRPr="00884964">
        <w:rPr>
          <w:i/>
          <w:iCs/>
          <w:color w:val="0000FF"/>
        </w:rPr>
        <w:t>Journal of Statistics Education</w:t>
      </w:r>
      <w:r w:rsidRPr="00884964">
        <w:rPr>
          <w:color w:val="0000FF"/>
        </w:rPr>
        <w:t xml:space="preserve"> 27 (2): 99–109. https://doi.org/10.1080/10691898.2019.1623136.</w:t>
      </w:r>
    </w:p>
    <w:p w14:paraId="37C43091" w14:textId="77777777" w:rsidR="00884964" w:rsidRPr="00884964" w:rsidRDefault="00884964" w:rsidP="00884964">
      <w:pPr>
        <w:pStyle w:val="Bibliography"/>
        <w:rPr>
          <w:color w:val="0000FF"/>
        </w:rPr>
      </w:pPr>
      <w:r w:rsidRPr="00884964">
        <w:rPr>
          <w:color w:val="0000FF"/>
        </w:rPr>
        <w:t xml:space="preserve">Yau, Nathan. 2009a. “Google’s Chief Economist Hal Varian on Statistics and Data.” </w:t>
      </w:r>
      <w:r w:rsidRPr="00884964">
        <w:rPr>
          <w:i/>
          <w:iCs/>
          <w:color w:val="0000FF"/>
        </w:rPr>
        <w:t>FlowingData</w:t>
      </w:r>
      <w:r w:rsidRPr="00884964">
        <w:rPr>
          <w:color w:val="0000FF"/>
        </w:rPr>
        <w:t xml:space="preserve"> (blog). February 25, 2009. https://flowingdata.com/2009/02/25/googles-chief-economist-hal-varian-on-statistics-and-data/.</w:t>
      </w:r>
    </w:p>
    <w:p w14:paraId="7C8807F5" w14:textId="77777777" w:rsidR="00884964" w:rsidRPr="00884964" w:rsidRDefault="00884964" w:rsidP="00884964">
      <w:pPr>
        <w:pStyle w:val="Bibliography"/>
        <w:rPr>
          <w:color w:val="0000FF"/>
        </w:rPr>
      </w:pPr>
      <w:r w:rsidRPr="00884964">
        <w:rPr>
          <w:color w:val="0000FF"/>
        </w:rPr>
        <w:t xml:space="preserve">———. 2009b. “Rise of the Data Scientist.” </w:t>
      </w:r>
      <w:r w:rsidRPr="00884964">
        <w:rPr>
          <w:i/>
          <w:iCs/>
          <w:color w:val="0000FF"/>
        </w:rPr>
        <w:t>FlowingData</w:t>
      </w:r>
      <w:r w:rsidRPr="00884964">
        <w:rPr>
          <w:color w:val="0000FF"/>
        </w:rPr>
        <w:t xml:space="preserve"> (blog). June 4, 2009. https://flowingdata.com/2009/06/04/rise-of-the-data-scientist/.</w:t>
      </w:r>
    </w:p>
    <w:p w14:paraId="09A647AE" w14:textId="77777777" w:rsidR="00884964" w:rsidRPr="00884964" w:rsidRDefault="00884964" w:rsidP="00884964">
      <w:pPr>
        <w:pStyle w:val="Bibliography"/>
        <w:rPr>
          <w:color w:val="0000FF"/>
        </w:rPr>
      </w:pPr>
      <w:r w:rsidRPr="00884964">
        <w:rPr>
          <w:color w:val="0000FF"/>
        </w:rPr>
        <w:t xml:space="preserve">Zhu, Yangyong, and Yun Xiong. 2015. “Defining Data Science.” </w:t>
      </w:r>
      <w:r w:rsidRPr="00884964">
        <w:rPr>
          <w:i/>
          <w:iCs/>
          <w:color w:val="0000FF"/>
        </w:rPr>
        <w:t>ArXiv:1501.05039 [Cs]</w:t>
      </w:r>
      <w:r w:rsidRPr="00884964">
        <w:rPr>
          <w:color w:val="0000FF"/>
        </w:rPr>
        <w:t>, January. http://arxiv.org/abs/1501.05039.</w:t>
      </w:r>
    </w:p>
    <w:p w14:paraId="4B18937C" w14:textId="77777777" w:rsidR="00884964" w:rsidRPr="00884964" w:rsidRDefault="00884964" w:rsidP="00884964">
      <w:pPr>
        <w:pStyle w:val="Bibliography"/>
        <w:rPr>
          <w:color w:val="0000FF"/>
        </w:rPr>
      </w:pPr>
      <w:r w:rsidRPr="00884964">
        <w:rPr>
          <w:color w:val="0000FF"/>
        </w:rPr>
        <w:t xml:space="preserve">Zhu, Yangyong, Ning Zhong, and Yun Xiong. 2009. “Data Explosion, Data Nature and Dataology.” In </w:t>
      </w:r>
      <w:r w:rsidRPr="00884964">
        <w:rPr>
          <w:i/>
          <w:iCs/>
          <w:color w:val="0000FF"/>
        </w:rPr>
        <w:t>Brain Informatics</w:t>
      </w:r>
      <w:r w:rsidRPr="00884964">
        <w:rPr>
          <w:color w:val="0000FF"/>
        </w:rPr>
        <w:t>, edited by Ning Zhong, Kuncheng Li, Shengfu Lu, and Lin Chen, 147–58. Lecture Notes in Computer Science. Berlin, Heidelberg: Springer. https://doi.org/10.1007/978-3-642-04954-5_25.</w:t>
      </w:r>
    </w:p>
    <w:p w14:paraId="08DEDB82" w14:textId="77777777" w:rsidR="00884964" w:rsidRPr="00884964" w:rsidRDefault="00884964" w:rsidP="00884964">
      <w:pPr>
        <w:pStyle w:val="Bibliography"/>
        <w:rPr>
          <w:color w:val="0000FF"/>
        </w:rPr>
      </w:pPr>
      <w:proofErr w:type="spellStart"/>
      <w:r w:rsidRPr="00884964">
        <w:rPr>
          <w:color w:val="0000FF"/>
        </w:rPr>
        <w:t>Zuboff</w:t>
      </w:r>
      <w:proofErr w:type="spellEnd"/>
      <w:r w:rsidRPr="00884964">
        <w:rPr>
          <w:color w:val="0000FF"/>
        </w:rPr>
        <w:t xml:space="preserve">, Shoshana. 2019. </w:t>
      </w:r>
      <w:r w:rsidRPr="00884964">
        <w:rPr>
          <w:i/>
          <w:iCs/>
          <w:color w:val="0000FF"/>
        </w:rPr>
        <w:t>The Age of Surveillance Capitalism: The Fight for a Human Future at the New Frontier of Power</w:t>
      </w:r>
      <w:r w:rsidRPr="00884964">
        <w:rPr>
          <w:color w:val="0000FF"/>
        </w:rPr>
        <w:t xml:space="preserve">. 1 edition. New York: </w:t>
      </w:r>
      <w:proofErr w:type="spellStart"/>
      <w:r w:rsidRPr="00884964">
        <w:rPr>
          <w:color w:val="0000FF"/>
        </w:rPr>
        <w:t>PublicAffairs</w:t>
      </w:r>
      <w:proofErr w:type="spellEnd"/>
      <w:r w:rsidRPr="00884964">
        <w:rPr>
          <w:color w:val="0000FF"/>
        </w:rPr>
        <w:t>.</w:t>
      </w:r>
    </w:p>
    <w:p w14:paraId="0AB9D83D" w14:textId="77F94DF2" w:rsidR="00C50CDF" w:rsidRDefault="00FA7947" w:rsidP="00C50CDF">
      <w:r>
        <w:rPr>
          <w:rStyle w:val="Hyperlink"/>
        </w:rPr>
        <w:fldChar w:fldCharType="end"/>
      </w:r>
      <w:r w:rsidR="0054663A">
        <w:tab/>
      </w:r>
    </w:p>
    <w:p w14:paraId="71EE4B46" w14:textId="77777777" w:rsidR="00CD1315" w:rsidRPr="00CD1315" w:rsidRDefault="00CD1315" w:rsidP="00C50CDF"/>
    <w:p w14:paraId="57F543D3" w14:textId="19BCB52D" w:rsidR="00CD1315" w:rsidRPr="00CD1315" w:rsidRDefault="00CD1315" w:rsidP="00CD1315">
      <w:r w:rsidRPr="00CD1315">
        <w:lastRenderedPageBreak/>
        <w:fldChar w:fldCharType="begin"/>
      </w:r>
      <w:r w:rsidRPr="00CD1315">
        <w:instrText xml:space="preserve"> INCLUDEPICTURE "https://upload.wikimedia.org/wikipedia/commons/thumb/b/ba/Data_visualization_process_v1.png/525px-Data_visualization_process_v1.png" \* MERGEFORMATINET </w:instrText>
      </w:r>
      <w:r w:rsidRPr="00CD1315">
        <w:fldChar w:fldCharType="separate"/>
      </w:r>
      <w:r w:rsidRPr="00CD1315">
        <w:rPr>
          <w:noProof/>
        </w:rPr>
        <w:drawing>
          <wp:inline distT="0" distB="0" distL="0" distR="0" wp14:anchorId="07AECCD9" wp14:editId="168B3BB7">
            <wp:extent cx="4862481" cy="3649870"/>
            <wp:effectExtent l="0" t="0" r="190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01425" cy="3679102"/>
                    </a:xfrm>
                    <a:prstGeom prst="rect">
                      <a:avLst/>
                    </a:prstGeom>
                    <a:noFill/>
                    <a:ln>
                      <a:noFill/>
                    </a:ln>
                  </pic:spPr>
                </pic:pic>
              </a:graphicData>
            </a:graphic>
          </wp:inline>
        </w:drawing>
      </w:r>
      <w:r w:rsidRPr="00CD1315">
        <w:fldChar w:fldCharType="end"/>
      </w:r>
    </w:p>
    <w:p w14:paraId="72AA3D1D" w14:textId="77777777" w:rsidR="00CD1315" w:rsidRPr="00CD1315" w:rsidRDefault="00CD1315" w:rsidP="00CD1315"/>
    <w:p w14:paraId="3EBE9795" w14:textId="379CBDE8" w:rsidR="007B7D55" w:rsidRDefault="007B7D55" w:rsidP="003F46F9">
      <w:pPr>
        <w:pStyle w:val="Heading2"/>
      </w:pPr>
      <w:bookmarkStart w:id="499" w:name="_Toc48290923"/>
      <w:r>
        <w:t>CRISP-DM</w:t>
      </w:r>
      <w:bookmarkEnd w:id="499"/>
    </w:p>
    <w:p w14:paraId="6CF33C56" w14:textId="77777777" w:rsidR="00477E67" w:rsidRDefault="007B7D55" w:rsidP="00477E67">
      <w:pPr>
        <w:keepNext/>
      </w:pPr>
      <w:r w:rsidRPr="007B7D55">
        <w:fldChar w:fldCharType="begin"/>
      </w:r>
      <w:r w:rsidRPr="007B7D55">
        <w:instrText xml:space="preserve"> INCLUDEPICTURE "https://upload.wikimedia.org/wikipedia/commons/thumb/b/b9/CRISP-DM_Process_Diagram.png/1280px-CRISP-DM_Process_Diagram.png" \* MERGEFORMATINET </w:instrText>
      </w:r>
      <w:r w:rsidRPr="007B7D55">
        <w:fldChar w:fldCharType="separate"/>
      </w:r>
      <w:r w:rsidRPr="007B7D55">
        <w:rPr>
          <w:noProof/>
        </w:rPr>
        <w:drawing>
          <wp:inline distT="0" distB="0" distL="0" distR="0" wp14:anchorId="366DD704" wp14:editId="4250F617">
            <wp:extent cx="3648456"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48456" cy="3657600"/>
                    </a:xfrm>
                    <a:prstGeom prst="rect">
                      <a:avLst/>
                    </a:prstGeom>
                    <a:noFill/>
                    <a:ln>
                      <a:noFill/>
                    </a:ln>
                  </pic:spPr>
                </pic:pic>
              </a:graphicData>
            </a:graphic>
          </wp:inline>
        </w:drawing>
      </w:r>
      <w:r w:rsidRPr="007B7D55">
        <w:fldChar w:fldCharType="end"/>
      </w:r>
    </w:p>
    <w:p w14:paraId="2EDE9689" w14:textId="39C6E46E" w:rsidR="007B7D55" w:rsidRDefault="00477E67" w:rsidP="00477E67">
      <w:pPr>
        <w:pStyle w:val="Caption"/>
      </w:pPr>
      <w:r>
        <w:t xml:space="preserve">Figure </w:t>
      </w:r>
      <w:r>
        <w:fldChar w:fldCharType="begin"/>
      </w:r>
      <w:r>
        <w:instrText>SEQ Figure \* ARABIC</w:instrText>
      </w:r>
      <w:r>
        <w:fldChar w:fldCharType="separate"/>
      </w:r>
      <w:r w:rsidR="004111C9">
        <w:rPr>
          <w:noProof/>
        </w:rPr>
        <w:t>1</w:t>
      </w:r>
      <w:r>
        <w:fldChar w:fldCharType="end"/>
      </w:r>
      <w:r>
        <w:t xml:space="preserve">. </w:t>
      </w:r>
      <w:r w:rsidRPr="00536007">
        <w:t>Kenneth Jensen / CC BY-SA (</w:t>
      </w:r>
      <w:hyperlink r:id="rId23" w:history="1">
        <w:r w:rsidR="00D42CA6" w:rsidRPr="00545DE3">
          <w:rPr>
            <w:rStyle w:val="Hyperlink"/>
          </w:rPr>
          <w:t>https://creativecommons.org/licenses/by-sa/3.0</w:t>
        </w:r>
      </w:hyperlink>
      <w:r w:rsidRPr="00536007">
        <w:t>)</w:t>
      </w:r>
    </w:p>
    <w:p w14:paraId="464B7203" w14:textId="2C43B3EE" w:rsidR="00D42CA6" w:rsidRDefault="003F46F9" w:rsidP="00D42CA6">
      <w:pPr>
        <w:pStyle w:val="Heading2"/>
      </w:pPr>
      <w:bookmarkStart w:id="500" w:name="_Toc48290924"/>
      <w:r>
        <w:lastRenderedPageBreak/>
        <w:t>Ojeda, et al. 2014</w:t>
      </w:r>
      <w:bookmarkEnd w:id="500"/>
      <w:r>
        <w:t xml:space="preserve"> </w:t>
      </w:r>
    </w:p>
    <w:p w14:paraId="66F170A4" w14:textId="692FC2AF" w:rsidR="00D42CA6" w:rsidRPr="00D42CA6" w:rsidRDefault="00D42CA6" w:rsidP="00D42CA6">
      <w:r w:rsidRPr="00D42CA6">
        <w:fldChar w:fldCharType="begin"/>
      </w:r>
      <w:r w:rsidRPr="00D42CA6">
        <w:instrText xml:space="preserve"> INCLUDEPICTURE "https://static.packt-cdn.com/products/9781783980246/graphics/0246OS_01_02.jpg" \* MERGEFORMATINET </w:instrText>
      </w:r>
      <w:r w:rsidRPr="00D42CA6">
        <w:fldChar w:fldCharType="separate"/>
      </w:r>
      <w:r w:rsidRPr="00D42CA6">
        <w:rPr>
          <w:noProof/>
        </w:rPr>
        <w:drawing>
          <wp:inline distT="0" distB="0" distL="0" distR="0" wp14:anchorId="55F65A42" wp14:editId="0890F9E0">
            <wp:extent cx="4856915" cy="3657491"/>
            <wp:effectExtent l="0" t="0" r="0" b="635"/>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9933" cy="3697416"/>
                    </a:xfrm>
                    <a:prstGeom prst="rect">
                      <a:avLst/>
                    </a:prstGeom>
                    <a:noFill/>
                    <a:ln>
                      <a:noFill/>
                    </a:ln>
                  </pic:spPr>
                </pic:pic>
              </a:graphicData>
            </a:graphic>
          </wp:inline>
        </w:drawing>
      </w:r>
      <w:r w:rsidRPr="00D42CA6">
        <w:fldChar w:fldCharType="end"/>
      </w:r>
    </w:p>
    <w:p w14:paraId="4CB5C010" w14:textId="77777777" w:rsidR="00D42CA6" w:rsidRPr="00D42CA6" w:rsidRDefault="00D42CA6" w:rsidP="00D42CA6"/>
    <w:p w14:paraId="30C987D3" w14:textId="77777777" w:rsidR="007B7D55" w:rsidRDefault="007B7D55" w:rsidP="00F95AE1"/>
    <w:p w14:paraId="2A2E3AA7" w14:textId="1D9B7E6B" w:rsidR="0071373A" w:rsidRDefault="0071373A" w:rsidP="0074027E">
      <w:pPr>
        <w:pStyle w:val="Heading1"/>
      </w:pPr>
      <w:bookmarkStart w:id="501" w:name="_Toc48290925"/>
      <w:r>
        <w:t>Editorial Remarks</w:t>
      </w:r>
      <w:bookmarkEnd w:id="501"/>
    </w:p>
    <w:p w14:paraId="714D7F92" w14:textId="56FDA3FB" w:rsidR="0071373A" w:rsidRDefault="0071373A" w:rsidP="0071373A">
      <w:pPr>
        <w:pStyle w:val="Heading2"/>
      </w:pPr>
      <w:bookmarkStart w:id="502" w:name="_Toc48290926"/>
      <w:r>
        <w:t>Data as singular and plural</w:t>
      </w:r>
      <w:bookmarkEnd w:id="502"/>
    </w:p>
    <w:p w14:paraId="5B88AC26" w14:textId="22AE7AB7" w:rsidR="0071373A" w:rsidRDefault="0071373A" w:rsidP="0071373A">
      <w:pPr>
        <w:pStyle w:val="Heading2"/>
      </w:pPr>
      <w:bookmarkStart w:id="503" w:name="_Toc48290927"/>
      <w:r>
        <w:t>Quotes for usages</w:t>
      </w:r>
      <w:bookmarkEnd w:id="503"/>
    </w:p>
    <w:p w14:paraId="1AA6788D" w14:textId="7D7F78CB" w:rsidR="0071373A" w:rsidRPr="0071373A" w:rsidRDefault="0071373A" w:rsidP="0071373A">
      <w:pPr>
        <w:pStyle w:val="Heading2"/>
      </w:pPr>
      <w:bookmarkStart w:id="504" w:name="_Toc48290928"/>
      <w:r>
        <w:t>Past tense to describe voice in essays</w:t>
      </w:r>
      <w:bookmarkEnd w:id="504"/>
    </w:p>
    <w:p w14:paraId="19E2D99E" w14:textId="79E30461" w:rsidR="00712EB7" w:rsidRDefault="002225DB" w:rsidP="00712EB7">
      <w:pPr>
        <w:pStyle w:val="Heading1"/>
      </w:pPr>
      <w:bookmarkStart w:id="505" w:name="_Toc48290929"/>
      <w:r>
        <w:t>Methodological Notes</w:t>
      </w:r>
      <w:bookmarkEnd w:id="505"/>
    </w:p>
    <w:p w14:paraId="5006CE89" w14:textId="77777777" w:rsidR="00D33A36" w:rsidRDefault="00D33A36" w:rsidP="00D33A36">
      <w:pPr>
        <w:pStyle w:val="Heading2"/>
        <w:rPr>
          <w:moveTo w:id="506" w:author="Alvarado, Rafael C (rca2t)" w:date="2020-12-07T08:33:00Z"/>
        </w:rPr>
      </w:pPr>
      <w:bookmarkStart w:id="507" w:name="_Toc48290930"/>
      <w:moveToRangeStart w:id="508" w:author="Alvarado, Rafael C (rca2t)" w:date="2020-12-07T08:33:00Z" w:name="move58222449"/>
      <w:moveTo w:id="509" w:author="Alvarado, Rafael C (rca2t)" w:date="2020-12-07T08:33:00Z">
        <w:r>
          <w:t>Nature of the problem</w:t>
        </w:r>
      </w:moveTo>
    </w:p>
    <w:p w14:paraId="302E2ADF" w14:textId="77777777" w:rsidR="00D33A36" w:rsidRDefault="00D33A36" w:rsidP="00D33A36">
      <w:pPr>
        <w:pStyle w:val="BodyText"/>
        <w:rPr>
          <w:moveTo w:id="510" w:author="Alvarado, Rafael C (rca2t)" w:date="2020-12-07T08:33:00Z"/>
        </w:rPr>
      </w:pPr>
      <w:moveTo w:id="511" w:author="Alvarado, Rafael C (rca2t)" w:date="2020-12-07T08:33:00Z">
        <w:r>
          <w:t>The problem is a linguistic problem.</w:t>
        </w:r>
      </w:moveTo>
    </w:p>
    <w:p w14:paraId="762F8353" w14:textId="77777777" w:rsidR="00D33A36" w:rsidRDefault="00D33A36" w:rsidP="00D33A36">
      <w:pPr>
        <w:pStyle w:val="BodyText"/>
        <w:rPr>
          <w:moveTo w:id="512" w:author="Alvarado, Rafael C (rca2t)" w:date="2020-12-07T08:33:00Z"/>
        </w:rPr>
      </w:pPr>
      <w:moveTo w:id="513" w:author="Alvarado, Rafael C (rca2t)" w:date="2020-12-07T08:33:00Z">
        <w:r>
          <w:t xml:space="preserve">Two dimensions: </w:t>
        </w:r>
      </w:moveTo>
    </w:p>
    <w:p w14:paraId="17CE10F3" w14:textId="77777777" w:rsidR="00D33A36" w:rsidRDefault="00D33A36" w:rsidP="00D33A36">
      <w:pPr>
        <w:pStyle w:val="BodyText"/>
        <w:ind w:left="360"/>
        <w:rPr>
          <w:moveTo w:id="514" w:author="Alvarado, Rafael C (rca2t)" w:date="2020-12-07T08:33:00Z"/>
        </w:rPr>
      </w:pPr>
      <w:moveTo w:id="515" w:author="Alvarado, Rafael C (rca2t)" w:date="2020-12-07T08:33:00Z">
        <w:r>
          <w:t>What kind of ambiguity?</w:t>
        </w:r>
      </w:moveTo>
    </w:p>
    <w:p w14:paraId="576CEF40" w14:textId="77777777" w:rsidR="00D33A36" w:rsidRDefault="00D33A36" w:rsidP="00D33A36">
      <w:pPr>
        <w:pStyle w:val="BodyText"/>
        <w:ind w:left="360"/>
        <w:rPr>
          <w:moveTo w:id="516" w:author="Alvarado, Rafael C (rca2t)" w:date="2020-12-07T08:33:00Z"/>
        </w:rPr>
      </w:pPr>
      <w:moveTo w:id="517" w:author="Alvarado, Rafael C (rca2t)" w:date="2020-12-07T08:33:00Z">
        <w:r>
          <w:t xml:space="preserve">What </w:t>
        </w:r>
      </w:moveTo>
    </w:p>
    <w:p w14:paraId="09235434" w14:textId="77777777" w:rsidR="00D33A36" w:rsidRDefault="00D33A36" w:rsidP="00D33A36">
      <w:pPr>
        <w:pStyle w:val="BodyText"/>
        <w:rPr>
          <w:moveTo w:id="518" w:author="Alvarado, Rafael C (rca2t)" w:date="2020-12-07T08:33:00Z"/>
        </w:rPr>
      </w:pPr>
      <w:moveTo w:id="519" w:author="Alvarado, Rafael C (rca2t)" w:date="2020-12-07T08:33:00Z">
        <w:r>
          <w:t>What is data science?</w:t>
        </w:r>
      </w:moveTo>
    </w:p>
    <w:p w14:paraId="2B61FC39" w14:textId="77777777" w:rsidR="00D33A36" w:rsidRPr="000E5132" w:rsidRDefault="00D33A36" w:rsidP="00D33A36">
      <w:pPr>
        <w:pStyle w:val="BodyText"/>
        <w:rPr>
          <w:moveTo w:id="520" w:author="Alvarado, Rafael C (rca2t)" w:date="2020-12-07T08:33:00Z"/>
        </w:rPr>
      </w:pPr>
      <w:moveTo w:id="521" w:author="Alvarado, Rafael C (rca2t)" w:date="2020-12-07T08:33:00Z">
        <w:r>
          <w:t xml:space="preserve">What should data science be? </w:t>
        </w:r>
      </w:moveTo>
    </w:p>
    <w:p w14:paraId="6915EC6C" w14:textId="77777777" w:rsidR="00D33A36" w:rsidRDefault="00D33A36" w:rsidP="00D33A36">
      <w:pPr>
        <w:pStyle w:val="BodyText"/>
        <w:rPr>
          <w:moveTo w:id="522" w:author="Alvarado, Rafael C (rca2t)" w:date="2020-12-07T08:33:00Z"/>
        </w:rPr>
      </w:pPr>
      <w:moveTo w:id="523" w:author="Alvarado, Rafael C (rca2t)" w:date="2020-12-07T08:33:00Z">
        <w:r>
          <w:t>The nature of the problem</w:t>
        </w:r>
      </w:moveTo>
    </w:p>
    <w:p w14:paraId="091BE3A6" w14:textId="77777777" w:rsidR="00D33A36" w:rsidRDefault="00D33A36" w:rsidP="00D33A36">
      <w:pPr>
        <w:pStyle w:val="BodyText"/>
        <w:rPr>
          <w:moveTo w:id="524" w:author="Alvarado, Rafael C (rca2t)" w:date="2020-12-07T08:33:00Z"/>
        </w:rPr>
      </w:pPr>
      <w:moveTo w:id="525" w:author="Alvarado, Rafael C (rca2t)" w:date="2020-12-07T08:33:00Z">
        <w:r>
          <w:lastRenderedPageBreak/>
          <w:t>Two kinds of ambiguity</w:t>
        </w:r>
      </w:moveTo>
    </w:p>
    <w:p w14:paraId="0DF906D0" w14:textId="77777777" w:rsidR="00D33A36" w:rsidRDefault="00D33A36" w:rsidP="00D33A36">
      <w:pPr>
        <w:pStyle w:val="BodyText"/>
        <w:rPr>
          <w:moveTo w:id="526" w:author="Alvarado, Rafael C (rca2t)" w:date="2020-12-07T08:33:00Z"/>
        </w:rPr>
      </w:pPr>
      <w:moveTo w:id="527" w:author="Alvarado, Rafael C (rca2t)" w:date="2020-12-07T08:33:00Z">
        <w:r>
          <w:t xml:space="preserve">Imagine you are at a dinner party, and </w:t>
        </w:r>
      </w:moveTo>
    </w:p>
    <w:p w14:paraId="2587132F" w14:textId="77777777" w:rsidR="00D33A36" w:rsidRDefault="00D33A36" w:rsidP="00D33A36">
      <w:pPr>
        <w:pStyle w:val="BodyText"/>
        <w:rPr>
          <w:moveTo w:id="528" w:author="Alvarado, Rafael C (rca2t)" w:date="2020-12-07T08:33:00Z"/>
        </w:rPr>
      </w:pPr>
      <w:moveTo w:id="529" w:author="Alvarado, Rafael C (rca2t)" w:date="2020-12-07T08:33:00Z">
        <w:r>
          <w:t>How to characterize the problem</w:t>
        </w:r>
      </w:moveTo>
    </w:p>
    <w:p w14:paraId="49F7BFB3" w14:textId="77777777" w:rsidR="00D33A36" w:rsidRDefault="00D33A36" w:rsidP="00D33A36">
      <w:pPr>
        <w:pStyle w:val="BodyText"/>
        <w:rPr>
          <w:moveTo w:id="530" w:author="Alvarado, Rafael C (rca2t)" w:date="2020-12-07T08:33:00Z"/>
        </w:rPr>
      </w:pPr>
      <w:moveTo w:id="531" w:author="Alvarado, Rafael C (rca2t)" w:date="2020-12-07T08:33:00Z">
        <w:r>
          <w:t>Why arrive at a shared definition?</w:t>
        </w:r>
      </w:moveTo>
    </w:p>
    <w:p w14:paraId="408216C3" w14:textId="77777777" w:rsidR="00D33A36" w:rsidRDefault="00D33A36" w:rsidP="00D33A36">
      <w:pPr>
        <w:pStyle w:val="BodyText"/>
        <w:rPr>
          <w:moveTo w:id="532" w:author="Alvarado, Rafael C (rca2t)" w:date="2020-12-07T08:33:00Z"/>
        </w:rPr>
      </w:pPr>
      <w:moveTo w:id="533" w:author="Alvarado, Rafael C (rca2t)" w:date="2020-12-07T08:33:00Z">
        <w:r>
          <w:t>Goal is to understand the variety of meanings in current usage . . .</w:t>
        </w:r>
      </w:moveTo>
    </w:p>
    <w:moveToRangeEnd w:id="508"/>
    <w:p w14:paraId="5513B972" w14:textId="5C6AD7B9" w:rsidR="002225DB" w:rsidRDefault="002225DB" w:rsidP="002225DB">
      <w:pPr>
        <w:pStyle w:val="Heading2"/>
      </w:pPr>
      <w:r>
        <w:t>Modeling the problem</w:t>
      </w:r>
      <w:bookmarkEnd w:id="507"/>
    </w:p>
    <w:p w14:paraId="2EC34DDA" w14:textId="76041CEC" w:rsidR="00712EB7" w:rsidRDefault="00712EB7" w:rsidP="00712EB7">
      <w:pPr>
        <w:pStyle w:val="BodyText"/>
      </w:pPr>
      <w:r w:rsidRPr="00071E4D">
        <w:t>Words and meanings</w:t>
      </w:r>
      <w:r>
        <w:t xml:space="preserve"> </w:t>
      </w:r>
      <w:r w:rsidR="002917C6">
        <w:t>= Sr, Sd = H, E</w:t>
      </w:r>
    </w:p>
    <w:p w14:paraId="158E7AAA" w14:textId="77777777" w:rsidR="00712EB7" w:rsidRDefault="00712EB7" w:rsidP="00712EB7">
      <w:pPr>
        <w:pStyle w:val="BodyText"/>
      </w:pPr>
      <w:r>
        <w:t>P(</w:t>
      </w:r>
      <w:proofErr w:type="spellStart"/>
      <w:r>
        <w:t>Sd|Sr</w:t>
      </w:r>
      <w:proofErr w:type="spellEnd"/>
      <w:r>
        <w:t>) = P(Sd)P(</w:t>
      </w:r>
      <w:proofErr w:type="spellStart"/>
      <w:r>
        <w:t>Sr|Sd</w:t>
      </w:r>
      <w:proofErr w:type="spellEnd"/>
      <w:r>
        <w:t>) / P(Sr)</w:t>
      </w:r>
    </w:p>
    <w:p w14:paraId="160496C4" w14:textId="77777777" w:rsidR="00712EB7" w:rsidRDefault="00712EB7" w:rsidP="00712EB7">
      <w:pPr>
        <w:pStyle w:val="BodyText"/>
      </w:pPr>
      <w:r>
        <w:t>Sr = “data science”</w:t>
      </w:r>
    </w:p>
    <w:p w14:paraId="491889DC" w14:textId="77777777" w:rsidR="00712EB7" w:rsidRDefault="00712EB7" w:rsidP="00712EB7">
      <w:pPr>
        <w:pStyle w:val="BodyText"/>
      </w:pPr>
      <w:r>
        <w:t>Sd = {“data analysis”, “data mining”, “science of data”, “data-driven science”}</w:t>
      </w:r>
    </w:p>
    <w:p w14:paraId="4D6DA0A7" w14:textId="77777777" w:rsidR="00712EB7" w:rsidRDefault="00712EB7" w:rsidP="00712EB7">
      <w:pPr>
        <w:pStyle w:val="BodyText"/>
      </w:pPr>
      <w:r>
        <w:t>Trace meanings</w:t>
      </w:r>
    </w:p>
    <w:p w14:paraId="01B8F772" w14:textId="77777777" w:rsidR="00712EB7" w:rsidRDefault="00712EB7" w:rsidP="00712EB7">
      <w:pPr>
        <w:pStyle w:val="BodyText"/>
      </w:pPr>
      <w:r>
        <w:t xml:space="preserve">Flip </w:t>
      </w:r>
    </w:p>
    <w:p w14:paraId="2FF97C8C" w14:textId="77777777" w:rsidR="00712EB7" w:rsidRDefault="00712EB7" w:rsidP="00712EB7">
      <w:pPr>
        <w:pStyle w:val="BodyText"/>
      </w:pPr>
      <w:r>
        <w:t>Narrative</w:t>
      </w:r>
    </w:p>
    <w:p w14:paraId="6D48711E" w14:textId="767D8647" w:rsidR="002917C6" w:rsidRDefault="002917C6" w:rsidP="002917C6">
      <w:pPr>
        <w:pStyle w:val="Heading2"/>
      </w:pPr>
      <w:bookmarkStart w:id="534" w:name="_Toc48290931"/>
      <w:r>
        <w:t>A Model of the result</w:t>
      </w:r>
      <w:bookmarkEnd w:id="534"/>
    </w:p>
    <w:p w14:paraId="0F288F07" w14:textId="77777777" w:rsidR="002917C6" w:rsidRDefault="002917C6" w:rsidP="002917C6">
      <w:pPr>
        <w:pStyle w:val="BodyText"/>
      </w:pPr>
      <w:r>
        <w:t xml:space="preserve">Situation of data impedance </w:t>
      </w:r>
      <w:r>
        <w:rPr>
          <w:rFonts w:ascii="Times New Roman" w:hAnsi="Times New Roman"/>
        </w:rPr>
        <w:t>→</w:t>
      </w:r>
      <w:r>
        <w:t xml:space="preserve"> locution</w:t>
      </w:r>
    </w:p>
    <w:p w14:paraId="2203AE3A" w14:textId="77777777" w:rsidR="002917C6" w:rsidRDefault="002917C6" w:rsidP="002917C6">
      <w:pPr>
        <w:pStyle w:val="BodyText"/>
      </w:pPr>
      <w:r>
        <w:t>The pipeline image motivated by recurring situation, real infrastructure</w:t>
      </w:r>
    </w:p>
    <w:p w14:paraId="2B9D737B" w14:textId="77777777" w:rsidR="00712EB7" w:rsidRDefault="00712EB7" w:rsidP="00712EB7">
      <w:pPr>
        <w:pStyle w:val="Heading2"/>
      </w:pPr>
      <w:bookmarkStart w:id="535" w:name="_Toc48290932"/>
      <w:r>
        <w:t>The Dinner Party Problem</w:t>
      </w:r>
      <w:bookmarkEnd w:id="535"/>
    </w:p>
    <w:p w14:paraId="52640BED" w14:textId="77777777" w:rsidR="00712EB7" w:rsidRDefault="00712EB7" w:rsidP="00712EB7">
      <w:r>
        <w:t xml:space="preserve">Sr </w:t>
      </w:r>
      <w:r>
        <w:rPr>
          <w:rFonts w:ascii="Times New Roman" w:hAnsi="Times New Roman"/>
        </w:rPr>
        <w:t>→</w:t>
      </w:r>
      <w:r>
        <w:t xml:space="preserve"> Sd </w:t>
      </w:r>
    </w:p>
    <w:p w14:paraId="632A5F8F" w14:textId="16D68E49" w:rsidR="00712EB7" w:rsidRDefault="00712EB7" w:rsidP="00712EB7">
      <w:r>
        <w:t>P(</w:t>
      </w:r>
      <w:proofErr w:type="spellStart"/>
      <w:r>
        <w:t>Sr|Sd</w:t>
      </w:r>
      <w:proofErr w:type="spellEnd"/>
      <w:r>
        <w:t>)</w:t>
      </w:r>
    </w:p>
    <w:p w14:paraId="782A1A88" w14:textId="77777777" w:rsidR="00D33A36" w:rsidRDefault="00D33A36" w:rsidP="00D33A36">
      <w:pPr>
        <w:pStyle w:val="Heading2"/>
        <w:rPr>
          <w:moveTo w:id="536" w:author="Alvarado, Rafael C (rca2t)" w:date="2020-12-07T08:32:00Z"/>
        </w:rPr>
      </w:pPr>
      <w:bookmarkStart w:id="537" w:name="_Toc48290933"/>
      <w:moveToRangeStart w:id="538" w:author="Alvarado, Rafael C (rca2t)" w:date="2020-12-07T08:32:00Z" w:name="move58222356"/>
      <w:moveTo w:id="539" w:author="Alvarado, Rafael C (rca2t)" w:date="2020-12-07T08:32:00Z">
        <w:r>
          <w:t>Dinner Party</w:t>
        </w:r>
      </w:moveTo>
    </w:p>
    <w:p w14:paraId="0248BAE3" w14:textId="77777777" w:rsidR="00D33A36" w:rsidRDefault="00D33A36" w:rsidP="00D33A36">
      <w:pPr>
        <w:pStyle w:val="BodyText"/>
        <w:rPr>
          <w:moveTo w:id="540" w:author="Alvarado, Rafael C (rca2t)" w:date="2020-12-07T08:32:00Z"/>
        </w:rPr>
      </w:pPr>
      <w:moveTo w:id="541" w:author="Alvarado, Rafael C (rca2t)" w:date="2020-12-07T08:32:00Z">
        <w:r w:rsidRPr="00071E4D">
          <w:t>Imagine a conversation at a dinner party where everyone uses a word and everyone thinks everyone else is using the same meaning but they are quite different. The conversation we'll carry on, but misunderstandings will be misunderstood.</w:t>
        </w:r>
      </w:moveTo>
    </w:p>
    <w:p w14:paraId="3B364419" w14:textId="77777777" w:rsidR="00D33A36" w:rsidRDefault="00D33A36" w:rsidP="00D33A36">
      <w:pPr>
        <w:pStyle w:val="BodyText"/>
        <w:rPr>
          <w:moveTo w:id="542" w:author="Alvarado, Rafael C (rca2t)" w:date="2020-12-07T08:32:00Z"/>
        </w:rPr>
      </w:pPr>
      <w:moveTo w:id="543" w:author="Alvarado, Rafael C (rca2t)" w:date="2020-12-07T08:32:00Z">
        <w:r w:rsidRPr="00071E4D">
          <w:t>Imagine how this might come to pass. A word or phrase may come into use in a context that makes it very valuable. A contest may exist for the best application of this idea to solve a problem. When others hear this word they will want to use it but may not know the original context and yet they may know something about the word from another context, or else they invent a sensible definition, which is common for human beings to do.</w:t>
        </w:r>
      </w:moveTo>
    </w:p>
    <w:p w14:paraId="2BDF3E50" w14:textId="77777777" w:rsidR="00D33A36" w:rsidRDefault="00D33A36" w:rsidP="00D33A36">
      <w:pPr>
        <w:pStyle w:val="BodyText"/>
        <w:rPr>
          <w:moveTo w:id="544" w:author="Alvarado, Rafael C (rca2t)" w:date="2020-12-07T08:32:00Z"/>
        </w:rPr>
      </w:pPr>
      <w:moveTo w:id="545" w:author="Alvarado, Rafael C (rca2t)" w:date="2020-12-07T08:32:00Z">
        <w:r w:rsidRPr="00071E4D">
          <w:t xml:space="preserve">This seems to be the case with data science. Sometime around 2014 many universities began to offer degrees in data science. This was done in response to a perceived rise in the usage of this term within industry. The word was sexy. </w:t>
        </w:r>
      </w:moveTo>
    </w:p>
    <w:p w14:paraId="2E665BA1" w14:textId="77777777" w:rsidR="00D33A36" w:rsidRDefault="00D33A36" w:rsidP="00D33A36">
      <w:pPr>
        <w:pStyle w:val="Heading2"/>
        <w:rPr>
          <w:moveTo w:id="546" w:author="Alvarado, Rafael C (rca2t)" w:date="2020-12-07T08:32:00Z"/>
        </w:rPr>
      </w:pPr>
      <w:moveTo w:id="547" w:author="Alvarado, Rafael C (rca2t)" w:date="2020-12-07T08:32:00Z">
        <w:r>
          <w:lastRenderedPageBreak/>
          <w:t>When talking to someone</w:t>
        </w:r>
      </w:moveTo>
    </w:p>
    <w:p w14:paraId="27D5FDCA" w14:textId="77777777" w:rsidR="00D33A36" w:rsidRDefault="00D33A36" w:rsidP="00D33A36">
      <w:pPr>
        <w:pStyle w:val="BodyText"/>
        <w:rPr>
          <w:moveTo w:id="548" w:author="Alvarado, Rafael C (rca2t)" w:date="2020-12-07T08:32:00Z"/>
        </w:rPr>
      </w:pPr>
      <w:moveTo w:id="549" w:author="Alvarado, Rafael C (rca2t)" w:date="2020-12-07T08:32:00Z">
        <w:r>
          <w:t>When talking to someone else about data science, you have no idea from where they are getting their concept of it. Maybe they’ve read the HBR piece. Maybe they are a statistician who takes umbrage at the word, having heard it mentioned in disparaging terms by a colleague, thinks she has been doing data science all of her life. Maybe they are a librarian who remembers hearing about data science at a conference in England in 2008. Maybe they have vaguely heard of the term, but simply combine the semantics of the two terms and randomly decide the order of the implicit relationship—data for science or science of data. The point is, you don’t know. What is certain that is the signals of past events keep propagating through the social medium. It is the task of the historian to sort out these signals.</w:t>
        </w:r>
      </w:moveTo>
    </w:p>
    <w:p w14:paraId="5776011A" w14:textId="77777777" w:rsidR="00D33A36" w:rsidRDefault="00D33A36" w:rsidP="00D33A36">
      <w:pPr>
        <w:pStyle w:val="BodyText"/>
        <w:rPr>
          <w:moveTo w:id="550" w:author="Alvarado, Rafael C (rca2t)" w:date="2020-12-07T08:32:00Z"/>
        </w:rPr>
      </w:pPr>
      <w:moveTo w:id="551" w:author="Alvarado, Rafael C (rca2t)" w:date="2020-12-07T08:32:00Z">
        <w:r w:rsidRPr="00071E4D">
          <w:t>The phenomenon is a situation where everyone is using the word but no one knows what it means. Or else that there are several meanings which are divergent and where it makes no sense to assume that they all or allowable.</w:t>
        </w:r>
      </w:moveTo>
    </w:p>
    <w:p w14:paraId="651530AA" w14:textId="77777777" w:rsidR="00D33A36" w:rsidRDefault="00D33A36" w:rsidP="00D33A36">
      <w:pPr>
        <w:pStyle w:val="BodyText"/>
        <w:rPr>
          <w:moveTo w:id="552" w:author="Alvarado, Rafael C (rca2t)" w:date="2020-12-07T08:32:00Z"/>
        </w:rPr>
      </w:pPr>
      <w:moveTo w:id="553" w:author="Alvarado, Rafael C (rca2t)" w:date="2020-12-07T08:32:00Z">
        <w:r w:rsidRPr="00071E4D">
          <w:t>In the case of data science there appears to be a discrepancy between the way the word is used in industry and the way it is used in academia. Within Academia there seems to be a discrepancy between how statisticians understand the term and how computer scientists understand it. Different meanings connect it to different fields, such as data analysis, data mining, computational statistics, machine learning, etc.</w:t>
        </w:r>
      </w:moveTo>
    </w:p>
    <w:moveToRangeEnd w:id="538"/>
    <w:p w14:paraId="24D065DE" w14:textId="7E8CF35D" w:rsidR="002917C6" w:rsidRDefault="002917C6" w:rsidP="00712EB7">
      <w:pPr>
        <w:pStyle w:val="Heading2"/>
      </w:pPr>
      <w:r>
        <w:t>Begging the question</w:t>
      </w:r>
      <w:bookmarkEnd w:id="537"/>
    </w:p>
    <w:p w14:paraId="006137BE" w14:textId="0FA0CDE4" w:rsidR="002917C6" w:rsidRPr="002917C6" w:rsidRDefault="002917C6" w:rsidP="002917C6">
      <w:pPr>
        <w:pStyle w:val="BodyText"/>
      </w:pPr>
      <w:r>
        <w:t xml:space="preserve">To begin with a history of data analysis, for example, is to beg the question; it is to project onto an historical narrative the very assumption that such a narrative is trying to prove, namely that data science is a synonym of data analysis. This is a form of ventriloquism. </w:t>
      </w:r>
    </w:p>
    <w:p w14:paraId="67A1BA34" w14:textId="2B081DB8" w:rsidR="00CF07B2" w:rsidRDefault="002949F3" w:rsidP="00712EB7">
      <w:pPr>
        <w:pStyle w:val="Heading2"/>
      </w:pPr>
      <w:bookmarkStart w:id="554" w:name="_Toc48290934"/>
      <w:ins w:id="555" w:author="Alvarado, Rafael C (rca2t)" w:date="2020-12-07T08:29:00Z">
        <w:r>
          <w:t xml:space="preserve">Structural </w:t>
        </w:r>
      </w:ins>
      <w:r w:rsidR="00CF07B2">
        <w:t>Motivation</w:t>
      </w:r>
      <w:bookmarkEnd w:id="554"/>
    </w:p>
    <w:p w14:paraId="290FBE0C" w14:textId="39A53BEC" w:rsidR="00CF07B2" w:rsidRPr="00CF07B2" w:rsidRDefault="00CF07B2" w:rsidP="00CF07B2">
      <w:pPr>
        <w:pStyle w:val="BodyText"/>
      </w:pPr>
      <w:r>
        <w:t xml:space="preserve">The use of the term—its adoption </w:t>
      </w:r>
      <w:r w:rsidR="002F67E8">
        <w:t>at any point in history—is never unmotivated.</w:t>
      </w:r>
      <w:ins w:id="556" w:author="Alvarado, Rafael C (rca2t)" w:date="2020-12-07T08:29:00Z">
        <w:r w:rsidR="002949F3">
          <w:t xml:space="preserve"> At each point where the term </w:t>
        </w:r>
      </w:ins>
      <w:ins w:id="557" w:author="Alvarado, Rafael C (rca2t)" w:date="2020-12-07T08:30:00Z">
        <w:r w:rsidR="00F86C45">
          <w:t>was</w:t>
        </w:r>
      </w:ins>
      <w:ins w:id="558" w:author="Alvarado, Rafael C (rca2t)" w:date="2020-12-07T08:29:00Z">
        <w:r w:rsidR="002949F3">
          <w:t xml:space="preserve"> coined, regardless of whether the author of the coinage was aware of previous usages, a set of similar constraints </w:t>
        </w:r>
      </w:ins>
      <w:ins w:id="559" w:author="Alvarado, Rafael C (rca2t)" w:date="2020-12-07T08:30:00Z">
        <w:r w:rsidR="00F86C45">
          <w:t>were operative. In particular, the situation of data impedance and the existing array of terms that could have been chosen instea</w:t>
        </w:r>
      </w:ins>
      <w:ins w:id="560" w:author="Alvarado, Rafael C (rca2t)" w:date="2020-12-07T08:31:00Z">
        <w:r w:rsidR="00F86C45">
          <w:t xml:space="preserve">d, namely statistics, computer science, </w:t>
        </w:r>
        <w:r w:rsidR="00D33A36">
          <w:t xml:space="preserve">and </w:t>
        </w:r>
        <w:r w:rsidR="00F86C45">
          <w:t>information science.</w:t>
        </w:r>
      </w:ins>
    </w:p>
    <w:p w14:paraId="32E13EFF" w14:textId="1F0D988A" w:rsidR="00712EB7" w:rsidRDefault="00712EB7" w:rsidP="00712EB7">
      <w:pPr>
        <w:pStyle w:val="Heading2"/>
      </w:pPr>
      <w:bookmarkStart w:id="561" w:name="_Toc48290935"/>
      <w:r>
        <w:t>Ambiguity</w:t>
      </w:r>
      <w:bookmarkEnd w:id="561"/>
    </w:p>
    <w:p w14:paraId="063A871F" w14:textId="20B088BB" w:rsidR="00712EB7" w:rsidRDefault="00712EB7" w:rsidP="00712EB7">
      <w:pPr>
        <w:pStyle w:val="BodyText"/>
      </w:pPr>
      <w:r w:rsidRPr="00071E4D">
        <w:t>This ambiguity of meaning may be intentional--a feature, not a bug. The philosopher W</w:t>
      </w:r>
      <w:r w:rsidR="00591195">
        <w:t>.</w:t>
      </w:r>
      <w:r w:rsidRPr="00071E4D">
        <w:t>B</w:t>
      </w:r>
      <w:r w:rsidR="00591195">
        <w:t>.</w:t>
      </w:r>
      <w:r w:rsidRPr="00071E4D">
        <w:t xml:space="preserve"> Galley described essentially contested concepts. These function like mana ... </w:t>
      </w:r>
    </w:p>
    <w:p w14:paraId="0E5E5282" w14:textId="77777777" w:rsidR="00712EB7" w:rsidRDefault="00712EB7" w:rsidP="00712EB7">
      <w:pPr>
        <w:pStyle w:val="BodyText"/>
      </w:pPr>
      <w:r w:rsidRPr="00071E4D">
        <w:t>This may turn out to be an accurate description of the meaning of the word. However it is likely to be a case of ambiguity.</w:t>
      </w:r>
    </w:p>
    <w:p w14:paraId="538FF913" w14:textId="77777777" w:rsidR="00712EB7" w:rsidRDefault="00712EB7" w:rsidP="00712EB7">
      <w:pPr>
        <w:pStyle w:val="BodyText"/>
      </w:pPr>
      <w:r w:rsidRPr="00071E4D">
        <w:lastRenderedPageBreak/>
        <w:t>There can be two kinds of ambiguity here. The first kind of ambiguity is where we agree on the general definition but disagree on specific methods, on means to ends, etc. Give an example from biology, where you have a difference between the classification is and the evolutionists. Another kind of ambiguity is where the difference is between completely different understandings of the concept, even though these understandings may be Loosely related. In fact they are likely to be Loosely related just enough in order for the confusion to take place. I believe this is the case with data science that is as it is currently used.</w:t>
      </w:r>
    </w:p>
    <w:p w14:paraId="5553426A" w14:textId="77777777" w:rsidR="00712EB7" w:rsidRDefault="00712EB7" w:rsidP="00712EB7">
      <w:pPr>
        <w:pStyle w:val="Heading2"/>
      </w:pPr>
      <w:bookmarkStart w:id="562" w:name="_Toc48290936"/>
      <w:r>
        <w:t>Specific differences in meaning</w:t>
      </w:r>
      <w:bookmarkEnd w:id="562"/>
    </w:p>
    <w:p w14:paraId="7627C7A7" w14:textId="77777777" w:rsidR="00712EB7" w:rsidRDefault="00712EB7" w:rsidP="00712EB7">
      <w:pPr>
        <w:pStyle w:val="BodyText"/>
      </w:pPr>
      <w:r w:rsidRPr="00071E4D">
        <w:t>Specific differences in meaning -- direction of predication; semantics of data and science, etc</w:t>
      </w:r>
      <w:r>
        <w:t>.</w:t>
      </w:r>
    </w:p>
    <w:p w14:paraId="6F234821" w14:textId="77777777" w:rsidR="00712EB7" w:rsidRDefault="00712EB7" w:rsidP="00712EB7">
      <w:pPr>
        <w:pStyle w:val="BodyText"/>
      </w:pPr>
      <w:r w:rsidRPr="00071E4D">
        <w:t xml:space="preserve">These are cases of syntactic and semantic ambiguity. They cannot be answer a priori, by reference to grammar or a dictionary. </w:t>
      </w:r>
    </w:p>
    <w:p w14:paraId="3792FA92" w14:textId="77777777" w:rsidR="00712EB7" w:rsidRDefault="00712EB7" w:rsidP="00712EB7">
      <w:pPr>
        <w:pStyle w:val="BodyText"/>
      </w:pPr>
      <w:r>
        <w:t>A</w:t>
      </w:r>
      <w:r w:rsidRPr="00071E4D">
        <w:t xml:space="preserve"> number of resolutions are possible. It may simply be the case that the two divergent definitions need to be reconciled, somewhere along the spectrum between the two. Another solution may simply be to accept that words or phrases may have completely different meanings. Or another solution may be to use the phrase as evidence for an underlying phenomenon that may be more complex than any phrase definition and which is the origin diversity of phrases.</w:t>
      </w:r>
    </w:p>
    <w:p w14:paraId="1CA39220" w14:textId="77777777" w:rsidR="00712EB7" w:rsidRDefault="00712EB7" w:rsidP="00712EB7">
      <w:pPr>
        <w:pStyle w:val="Heading2"/>
      </w:pPr>
      <w:bookmarkStart w:id="563" w:name="_Toc48290937"/>
      <w:r>
        <w:t>Not merely academic</w:t>
      </w:r>
      <w:bookmarkEnd w:id="563"/>
    </w:p>
    <w:p w14:paraId="4A299C5B" w14:textId="77777777" w:rsidR="00712EB7" w:rsidRDefault="00712EB7" w:rsidP="00712EB7">
      <w:pPr>
        <w:pStyle w:val="BodyText"/>
      </w:pPr>
      <w:r w:rsidRPr="00071E4D">
        <w:t>The solution to this problem is not merely academic, even if academics are at stake. Without linguistic resolution, anyone who engages in effort to define data science will simply reproduce and amplify their prior uncalibrated definition. In this way one may create a timeline of data science that begins with Leibniz; another may create one that begins with the invention of writing. And these will simply add to the confusion.</w:t>
      </w:r>
    </w:p>
    <w:p w14:paraId="39603AE2" w14:textId="77777777" w:rsidR="00712EB7" w:rsidRDefault="00712EB7" w:rsidP="00712EB7">
      <w:pPr>
        <w:pStyle w:val="Heading2"/>
      </w:pPr>
      <w:bookmarkStart w:id="564" w:name="_Toc48290938"/>
      <w:r>
        <w:t>Close reading</w:t>
      </w:r>
      <w:bookmarkEnd w:id="564"/>
    </w:p>
    <w:p w14:paraId="3BBFB230" w14:textId="078F58A9" w:rsidR="00712EB7" w:rsidRDefault="00712EB7" w:rsidP="00591195">
      <w:pPr>
        <w:pStyle w:val="BodyText"/>
      </w:pPr>
      <w:r>
        <w:t>C</w:t>
      </w:r>
      <w:r w:rsidRPr="00071E4D">
        <w:t>lose reading</w:t>
      </w:r>
      <w:r>
        <w:t xml:space="preserve">. </w:t>
      </w:r>
      <w:r w:rsidRPr="00071E4D">
        <w:t>Historical semantics</w:t>
      </w:r>
      <w:r>
        <w:t xml:space="preserve">. </w:t>
      </w:r>
      <w:r w:rsidRPr="00071E4D">
        <w:t>Trace the usage of the phrase from its origin to the present and classify its various meanings based on historical context and textual witnesses.</w:t>
      </w:r>
    </w:p>
    <w:p w14:paraId="21490EFB" w14:textId="5537FA8E" w:rsidR="002E37D7" w:rsidRDefault="002E37D7" w:rsidP="002E37D7">
      <w:pPr>
        <w:pStyle w:val="Heading2"/>
      </w:pPr>
      <w:r>
        <w:t xml:space="preserve"> More on Framing</w:t>
      </w:r>
    </w:p>
    <w:p w14:paraId="5F9405EE" w14:textId="125C1CFE" w:rsidR="002E37D7" w:rsidRPr="002E37D7" w:rsidRDefault="002E37D7" w:rsidP="002E37D7">
      <w:pPr>
        <w:pStyle w:val="BodyText"/>
      </w:pPr>
      <w:r>
        <w:t xml:space="preserve">Need a more convincing argument to justify the initial focus on the string. Something formal. Here’s the thing—we are all using the same token, but the token has different origins (mints?).  Each of us received it somehow, but there is no guarantee that we received it in the same way. </w:t>
      </w:r>
    </w:p>
    <w:p w14:paraId="55F36423" w14:textId="4C65F6C4" w:rsidR="00F95AE1" w:rsidRDefault="00021050" w:rsidP="0074027E">
      <w:pPr>
        <w:pStyle w:val="Heading1"/>
      </w:pPr>
      <w:bookmarkStart w:id="565" w:name="_Toc48290939"/>
      <w:r>
        <w:t>Notes</w:t>
      </w:r>
      <w:r w:rsidR="005973C8">
        <w:t xml:space="preserve"> </w:t>
      </w:r>
      <w:r w:rsidR="00441679">
        <w:t xml:space="preserve">and </w:t>
      </w:r>
      <w:r w:rsidR="005973C8">
        <w:t>Ideas</w:t>
      </w:r>
      <w:bookmarkEnd w:id="565"/>
    </w:p>
    <w:p w14:paraId="4EB273A4" w14:textId="450FB8EC" w:rsidR="00495BB6" w:rsidRPr="00D33A36" w:rsidRDefault="00495BB6" w:rsidP="00495BB6">
      <w:pPr>
        <w:pStyle w:val="Heading3"/>
        <w:rPr>
          <w:rPrChange w:id="566" w:author="Alvarado, Rafael C (rca2t)" w:date="2020-12-07T08:34:00Z">
            <w:rPr>
              <w:highlight w:val="yellow"/>
            </w:rPr>
          </w:rPrChange>
        </w:rPr>
      </w:pPr>
      <w:bookmarkStart w:id="567" w:name="_Toc48290940"/>
      <w:del w:id="568" w:author="Alvarado, Rafael C (rca2t)" w:date="2020-12-07T08:34:00Z">
        <w:r w:rsidRPr="00D33A36" w:rsidDel="00D33A36">
          <w:rPr>
            <w:rPrChange w:id="569" w:author="Alvarado, Rafael C (rca2t)" w:date="2020-12-07T08:34:00Z">
              <w:rPr>
                <w:highlight w:val="yellow"/>
              </w:rPr>
            </w:rPrChange>
          </w:rPr>
          <w:delText>DEVELOP —</w:delText>
        </w:r>
      </w:del>
      <w:r w:rsidRPr="00D33A36">
        <w:rPr>
          <w:rPrChange w:id="570" w:author="Alvarado, Rafael C (rca2t)" w:date="2020-12-07T08:34:00Z">
            <w:rPr>
              <w:highlight w:val="yellow"/>
            </w:rPr>
          </w:rPrChange>
        </w:rPr>
        <w:t xml:space="preserve"> “A New Research Community”</w:t>
      </w:r>
      <w:bookmarkEnd w:id="567"/>
      <w:r w:rsidRPr="00D33A36">
        <w:rPr>
          <w:rPrChange w:id="571" w:author="Alvarado, Rafael C (rca2t)" w:date="2020-12-07T08:34:00Z">
            <w:rPr>
              <w:highlight w:val="yellow"/>
            </w:rPr>
          </w:rPrChange>
        </w:rPr>
        <w:t xml:space="preserve"> </w:t>
      </w:r>
    </w:p>
    <w:p w14:paraId="2F0B3E89" w14:textId="77777777" w:rsidR="00495BB6" w:rsidRPr="00FC7A88" w:rsidRDefault="00495BB6" w:rsidP="00495BB6">
      <w:pPr>
        <w:pStyle w:val="BodyText"/>
      </w:pPr>
      <w:proofErr w:type="spellStart"/>
      <w:r>
        <w:t>Breiman</w:t>
      </w:r>
      <w:proofErr w:type="spellEnd"/>
      <w:r>
        <w:t xml:space="preserve"> gives a brief sketch of the origin of this algorithmic modeling culture:</w:t>
      </w:r>
    </w:p>
    <w:p w14:paraId="5D6ACD15" w14:textId="77777777" w:rsidR="00495BB6" w:rsidRDefault="00495BB6" w:rsidP="00495BB6">
      <w:pPr>
        <w:pStyle w:val="Extract"/>
      </w:pPr>
      <w:r>
        <w:lastRenderedPageBreak/>
        <w:t>In the mid-1980s two powerful new algorithms for fitting data became available: neural nets and decision trees. A new research community using these tools sprung up. Their goal was predictive accuracy. The community consisted of young computer scientists, physicists and engineers plus a few aging statisticians. They began using the new tools in working on complex prediction problems where it was obvious that data models were not applicable: speech recognition, image recognition, nonlinear time series prediction, handwriting recognition, prediction financial markets (205).</w:t>
      </w:r>
    </w:p>
    <w:p w14:paraId="654A8B20" w14:textId="77777777" w:rsidR="00495BB6" w:rsidRDefault="00495BB6" w:rsidP="00495BB6">
      <w:pPr>
        <w:pStyle w:val="BodyText"/>
      </w:pPr>
      <w:r>
        <w:t>To which we might add: These are precisely the kinds of problems on which the AFCRL DSL focused.</w:t>
      </w:r>
    </w:p>
    <w:p w14:paraId="77C8250F" w14:textId="77777777" w:rsidR="00495BB6" w:rsidRDefault="00495BB6" w:rsidP="00495BB6">
      <w:pPr>
        <w:pStyle w:val="BodyText"/>
      </w:pPr>
      <w:r>
        <w:t>This community also developed within the context of data surplus:</w:t>
      </w:r>
    </w:p>
    <w:p w14:paraId="5442B9DE" w14:textId="77777777" w:rsidR="00495BB6" w:rsidRDefault="00495BB6" w:rsidP="00495BB6">
      <w:pPr>
        <w:pStyle w:val="Extract"/>
      </w:pPr>
      <w:r>
        <w:t>Terabytes of data are pouring into computers from many sources, both scientific and commercial, and there is a need to analyze and understand the data (214).</w:t>
      </w:r>
    </w:p>
    <w:p w14:paraId="1EE15896" w14:textId="77777777" w:rsidR="00495BB6" w:rsidRPr="00E02960" w:rsidRDefault="00495BB6" w:rsidP="00495BB6">
      <w:pPr>
        <w:pStyle w:val="BodyText"/>
      </w:pPr>
      <w:r>
        <w:t>Specific character of impedance: data types . . .</w:t>
      </w:r>
    </w:p>
    <w:p w14:paraId="15173436" w14:textId="5B7CD15B" w:rsidR="00013496" w:rsidRDefault="00013496" w:rsidP="00013496">
      <w:pPr>
        <w:pStyle w:val="Heading2"/>
      </w:pPr>
      <w:bookmarkStart w:id="572" w:name="_Toc48290941"/>
      <w:bookmarkEnd w:id="572"/>
      <w:r>
        <w:t xml:space="preserve">More on </w:t>
      </w:r>
      <w:proofErr w:type="spellStart"/>
      <w:r>
        <w:t>Zuboff</w:t>
      </w:r>
      <w:proofErr w:type="spellEnd"/>
    </w:p>
    <w:p w14:paraId="6D1B2120" w14:textId="3359BF93" w:rsidR="00013496" w:rsidRDefault="00013496" w:rsidP="00013496">
      <w:pPr>
        <w:pStyle w:val="BodyText"/>
      </w:pPr>
      <w:r>
        <w:t>Data as capital</w:t>
      </w:r>
    </w:p>
    <w:p w14:paraId="44D2CAC7" w14:textId="77777777" w:rsidR="00013496" w:rsidRDefault="00013496" w:rsidP="00013496">
      <w:pPr>
        <w:pStyle w:val="BodyText"/>
      </w:pPr>
      <w:r>
        <w:t>Effects of the context — sexy, money, products, etc.</w:t>
      </w:r>
    </w:p>
    <w:p w14:paraId="65B9FB66" w14:textId="77777777" w:rsidR="00013496" w:rsidRDefault="00013496" w:rsidP="00013496">
      <w:pPr>
        <w:pStyle w:val="BodyText"/>
      </w:pPr>
      <w:r>
        <w:t>Role of Google (1999)</w:t>
      </w:r>
    </w:p>
    <w:p w14:paraId="0B68CDF9" w14:textId="30A6D57E" w:rsidR="00495BB6" w:rsidRDefault="00013496" w:rsidP="00013496">
      <w:pPr>
        <w:pStyle w:val="BodyText"/>
      </w:pPr>
      <w:r>
        <w:t xml:space="preserve">According to </w:t>
      </w:r>
      <w:proofErr w:type="spellStart"/>
      <w:r>
        <w:t>Zuboff</w:t>
      </w:r>
      <w:proofErr w:type="spellEnd"/>
      <w:r>
        <w:t>, in March 2008 Mark Zuckerberg of Facebook hired Sheryl Sandberg, whom she calls the “Typhoid Mary” of surveillance capitalism, from Google.</w:t>
      </w:r>
    </w:p>
    <w:p w14:paraId="1271DB18" w14:textId="591CB465" w:rsidR="00013496" w:rsidRPr="00745491" w:rsidRDefault="00013496" w:rsidP="00013496">
      <w:pPr>
        <w:pStyle w:val="BodyText"/>
      </w:pPr>
      <w:bookmarkStart w:id="573" w:name="_Toc48290875"/>
      <w:r>
        <w:t xml:space="preserve">Amit Patel 1999 / </w:t>
      </w:r>
      <w:proofErr w:type="spellStart"/>
      <w:r>
        <w:t>Zuboff</w:t>
      </w:r>
      <w:bookmarkEnd w:id="573"/>
      <w:proofErr w:type="spellEnd"/>
      <w:r>
        <w:t>:</w:t>
      </w:r>
    </w:p>
    <w:p w14:paraId="34EEDC9E" w14:textId="77777777" w:rsidR="00013496" w:rsidRDefault="00013496" w:rsidP="00013496">
      <w:pPr>
        <w:pStyle w:val="BodyText"/>
      </w:pPr>
      <w:r>
        <w:t>In 1999 . . . [Tell story of Amit Patel, a doctoral student computer science at Stanford, studying programming languages, with an interest in data mining . . .]</w:t>
      </w:r>
    </w:p>
    <w:p w14:paraId="4A927C61" w14:textId="77777777" w:rsidR="00013496" w:rsidRDefault="00013496" w:rsidP="00013496">
      <w:pPr>
        <w:pStyle w:val="BodyText"/>
      </w:pPr>
      <w:r>
        <w:t xml:space="preserve">More generally, this era coincides with the timeline provided by </w:t>
      </w:r>
      <w:proofErr w:type="spellStart"/>
      <w:r>
        <w:t>Zuboff</w:t>
      </w:r>
      <w:proofErr w:type="spellEnd"/>
    </w:p>
    <w:p w14:paraId="70BA6D0D" w14:textId="77777777" w:rsidR="00013496" w:rsidRDefault="00013496" w:rsidP="00013496">
      <w:pPr>
        <w:pStyle w:val="ListParagraph"/>
        <w:numPr>
          <w:ilvl w:val="0"/>
          <w:numId w:val="26"/>
        </w:numPr>
      </w:pPr>
      <w:r>
        <w:t>Associated with job description at Facebook and LinkedIn (See “Building Data Science Teams”)</w:t>
      </w:r>
    </w:p>
    <w:p w14:paraId="3AF6876E" w14:textId="77777777" w:rsidR="00013496" w:rsidRDefault="00013496" w:rsidP="00013496">
      <w:pPr>
        <w:pStyle w:val="ListParagraph"/>
        <w:numPr>
          <w:ilvl w:val="0"/>
          <w:numId w:val="26"/>
        </w:numPr>
      </w:pPr>
      <w:r>
        <w:t>Coincides with trending usage of “big data” (coined in the 1990s).</w:t>
      </w:r>
    </w:p>
    <w:p w14:paraId="1EB65C9B" w14:textId="77777777" w:rsidR="00013496" w:rsidRDefault="00013496" w:rsidP="00013496">
      <w:pPr>
        <w:pStyle w:val="ListParagraph"/>
        <w:numPr>
          <w:ilvl w:val="0"/>
          <w:numId w:val="26"/>
        </w:numPr>
      </w:pPr>
      <w:r>
        <w:t>Growth of Master’s programs to meet workforce demands.</w:t>
      </w:r>
    </w:p>
    <w:p w14:paraId="550B7163" w14:textId="77777777" w:rsidR="00013496" w:rsidRDefault="00013496" w:rsidP="00013496">
      <w:pPr>
        <w:pStyle w:val="BodyText"/>
      </w:pPr>
      <w:r>
        <w:t>Period of preferential attachment — we’ve been doing data science all along, attempts to co-opt (e-science as data science), etc.</w:t>
      </w:r>
    </w:p>
    <w:p w14:paraId="0B59022B" w14:textId="17A2BC40" w:rsidR="00013496" w:rsidRPr="00013496" w:rsidRDefault="00013496" w:rsidP="00013496">
      <w:pPr>
        <w:pStyle w:val="Extract"/>
        <w:ind w:left="0"/>
        <w:rPr>
          <w:rFonts w:ascii="Times New Roman" w:hAnsi="Times New Roman"/>
        </w:rPr>
      </w:pPr>
      <w:r>
        <w:t>2013</w:t>
      </w:r>
    </w:p>
    <w:p w14:paraId="3948860A" w14:textId="7B2311A5" w:rsidR="00712EB7" w:rsidRDefault="00712EB7" w:rsidP="00712EB7">
      <w:pPr>
        <w:pStyle w:val="Heading2"/>
      </w:pPr>
      <w:bookmarkStart w:id="574" w:name="_Toc48290942"/>
      <w:r>
        <w:t>MOVE: Departments of Data Sciences in the 2000s</w:t>
      </w:r>
      <w:bookmarkEnd w:id="574"/>
    </w:p>
    <w:p w14:paraId="2E4B042D" w14:textId="77777777" w:rsidR="00712EB7" w:rsidRDefault="00712EB7" w:rsidP="00712EB7">
      <w:pPr>
        <w:pStyle w:val="ListParagraph"/>
        <w:numPr>
          <w:ilvl w:val="0"/>
          <w:numId w:val="32"/>
        </w:numPr>
      </w:pPr>
      <w:r>
        <w:t>George Mason has a department of computational and data sciences (at least since 2008)</w:t>
      </w:r>
    </w:p>
    <w:p w14:paraId="0EEC0453" w14:textId="77777777" w:rsidR="00712EB7" w:rsidRDefault="00712EB7" w:rsidP="00712EB7">
      <w:pPr>
        <w:pStyle w:val="ListParagraph"/>
        <w:numPr>
          <w:ilvl w:val="0"/>
          <w:numId w:val="32"/>
        </w:numPr>
      </w:pPr>
      <w:r>
        <w:t xml:space="preserve">GlaxoSmithKline has a department of statistical and data sciences (2007) </w:t>
      </w:r>
    </w:p>
    <w:p w14:paraId="0F6E8CB1" w14:textId="77777777" w:rsidR="00712EB7" w:rsidRDefault="00712EB7" w:rsidP="00712EB7">
      <w:pPr>
        <w:pStyle w:val="ListParagraph"/>
        <w:numPr>
          <w:ilvl w:val="0"/>
          <w:numId w:val="32"/>
        </w:numPr>
      </w:pPr>
      <w:r>
        <w:t>Chinese Academy of Sciences Research Center on Fictitious Economy and Data Sciences, CAS, Beijing, 100080, China</w:t>
      </w:r>
    </w:p>
    <w:p w14:paraId="64660C48" w14:textId="2C206E6E" w:rsidR="00712EB7" w:rsidRPr="00E47365" w:rsidRDefault="00712EB7" w:rsidP="00712EB7">
      <w:pPr>
        <w:pStyle w:val="ListParagraph"/>
        <w:numPr>
          <w:ilvl w:val="0"/>
          <w:numId w:val="32"/>
        </w:numPr>
      </w:pPr>
      <w:r w:rsidRPr="006453B0">
        <w:lastRenderedPageBreak/>
        <w:t xml:space="preserve">Isaac Newton Institute for Mathematical Sciences University of Cambridge, Cambridge CB3 0EH UK 2 Department of Computational and </w:t>
      </w:r>
      <w:r w:rsidRPr="006453B0">
        <w:rPr>
          <w:i/>
          <w:iCs/>
        </w:rPr>
        <w:t>Data Sciences</w:t>
      </w:r>
    </w:p>
    <w:p w14:paraId="29C0FE11" w14:textId="77777777" w:rsidR="00712EB7" w:rsidRDefault="00712EB7" w:rsidP="00712EB7">
      <w:pPr>
        <w:pStyle w:val="Heading2"/>
      </w:pPr>
      <w:bookmarkStart w:id="575" w:name="_Toc48290943"/>
      <w:r>
        <w:t>Evidence of Data Scientist</w:t>
      </w:r>
      <w:bookmarkEnd w:id="575"/>
    </w:p>
    <w:p w14:paraId="6BDF9C81" w14:textId="77777777" w:rsidR="00712EB7" w:rsidRDefault="00712EB7" w:rsidP="00712EB7">
      <w:pPr>
        <w:pStyle w:val="BodyText"/>
        <w:numPr>
          <w:ilvl w:val="0"/>
          <w:numId w:val="32"/>
        </w:numPr>
      </w:pPr>
      <w:r>
        <w:t xml:space="preserve">“Space data scientist,” </w:t>
      </w:r>
      <w:r w:rsidRPr="005F59C3">
        <w:t>Data management at the National Space Science Data Center</w:t>
      </w:r>
      <w:r>
        <w:t>.</w:t>
      </w:r>
    </w:p>
    <w:p w14:paraId="4A592A81" w14:textId="77777777" w:rsidR="00712EB7" w:rsidRDefault="00712EB7" w:rsidP="00712EB7">
      <w:pPr>
        <w:pStyle w:val="Heading2"/>
      </w:pPr>
      <w:bookmarkStart w:id="576" w:name="_Toc48290944"/>
      <w:r>
        <w:t>Zhu 2009</w:t>
      </w:r>
      <w:bookmarkEnd w:id="576"/>
    </w:p>
    <w:p w14:paraId="59C0647D" w14:textId="77777777" w:rsidR="00712EB7" w:rsidRDefault="00712EB7" w:rsidP="00712EB7">
      <w:pPr>
        <w:pStyle w:val="BodyText"/>
      </w:pPr>
      <w:r>
        <w:t xml:space="preserve">Discusses data nature and </w:t>
      </w:r>
      <w:proofErr w:type="spellStart"/>
      <w:r>
        <w:t>datalogy</w:t>
      </w:r>
      <w:proofErr w:type="spellEnd"/>
      <w:r>
        <w:t xml:space="preserve">; therefore connects </w:t>
      </w:r>
      <w:hyperlink r:id="rId25" w:anchor="_On_" w:history="1">
        <w:r w:rsidRPr="009711C5">
          <w:rPr>
            <w:rStyle w:val="Hyperlink"/>
          </w:rPr>
          <w:t>previous paragraph</w:t>
        </w:r>
      </w:hyperlink>
      <w:r>
        <w:t xml:space="preserve"> to section on </w:t>
      </w:r>
      <w:hyperlink w:anchor="_Naur’s_Datalogy" w:tooltip="Naur's concept of datalogy" w:history="1">
        <w:proofErr w:type="spellStart"/>
        <w:r w:rsidRPr="009711C5">
          <w:rPr>
            <w:rStyle w:val="Hyperlink"/>
          </w:rPr>
          <w:t>Naur</w:t>
        </w:r>
        <w:proofErr w:type="spellEnd"/>
      </w:hyperlink>
      <w:r>
        <w:t>.</w:t>
      </w:r>
    </w:p>
    <w:p w14:paraId="1F4C308D" w14:textId="77777777" w:rsidR="00712EB7" w:rsidRDefault="00712EB7" w:rsidP="00712EB7">
      <w:pPr>
        <w:pStyle w:val="Heading2"/>
      </w:pPr>
      <w:bookmarkStart w:id="577" w:name="_Toc48290945"/>
      <w:r>
        <w:t>Other Companies</w:t>
      </w:r>
      <w:bookmarkEnd w:id="577"/>
    </w:p>
    <w:p w14:paraId="48EF64EB" w14:textId="77777777" w:rsidR="00712EB7" w:rsidRDefault="00712EB7" w:rsidP="00712EB7">
      <w:pPr>
        <w:pStyle w:val="ListParagraph"/>
        <w:numPr>
          <w:ilvl w:val="0"/>
          <w:numId w:val="32"/>
        </w:numPr>
      </w:pPr>
      <w:r>
        <w:t>Other examples from the 1960s: Data Sciences, Ltd.; Western Data Sciences</w:t>
      </w:r>
    </w:p>
    <w:p w14:paraId="22FF6117" w14:textId="77777777" w:rsidR="00712EB7" w:rsidRDefault="00712EB7" w:rsidP="00712EB7">
      <w:pPr>
        <w:pStyle w:val="ListParagraph"/>
        <w:numPr>
          <w:ilvl w:val="0"/>
          <w:numId w:val="32"/>
        </w:numPr>
      </w:pPr>
      <w:r>
        <w:t>Current: Qualia Data Sciences, Health Data Sciences Corporation</w:t>
      </w:r>
    </w:p>
    <w:p w14:paraId="05B48CDF" w14:textId="78A43218" w:rsidR="008E3245" w:rsidRDefault="008E3245" w:rsidP="00F95AE1">
      <w:pPr>
        <w:pStyle w:val="Heading2"/>
      </w:pPr>
      <w:bookmarkStart w:id="578" w:name="_Toc48290946"/>
      <w:r>
        <w:t>Tukey on Data Analysis</w:t>
      </w:r>
      <w:bookmarkEnd w:id="578"/>
    </w:p>
    <w:p w14:paraId="4E22CC83" w14:textId="7E043E3A" w:rsidR="008E3245" w:rsidRDefault="008E3245" w:rsidP="008E3245">
      <w:r>
        <w:t>Data analysis i</w:t>
      </w:r>
      <w:r w:rsidR="000319BB">
        <w:t>ncludes</w:t>
      </w:r>
      <w:r>
        <w:t xml:space="preserve"> “</w:t>
      </w:r>
      <w:r w:rsidR="000319BB">
        <w:t xml:space="preserve">among other things, </w:t>
      </w:r>
      <w:r w:rsidR="003E4583">
        <w:t xml:space="preserve">procedures for analyzing data, techniques for interpreting the results of such procedures, </w:t>
      </w:r>
      <w:r w:rsidR="00F13261">
        <w:t xml:space="preserve">ways of planning the gathering of data to make its analysis easier, more precise or more accurate, </w:t>
      </w:r>
      <w:r w:rsidR="00715C29">
        <w:t xml:space="preserve">all the machinery and results of </w:t>
      </w:r>
      <w:r w:rsidR="00974FF3">
        <w:t>(</w:t>
      </w:r>
      <w:r w:rsidR="00715C29">
        <w:t>mathematical</w:t>
      </w:r>
      <w:r w:rsidR="00974FF3">
        <w:t>)</w:t>
      </w:r>
      <w:r w:rsidR="00715C29">
        <w:t xml:space="preserve"> statistics which apply to analyzing data.”</w:t>
      </w:r>
      <w:r w:rsidR="00974FF3">
        <w:t xml:space="preserve"> </w:t>
      </w:r>
      <w:r w:rsidR="00974FF3">
        <w:fldChar w:fldCharType="begin"/>
      </w:r>
      <w:r w:rsidR="008C6A02">
        <w:instrText xml:space="preserve"> ADDIN ZOTERO_ITEM CSL_CITATION {"citationID":"uVFNftwY","properties":{"formattedCitation":"(Tukey 1962)","plainCitation":"(Tukey 1962)","noteIndex":0},"citationItems":[{"id":3889,"uris":["http://zotero.org/users/10812/items/2BDHDFGS"],"uri":["http://zotero.org/users/10812/items/2BDHDFGS"],"itemData":{"id":3889,"type":"article-journal","container-title":"The Annals of Mathematical Statistics","ISSN":"0003-4851","issue":"1","journalAbbreviation":"The Annals of Mathematical Statistics","page":"1-67","source":"JSTOR","title":"The Future of Data Analysis","volume":"33","author":[{"family":"Tukey","given":"John W."}],"issued":{"date-parts":[["1962"]]}}}],"schema":"https://github.com/citation-style-language/schema/raw/master/csl-citation.json"} </w:instrText>
      </w:r>
      <w:r w:rsidR="00974FF3">
        <w:fldChar w:fldCharType="separate"/>
      </w:r>
      <w:r w:rsidR="008C6A02">
        <w:rPr>
          <w:noProof/>
        </w:rPr>
        <w:t>(Tukey 1962)</w:t>
      </w:r>
      <w:r w:rsidR="00974FF3">
        <w:fldChar w:fldCharType="end"/>
      </w:r>
    </w:p>
    <w:p w14:paraId="54789369" w14:textId="060D5B2C" w:rsidR="00A21760" w:rsidRDefault="002F037C" w:rsidP="00A21760">
      <w:pPr>
        <w:pStyle w:val="ListParagraph"/>
        <w:numPr>
          <w:ilvl w:val="0"/>
          <w:numId w:val="2"/>
        </w:numPr>
      </w:pPr>
      <w:r>
        <w:t>g</w:t>
      </w:r>
      <w:r w:rsidR="00A21760">
        <w:t>ather</w:t>
      </w:r>
      <w:r>
        <w:t>ing</w:t>
      </w:r>
    </w:p>
    <w:p w14:paraId="40079621" w14:textId="496F5BE2" w:rsidR="00A21760" w:rsidRDefault="002F037C" w:rsidP="00A21760">
      <w:pPr>
        <w:pStyle w:val="ListParagraph"/>
        <w:numPr>
          <w:ilvl w:val="0"/>
          <w:numId w:val="2"/>
        </w:numPr>
      </w:pPr>
      <w:r>
        <w:t>analyzing</w:t>
      </w:r>
    </w:p>
    <w:p w14:paraId="5024D015" w14:textId="1FE62BA2" w:rsidR="002F037C" w:rsidRPr="008E3245" w:rsidRDefault="002F037C" w:rsidP="00A21760">
      <w:pPr>
        <w:pStyle w:val="ListParagraph"/>
        <w:numPr>
          <w:ilvl w:val="0"/>
          <w:numId w:val="2"/>
        </w:numPr>
      </w:pPr>
      <w:r>
        <w:t>interpreting</w:t>
      </w:r>
    </w:p>
    <w:p w14:paraId="04657018" w14:textId="4CFC2CE7" w:rsidR="001E719D" w:rsidRDefault="001E719D" w:rsidP="001E719D">
      <w:pPr>
        <w:pStyle w:val="Heading2"/>
      </w:pPr>
      <w:bookmarkStart w:id="579" w:name="_Toc48290947"/>
      <w:r>
        <w:t>Sample activities of the DSL @ AFCRL</w:t>
      </w:r>
      <w:bookmarkEnd w:id="579"/>
    </w:p>
    <w:p w14:paraId="4289FBD2" w14:textId="77777777" w:rsidR="001E719D" w:rsidRDefault="001E719D" w:rsidP="001E719D">
      <w:pPr>
        <w:pStyle w:val="BodyText"/>
        <w:numPr>
          <w:ilvl w:val="0"/>
          <w:numId w:val="32"/>
        </w:numPr>
      </w:pPr>
      <w:r>
        <w:t>Organization and Language of Computers</w:t>
      </w:r>
    </w:p>
    <w:p w14:paraId="428E7C7C" w14:textId="77777777" w:rsidR="001E719D" w:rsidRDefault="001E719D" w:rsidP="001E719D">
      <w:pPr>
        <w:pStyle w:val="BodyText"/>
        <w:numPr>
          <w:ilvl w:val="1"/>
          <w:numId w:val="32"/>
        </w:numPr>
      </w:pPr>
      <w:r>
        <w:t>Logic network analysis</w:t>
      </w:r>
    </w:p>
    <w:p w14:paraId="6F4A68AD" w14:textId="77777777" w:rsidR="001E719D" w:rsidRDefault="001E719D" w:rsidP="001E719D">
      <w:pPr>
        <w:pStyle w:val="BodyText"/>
        <w:numPr>
          <w:ilvl w:val="1"/>
          <w:numId w:val="32"/>
        </w:numPr>
      </w:pPr>
      <w:r>
        <w:t>Uniform logic structures and their realization</w:t>
      </w:r>
    </w:p>
    <w:p w14:paraId="149EA791" w14:textId="77777777" w:rsidR="001E719D" w:rsidRDefault="001E719D" w:rsidP="001E719D">
      <w:pPr>
        <w:pStyle w:val="BodyText"/>
        <w:numPr>
          <w:ilvl w:val="1"/>
          <w:numId w:val="32"/>
        </w:numPr>
      </w:pPr>
      <w:r>
        <w:t>Circuit theory</w:t>
      </w:r>
    </w:p>
    <w:p w14:paraId="258F1CC0" w14:textId="77777777" w:rsidR="001E719D" w:rsidRDefault="001E719D" w:rsidP="001E719D">
      <w:pPr>
        <w:pStyle w:val="BodyText"/>
        <w:numPr>
          <w:ilvl w:val="1"/>
          <w:numId w:val="32"/>
        </w:numPr>
      </w:pPr>
      <w:r>
        <w:t>Computer languages</w:t>
      </w:r>
    </w:p>
    <w:p w14:paraId="7E4EB8A1" w14:textId="77777777" w:rsidR="001E719D" w:rsidRDefault="001E719D" w:rsidP="001E719D">
      <w:pPr>
        <w:pStyle w:val="BodyText"/>
        <w:numPr>
          <w:ilvl w:val="1"/>
          <w:numId w:val="32"/>
        </w:numPr>
      </w:pPr>
      <w:r>
        <w:t>Problem-oriented symbol processor</w:t>
      </w:r>
    </w:p>
    <w:p w14:paraId="2D0DF240" w14:textId="77777777" w:rsidR="001E719D" w:rsidRDefault="001E719D" w:rsidP="001E719D">
      <w:pPr>
        <w:pStyle w:val="BodyText"/>
        <w:numPr>
          <w:ilvl w:val="0"/>
          <w:numId w:val="32"/>
        </w:numPr>
      </w:pPr>
      <w:r>
        <w:t>Processing of audio-visual information</w:t>
      </w:r>
    </w:p>
    <w:p w14:paraId="0B133B2C" w14:textId="77777777" w:rsidR="001E719D" w:rsidRDefault="001E719D" w:rsidP="001E719D">
      <w:pPr>
        <w:pStyle w:val="BodyText"/>
        <w:numPr>
          <w:ilvl w:val="1"/>
          <w:numId w:val="32"/>
        </w:numPr>
      </w:pPr>
      <w:r>
        <w:t>The rule of voicing in speech productions</w:t>
      </w:r>
    </w:p>
    <w:p w14:paraId="7BD1CA1E" w14:textId="77777777" w:rsidR="001E719D" w:rsidRDefault="001E719D" w:rsidP="001E719D">
      <w:pPr>
        <w:pStyle w:val="BodyText"/>
        <w:numPr>
          <w:ilvl w:val="1"/>
          <w:numId w:val="32"/>
        </w:numPr>
      </w:pPr>
      <w:r>
        <w:t>The human speech perception process</w:t>
      </w:r>
    </w:p>
    <w:p w14:paraId="3A43D783" w14:textId="77777777" w:rsidR="001E719D" w:rsidRDefault="001E719D" w:rsidP="001E719D">
      <w:pPr>
        <w:pStyle w:val="BodyText"/>
        <w:numPr>
          <w:ilvl w:val="1"/>
          <w:numId w:val="32"/>
        </w:numPr>
      </w:pPr>
      <w:r>
        <w:t>The physical speech signal</w:t>
      </w:r>
    </w:p>
    <w:p w14:paraId="57AF84BF" w14:textId="77777777" w:rsidR="001E719D" w:rsidRDefault="001E719D" w:rsidP="001E719D">
      <w:pPr>
        <w:pStyle w:val="BodyText"/>
        <w:numPr>
          <w:ilvl w:val="1"/>
          <w:numId w:val="32"/>
        </w:numPr>
      </w:pPr>
      <w:r>
        <w:lastRenderedPageBreak/>
        <w:t>Digital speech compression</w:t>
      </w:r>
    </w:p>
    <w:p w14:paraId="03846A28" w14:textId="77777777" w:rsidR="001E719D" w:rsidRDefault="001E719D" w:rsidP="001E719D">
      <w:pPr>
        <w:pStyle w:val="BodyText"/>
        <w:numPr>
          <w:ilvl w:val="1"/>
          <w:numId w:val="32"/>
        </w:numPr>
      </w:pPr>
      <w:r>
        <w:t>Video compression</w:t>
      </w:r>
    </w:p>
    <w:p w14:paraId="09E9410C" w14:textId="77777777" w:rsidR="001E719D" w:rsidRDefault="001E719D" w:rsidP="001E719D">
      <w:pPr>
        <w:pStyle w:val="BodyText"/>
        <w:numPr>
          <w:ilvl w:val="1"/>
          <w:numId w:val="32"/>
        </w:numPr>
      </w:pPr>
      <w:r>
        <w:t>Processing visual information</w:t>
      </w:r>
    </w:p>
    <w:p w14:paraId="54712BE5" w14:textId="77777777" w:rsidR="001E719D" w:rsidRDefault="001E719D" w:rsidP="001E719D">
      <w:pPr>
        <w:pStyle w:val="BodyText"/>
        <w:numPr>
          <w:ilvl w:val="1"/>
          <w:numId w:val="32"/>
        </w:numPr>
      </w:pPr>
      <w:r>
        <w:t>Biophysical information systems</w:t>
      </w:r>
    </w:p>
    <w:p w14:paraId="14ADD56C" w14:textId="77777777" w:rsidR="001E719D" w:rsidRDefault="001E719D" w:rsidP="001E719D">
      <w:pPr>
        <w:pStyle w:val="BodyText"/>
        <w:numPr>
          <w:ilvl w:val="0"/>
          <w:numId w:val="32"/>
        </w:numPr>
      </w:pPr>
      <w:r>
        <w:t>Processing of stochastic information</w:t>
      </w:r>
    </w:p>
    <w:p w14:paraId="6BE152EB" w14:textId="77777777" w:rsidR="001E719D" w:rsidRDefault="001E719D" w:rsidP="001E719D">
      <w:pPr>
        <w:pStyle w:val="BodyText"/>
        <w:numPr>
          <w:ilvl w:val="1"/>
          <w:numId w:val="32"/>
        </w:numPr>
      </w:pPr>
      <w:r>
        <w:t>Information theory</w:t>
      </w:r>
    </w:p>
    <w:p w14:paraId="3E36F489" w14:textId="77777777" w:rsidR="001E719D" w:rsidRDefault="001E719D" w:rsidP="001E719D">
      <w:pPr>
        <w:pStyle w:val="BodyText"/>
        <w:numPr>
          <w:ilvl w:val="1"/>
          <w:numId w:val="32"/>
        </w:numPr>
      </w:pPr>
      <w:r>
        <w:t>Dynamic measurement processes</w:t>
      </w:r>
    </w:p>
    <w:p w14:paraId="5D500CA6" w14:textId="77777777" w:rsidR="001E719D" w:rsidRDefault="001E719D" w:rsidP="001E719D">
      <w:pPr>
        <w:pStyle w:val="BodyText"/>
        <w:numPr>
          <w:ilvl w:val="0"/>
          <w:numId w:val="32"/>
        </w:numPr>
      </w:pPr>
      <w:r>
        <w:t>Artificial intelligence</w:t>
      </w:r>
    </w:p>
    <w:p w14:paraId="6302372F" w14:textId="77777777" w:rsidR="001E719D" w:rsidRDefault="001E719D" w:rsidP="001E719D">
      <w:pPr>
        <w:pStyle w:val="BodyText"/>
        <w:numPr>
          <w:ilvl w:val="1"/>
          <w:numId w:val="32"/>
        </w:numPr>
      </w:pPr>
      <w:r>
        <w:t>Theorem proving</w:t>
      </w:r>
    </w:p>
    <w:p w14:paraId="670C0214" w14:textId="77777777" w:rsidR="001E719D" w:rsidRDefault="001E719D" w:rsidP="001E719D">
      <w:pPr>
        <w:pStyle w:val="BodyText"/>
        <w:numPr>
          <w:ilvl w:val="1"/>
          <w:numId w:val="32"/>
        </w:numPr>
      </w:pPr>
      <w:r>
        <w:t>Geometric-analogy problems</w:t>
      </w:r>
    </w:p>
    <w:p w14:paraId="52B8AAB5" w14:textId="77777777" w:rsidR="001E719D" w:rsidRDefault="001E719D" w:rsidP="001E719D">
      <w:pPr>
        <w:pStyle w:val="BodyText"/>
        <w:numPr>
          <w:ilvl w:val="1"/>
          <w:numId w:val="32"/>
        </w:numPr>
      </w:pPr>
      <w:r>
        <w:t>Pattern classification</w:t>
      </w:r>
    </w:p>
    <w:p w14:paraId="62C6EC55" w14:textId="062447A3" w:rsidR="001E719D" w:rsidRDefault="001E719D" w:rsidP="001E719D">
      <w:pPr>
        <w:pStyle w:val="BodyText"/>
      </w:pPr>
      <w:r>
        <w:t>Later reports describe research on Cognitive Processes.</w:t>
      </w:r>
    </w:p>
    <w:p w14:paraId="5DABC6E3" w14:textId="6C891A68" w:rsidR="0074027E" w:rsidRDefault="0074027E" w:rsidP="00F95AE1">
      <w:pPr>
        <w:pStyle w:val="Heading2"/>
      </w:pPr>
      <w:bookmarkStart w:id="580" w:name="_Toc48290948"/>
      <w:r>
        <w:t>Pipeline and Processing</w:t>
      </w:r>
      <w:bookmarkEnd w:id="580"/>
    </w:p>
    <w:p w14:paraId="526C6B36" w14:textId="6AE0E466" w:rsidR="0074027E" w:rsidRPr="0074027E" w:rsidRDefault="0074027E" w:rsidP="0074027E">
      <w:r>
        <w:t xml:space="preserve">That a pipeline is used is no surprise. It follows from the strong to conceive of the broad field of informational technoscience as being fundamentally concerned with </w:t>
      </w:r>
      <w:r w:rsidRPr="00B07498">
        <w:rPr>
          <w:i/>
          <w:iCs/>
        </w:rPr>
        <w:t>processes</w:t>
      </w:r>
      <w:r>
        <w:t>.</w:t>
      </w:r>
      <w:r w:rsidR="007F1B2B">
        <w:t xml:space="preserve"> Indeed, the first usage of the expression “data science” </w:t>
      </w:r>
      <w:r w:rsidR="00C322EF">
        <w:fldChar w:fldCharType="begin"/>
      </w:r>
      <w:r w:rsidR="008C6A02">
        <w:instrText xml:space="preserve"> ADDIN ZOTERO_ITEM CSL_CITATION {"citationID":"b2lNPWUC","properties":{"formattedCitation":"(Naur 1974; Cao 2017)","plainCitation":"(Naur 1974; Cao 2017)","noteIndex":0},"citationItems":[{"id":17571,"uris":["http://zotero.org/users/10812/items/LMQRU6AN"],"uri":["http://zotero.org/users/10812/items/LMQRU6AN"],"itemData":{"id":17571,"type":"book","edition":"1st edition","event-place":"New York","ISBN":"978-0-88405-314-9","language":"English","number-of-pages":"397","publisher":"Petrocelli Books","publisher-place":"New York","source":"Amazon","title":"Concise Survey of Computer Methods","author":[{"family":"Naur","given":"Peter"}],"issued":{"date-parts":[["1974"]]}}},{"id":17530,"uris":["http://zotero.org/users/10812/items/HEGYAR2N"],"uri":["http://zotero.org/users/10812/items/HEGYAR2N"],"itemData":{"id":17530,"type":"article-journal","abstract":"The 21st century has ushered in the age of big data and data economy, in which data DNA, which carries important knowledge, insights, and potential, has become an intrinsic constituent of all data-based organisms. An appropriate understanding of data DNA and its organisms relies on the new field of data science and its keystone, analytics. Although it is widely debated whether big data is only hype and buzz, and data science is still in a very early phase, significant challenges and opportunities are emerging or have been inspired by the research, innovation, business, profession, and education of data science. This article provides a comprehensive survey and tutorial of the fundamental aspects of data science: the evolution from data analysis to data science, the data science concepts, a big picture of the era of data science, the major challenges and directions in data innovation, the nature of data analytics, new industrialization and service opportunities in the data economy, the profession and competency of data education, and the future of data science. This article is the first in the field to draw a comprehensive big picture, in addition to offering rich observations, lessons, and thinking about data science and analytics.","container-title":"ACM Computing Surveys","DOI":"10.1145/3076253","ISSN":"0360-0300","issue":"3","journalAbbreviation":"ACM Comput. Surv.","page":"43:1–43:42","source":"October 2017","title":"Data Science: A Comprehensive Overview","title-short":"Data Science","volume":"50","author":[{"family":"Cao","given":"Longbing"}],"issued":{"date-parts":[["2017",6,29]]}}}],"schema":"https://github.com/citation-style-language/schema/raw/master/csl-citation.json"} </w:instrText>
      </w:r>
      <w:r w:rsidR="00C322EF">
        <w:fldChar w:fldCharType="separate"/>
      </w:r>
      <w:r w:rsidR="008C6A02">
        <w:rPr>
          <w:noProof/>
        </w:rPr>
        <w:t>(Naur 1974; Cao 2017)</w:t>
      </w:r>
      <w:r w:rsidR="00C322EF">
        <w:fldChar w:fldCharType="end"/>
      </w:r>
      <w:r w:rsidR="00C322EF">
        <w:t xml:space="preserve"> </w:t>
      </w:r>
      <w:r w:rsidR="00D31FC3">
        <w:t>took place in the context of writing about data processing.</w:t>
      </w:r>
    </w:p>
    <w:p w14:paraId="239D8CFD" w14:textId="5E32CB3D" w:rsidR="00F95AE1" w:rsidRDefault="00F95AE1" w:rsidP="00F95AE1">
      <w:pPr>
        <w:pStyle w:val="Heading2"/>
      </w:pPr>
      <w:bookmarkStart w:id="581" w:name="_Toc48290949"/>
      <w:r>
        <w:t>Comparison to other models</w:t>
      </w:r>
      <w:bookmarkEnd w:id="581"/>
    </w:p>
    <w:p w14:paraId="6E36993A" w14:textId="77777777" w:rsidR="00F95AE1" w:rsidRDefault="00F95AE1" w:rsidP="00592AA9">
      <w:pPr>
        <w:pStyle w:val="ListParagraph"/>
        <w:numPr>
          <w:ilvl w:val="0"/>
          <w:numId w:val="10"/>
        </w:numPr>
      </w:pPr>
      <w:r>
        <w:t>Drew Conway’s model</w:t>
      </w:r>
    </w:p>
    <w:p w14:paraId="3FA145AC" w14:textId="77777777" w:rsidR="00F95AE1" w:rsidRDefault="00D67D23" w:rsidP="00592AA9">
      <w:pPr>
        <w:pStyle w:val="ListParagraph"/>
        <w:numPr>
          <w:ilvl w:val="1"/>
          <w:numId w:val="10"/>
        </w:numPr>
      </w:pPr>
      <w:hyperlink r:id="rId26" w:history="1">
        <w:r w:rsidR="00F95AE1" w:rsidRPr="00DF4303">
          <w:rPr>
            <w:rStyle w:val="Hyperlink"/>
          </w:rPr>
          <w:t>http://drewconway.com/zia/2013/3/26/the-data-science-venn-diagram</w:t>
        </w:r>
      </w:hyperlink>
    </w:p>
    <w:p w14:paraId="6923F5E7" w14:textId="4E0A2F25" w:rsidR="00F95AE1" w:rsidRPr="00F95AE1" w:rsidRDefault="00F95AE1" w:rsidP="00592AA9">
      <w:pPr>
        <w:pStyle w:val="ListParagraph"/>
        <w:numPr>
          <w:ilvl w:val="0"/>
          <w:numId w:val="10"/>
        </w:numPr>
      </w:pPr>
      <w:r>
        <w:t>Annual Review</w:t>
      </w:r>
    </w:p>
    <w:p w14:paraId="5DCC2152" w14:textId="5DDBD7D1" w:rsidR="00E65CB0" w:rsidRDefault="00E65CB0" w:rsidP="00FC06EC">
      <w:pPr>
        <w:pStyle w:val="Heading2"/>
      </w:pPr>
      <w:bookmarkStart w:id="582" w:name="_Toc48290950"/>
      <w:r>
        <w:t xml:space="preserve">Notes on </w:t>
      </w:r>
      <w:proofErr w:type="spellStart"/>
      <w:r>
        <w:t>Naur</w:t>
      </w:r>
      <w:bookmarkEnd w:id="582"/>
      <w:proofErr w:type="spellEnd"/>
    </w:p>
    <w:p w14:paraId="66F507AB" w14:textId="7D2EA5C6" w:rsidR="00E65CB0" w:rsidRDefault="00E65CB0" w:rsidP="00E65CB0">
      <w:r w:rsidRPr="00FC5A82">
        <w:t>DATA: </w:t>
      </w:r>
      <w:r w:rsidRPr="00FC5A82">
        <w:rPr>
          <w:i/>
          <w:iCs/>
        </w:rPr>
        <w:t xml:space="preserve">A representation of facts or ideas in a </w:t>
      </w:r>
      <w:proofErr w:type="spellStart"/>
      <w:r w:rsidRPr="00FC5A82">
        <w:rPr>
          <w:i/>
          <w:iCs/>
        </w:rPr>
        <w:t>formalised</w:t>
      </w:r>
      <w:proofErr w:type="spellEnd"/>
      <w:r w:rsidRPr="00FC5A82">
        <w:rPr>
          <w:i/>
          <w:iCs/>
        </w:rPr>
        <w:t xml:space="preserve"> manner capable of being communicated or manipulated by some process.</w:t>
      </w:r>
      <w:r w:rsidRPr="00FC5A82">
        <w:t> </w:t>
      </w:r>
      <w:r>
        <w:t>(Gould 1971)</w:t>
      </w:r>
    </w:p>
    <w:p w14:paraId="61342687" w14:textId="77777777" w:rsidR="00E65CB0" w:rsidRDefault="00E65CB0" w:rsidP="00E65CB0">
      <w:r w:rsidRPr="00FC5A82">
        <w:t>"Data science is the science of dealing with data, once they have been established, while the relation of data to what they represent is delegated to other fields and sciences."</w:t>
      </w:r>
    </w:p>
    <w:p w14:paraId="4BF27959" w14:textId="074D7003" w:rsidR="00E65CB0" w:rsidRPr="00E65CB0" w:rsidRDefault="00E65CB0" w:rsidP="00E65CB0">
      <w:pPr>
        <w:pStyle w:val="NormalWeb"/>
      </w:pPr>
      <w:r>
        <w:t>"The usefulness of data and data processes derives from their application in building and handling models of reality."</w:t>
      </w:r>
    </w:p>
    <w:p w14:paraId="362A8CDD" w14:textId="2EA3D26B" w:rsidR="00D24A90" w:rsidRDefault="00D24A90" w:rsidP="00FC06EC">
      <w:pPr>
        <w:pStyle w:val="Heading2"/>
      </w:pPr>
      <w:bookmarkStart w:id="583" w:name="_Toc48290951"/>
      <w:r>
        <w:t xml:space="preserve">Notes on </w:t>
      </w:r>
      <w:r w:rsidR="00394F6E">
        <w:t>Ratner</w:t>
      </w:r>
      <w:bookmarkEnd w:id="583"/>
    </w:p>
    <w:p w14:paraId="513163FC" w14:textId="7150535E" w:rsidR="00394F6E" w:rsidRDefault="00394F6E" w:rsidP="00D24A90">
      <w:r>
        <w:t xml:space="preserve"> </w:t>
      </w:r>
      <w:r>
        <w:fldChar w:fldCharType="begin"/>
      </w:r>
      <w:r w:rsidR="008C6A02">
        <w:instrText xml:space="preserve"> ADDIN ZOTERO_ITEM CSL_CITATION {"citationID":"BVL6M7Dq","properties":{"formattedCitation":"(Ratner 2017)","plainCitation":"(Ratner 2017)","noteIndex":0},"citationItems":[{"id":17581,"uris":["http://zotero.org/users/10812/items/WM4XYJXG"],"uri":["http://zotero.org/users/10812/items/WM4XYJXG"],"itemData":{"id":17581,"type":"book","abstract":"Interest in predictive analytics of big data has grown exponentially in the four years since the publication of Statistical and Machine-Learning Data Mining: Techniques for Better Predictive Modeling and Analysis of Big Data, Second Edition. In the third edition of this bestseller, the author has completely revised, reorganized, and repositioned the original chapters and produced 13 new chapters of creative and useful machine-learning data mining techniques. In sum, the 43 chapters of simple yet insightful quantitative techniques make this book unique in the field of data mining literature.  What is new in the Third Edition:   The current chapters have been completely rewritten.    The core content has been extended with strategies and methods for problems drawn from the top predictive analytics conference and statistical modeling workshops.   Adds thirteen new chapters including coverage of data science and its rise, market share estimation, share of wallet modeling without survey data, latent market segmentation, statistical regression modeling that deals with incomplete data, decile analysis assessment in terms of the predictive power of the data, and a user-friendly version of text mining, not requiring an advanced background in natural language processing (NLP).   Includes SAS subroutines which can be easily converted to other languages.  As in the previous edition, this book offers detailed background, discussion, and illustration of specific methods for solving the most commonly experienced problems in predictive modeling and analysis of big data. The author addresses each methodology and assigns its application to a specific type of problem. To better ground readers, the book provides an in-depth discussion of the basic methodologies of predictive modeling and analysis. While this type of overview has been attempted before, this approach offers a truly nitty-gritty, step-by-step method that both tyros and experts in the field can enjoy playing with.","ISBN":"978-1-351-65238-4","language":"en","note":"Google-Books-ID: ulAsDwAAQBAJ","number-of-pages":"849","publisher":"CRC Press","source":"Google Books","title":"Statistical and Machine-Learning Data Mining: Techniques for Better Predictive Modeling and Analysis of Big Data, Third Edition","title-short":"Statistical and Machine-Learning Data Mining","author":[{"family":"Ratner","given":"Bruce"}],"issued":{"date-parts":[["2017",7,12]]}}}],"schema":"https://github.com/citation-style-language/schema/raw/master/csl-citation.json"} </w:instrText>
      </w:r>
      <w:r>
        <w:fldChar w:fldCharType="separate"/>
      </w:r>
      <w:r w:rsidR="008C6A02">
        <w:rPr>
          <w:noProof/>
        </w:rPr>
        <w:t>(Ratner 2017)</w:t>
      </w:r>
      <w:r>
        <w:fldChar w:fldCharType="end"/>
      </w:r>
    </w:p>
    <w:p w14:paraId="54128528" w14:textId="7A0D90D6" w:rsidR="00876F78" w:rsidRDefault="00D24A90" w:rsidP="00D24A90">
      <w:r>
        <w:t>EDA as paradigm shift: “</w:t>
      </w:r>
      <w:r w:rsidR="000F765B">
        <w:t xml:space="preserve">EDA presents a major paradigm shift in the model-building process. </w:t>
      </w:r>
      <w:r w:rsidR="00293A4A">
        <w:t xml:space="preserve">With the mantra, “Let your data be your guide,” EDA offers a </w:t>
      </w:r>
      <w:r w:rsidR="00293A4A">
        <w:lastRenderedPageBreak/>
        <w:t>view that is a complete reversal of the classical principles that govern the usual steps of the model-building process. EDA declares the model must always follow the data, not the other way around, as in the classical approach.”</w:t>
      </w:r>
      <w:r w:rsidR="00876F78">
        <w:t xml:space="preserve"> (5)</w:t>
      </w:r>
    </w:p>
    <w:p w14:paraId="25FB7BFB" w14:textId="31F94487" w:rsidR="00876F78" w:rsidRDefault="00876F78" w:rsidP="00D24A90">
      <w:r>
        <w:t>So, EDA is the ancestor of DM and DS.</w:t>
      </w:r>
    </w:p>
    <w:p w14:paraId="42C6BBFF" w14:textId="449790B7" w:rsidR="00876F78" w:rsidRDefault="00876F78" w:rsidP="00D24A90">
      <w:r>
        <w:t>Figure/ground reversal between models and data. Data are dirty</w:t>
      </w:r>
      <w:r w:rsidR="003C6466">
        <w:t>, raw (as in meat)</w:t>
      </w:r>
      <w:r>
        <w:t xml:space="preserve">, </w:t>
      </w:r>
      <w:r w:rsidR="003C6466">
        <w:t xml:space="preserve">whereas </w:t>
      </w:r>
      <w:r>
        <w:t>models are pure.</w:t>
      </w:r>
    </w:p>
    <w:p w14:paraId="7358BA1D" w14:textId="7D51E03A" w:rsidR="00876F78" w:rsidRDefault="005A4AE9" w:rsidP="00D24A90">
      <w:r>
        <w:t xml:space="preserve">Was </w:t>
      </w:r>
      <w:r w:rsidR="00876F78">
        <w:t>EDA ever fully embraced by the statistical community</w:t>
      </w:r>
      <w:r>
        <w:t>?</w:t>
      </w:r>
      <w:r w:rsidR="00495547">
        <w:t xml:space="preserve"> Statisticians claim Tukey as their ancestor, but how many followed his advice to “let your data be your guide”?</w:t>
      </w:r>
    </w:p>
    <w:p w14:paraId="43B774E6" w14:textId="20F960A1" w:rsidR="008E5B3F" w:rsidRDefault="008E5B3F" w:rsidP="00D24A90">
      <w:r>
        <w:t xml:space="preserve">In the dominance hierarchy that is the scientific community, purity operates to distinguish levels of accomplishment and expertise. To this day, </w:t>
      </w:r>
      <w:r w:rsidR="00DF4178">
        <w:t xml:space="preserve">working with data is considered beneath the dignity of academic work, a view expressed not so much in overt </w:t>
      </w:r>
      <w:r w:rsidR="00DD6A17">
        <w:t>disrespect but in terms of funding. (See Twitter guy).</w:t>
      </w:r>
    </w:p>
    <w:p w14:paraId="01F956B8" w14:textId="071FAEE7" w:rsidR="00FC06EC" w:rsidRDefault="00293A4A" w:rsidP="00FC06EC">
      <w:r w:rsidRPr="00293A4A">
        <w:rPr>
          <w:noProof/>
        </w:rPr>
        <w:drawing>
          <wp:inline distT="0" distB="0" distL="0" distR="0" wp14:anchorId="045C17EC" wp14:editId="658F8D7B">
            <wp:extent cx="5943600" cy="2538730"/>
            <wp:effectExtent l="0" t="0" r="0" b="1270"/>
            <wp:docPr id="4" name="Picture 4"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38730"/>
                    </a:xfrm>
                    <a:prstGeom prst="rect">
                      <a:avLst/>
                    </a:prstGeom>
                  </pic:spPr>
                </pic:pic>
              </a:graphicData>
            </a:graphic>
          </wp:inline>
        </w:drawing>
      </w:r>
    </w:p>
    <w:p w14:paraId="12C47B76" w14:textId="1E761984" w:rsidR="005973C8" w:rsidRDefault="000173DE" w:rsidP="005973C8">
      <w:pPr>
        <w:pStyle w:val="Heading2"/>
        <w:rPr>
          <w:rFonts w:eastAsia="Times New Roman"/>
        </w:rPr>
      </w:pPr>
      <w:bookmarkStart w:id="584" w:name="_Toc48290952"/>
      <w:r>
        <w:rPr>
          <w:rFonts w:eastAsia="Times New Roman"/>
        </w:rPr>
        <w:t>CRISP-MLQ Model</w:t>
      </w:r>
      <w:bookmarkEnd w:id="584"/>
    </w:p>
    <w:p w14:paraId="2542E32E" w14:textId="33BD9D18" w:rsidR="00021050" w:rsidRDefault="00021050" w:rsidP="00021050">
      <w:pPr>
        <w:rPr>
          <w:color w:val="0000FF"/>
          <w:u w:val="single"/>
        </w:rPr>
      </w:pPr>
      <w:r w:rsidRPr="00021050">
        <w:t xml:space="preserve">S. Studer </w:t>
      </w:r>
      <w:r w:rsidRPr="00021050">
        <w:rPr>
          <w:i/>
          <w:iCs/>
        </w:rPr>
        <w:t>et al.</w:t>
      </w:r>
      <w:r w:rsidRPr="00021050">
        <w:t xml:space="preserve">, “Towards CRISP-ML(Q): A Machine Learning Process Model with Quality Assurance Methodology,” </w:t>
      </w:r>
      <w:r w:rsidRPr="00021050">
        <w:rPr>
          <w:i/>
          <w:iCs/>
        </w:rPr>
        <w:t>arXiv:2003.05155 [cs, stat]</w:t>
      </w:r>
      <w:r w:rsidRPr="00021050">
        <w:t xml:space="preserve">, Mar. 2020, Accessed: May 16, 2020. [Online]. Available: </w:t>
      </w:r>
      <w:hyperlink r:id="rId28" w:history="1">
        <w:r w:rsidRPr="00021050">
          <w:rPr>
            <w:color w:val="0000FF"/>
            <w:u w:val="single"/>
          </w:rPr>
          <w:t>http://arxiv.org/abs/2003.05155</w:t>
        </w:r>
      </w:hyperlink>
    </w:p>
    <w:p w14:paraId="5DE158F8" w14:textId="55C37570" w:rsidR="000173DE" w:rsidRDefault="000173DE" w:rsidP="000173DE">
      <w:pPr>
        <w:pStyle w:val="Heading2"/>
        <w:rPr>
          <w:rFonts w:eastAsia="Times New Roman"/>
        </w:rPr>
      </w:pPr>
      <w:bookmarkStart w:id="585" w:name="_Toc48290953"/>
      <w:r>
        <w:rPr>
          <w:rFonts w:eastAsia="Times New Roman"/>
        </w:rPr>
        <w:t>Data Science as a class of word</w:t>
      </w:r>
      <w:bookmarkEnd w:id="585"/>
    </w:p>
    <w:p w14:paraId="467D2420" w14:textId="1F6D5184" w:rsidR="000173DE" w:rsidRDefault="000173DE" w:rsidP="000173DE">
      <w:r>
        <w:t>There is a common syndrome — words as affiliative artifacts that acquire meaning precisely to the extent that they are undefined. Yet, they are defined in another sense.</w:t>
      </w:r>
    </w:p>
    <w:p w14:paraId="3FDCF458" w14:textId="5302E616" w:rsidR="00E6471A" w:rsidRDefault="00E6471A" w:rsidP="00E6471A">
      <w:pPr>
        <w:pStyle w:val="Heading2"/>
      </w:pPr>
      <w:bookmarkStart w:id="586" w:name="_Toc48290954"/>
      <w:r>
        <w:t>History of “Data Science”</w:t>
      </w:r>
      <w:bookmarkEnd w:id="586"/>
    </w:p>
    <w:p w14:paraId="30C0D9ED" w14:textId="600002A1" w:rsidR="00E6471A" w:rsidRDefault="00E6471A" w:rsidP="00E6471A">
      <w:pPr>
        <w:pStyle w:val="Heading3"/>
      </w:pPr>
      <w:bookmarkStart w:id="587" w:name="_Toc48290955"/>
      <w:r>
        <w:t>Storyline</w:t>
      </w:r>
      <w:bookmarkEnd w:id="587"/>
    </w:p>
    <w:p w14:paraId="5D3780F6" w14:textId="336D7959" w:rsidR="00187572" w:rsidRDefault="00187572" w:rsidP="005733B2">
      <w:pPr>
        <w:pStyle w:val="ListParagraph"/>
        <w:numPr>
          <w:ilvl w:val="0"/>
          <w:numId w:val="12"/>
        </w:numPr>
      </w:pPr>
      <w:r>
        <w:t>Preface this by laying done some rules</w:t>
      </w:r>
    </w:p>
    <w:p w14:paraId="09D51B5C" w14:textId="6383E8CB" w:rsidR="00187572" w:rsidRDefault="00187572" w:rsidP="005733B2">
      <w:pPr>
        <w:pStyle w:val="ListParagraph"/>
        <w:numPr>
          <w:ilvl w:val="1"/>
          <w:numId w:val="12"/>
        </w:numPr>
      </w:pPr>
      <w:r>
        <w:t>Not just a matter of finding the first instance of the n-gram</w:t>
      </w:r>
    </w:p>
    <w:p w14:paraId="56868F9B" w14:textId="6EEB9C7E" w:rsidR="00187572" w:rsidRDefault="00187572" w:rsidP="005733B2">
      <w:pPr>
        <w:pStyle w:val="ListParagraph"/>
        <w:numPr>
          <w:ilvl w:val="1"/>
          <w:numId w:val="12"/>
        </w:numPr>
      </w:pPr>
      <w:r>
        <w:lastRenderedPageBreak/>
        <w:t>Nor is it divorced from the phrase — idioms play a role in organizing attention and social groups (hashtags being the most recent). Wars are fought over names (find an example).</w:t>
      </w:r>
    </w:p>
    <w:p w14:paraId="5FDF83DC" w14:textId="6FA0D7F2" w:rsidR="00187572" w:rsidRDefault="00187572" w:rsidP="005733B2">
      <w:pPr>
        <w:pStyle w:val="ListParagraph"/>
        <w:numPr>
          <w:ilvl w:val="1"/>
          <w:numId w:val="12"/>
        </w:numPr>
      </w:pPr>
      <w:r>
        <w:t>The history has a basic structure — sticky usage within a small speech community, then launched into public mind via a centralized medium (e.g.  a magazine or big company).</w:t>
      </w:r>
    </w:p>
    <w:p w14:paraId="0AB8FB21" w14:textId="3044DF4E" w:rsidR="00AD7BFA" w:rsidRDefault="00AD7BFA" w:rsidP="005733B2">
      <w:pPr>
        <w:pStyle w:val="ListParagraph"/>
        <w:numPr>
          <w:ilvl w:val="0"/>
          <w:numId w:val="12"/>
        </w:numPr>
      </w:pPr>
      <w:r>
        <w:t>The first “sticky” usages of “data science” are made by</w:t>
      </w:r>
      <w:r w:rsidR="00E6471A">
        <w:t xml:space="preserve"> small group of statisticians attempt</w:t>
      </w:r>
      <w:r>
        <w:t>ing</w:t>
      </w:r>
      <w:r w:rsidR="00E6471A">
        <w:t xml:space="preserve"> to rename the field (although it is not clear how serious they are) in the middle to late 1990s. Wu, Hayashi, Cleveland.</w:t>
      </w:r>
    </w:p>
    <w:p w14:paraId="53AC0CD7" w14:textId="39B8ADFF" w:rsidR="00F758AF" w:rsidRDefault="00F758AF" w:rsidP="005733B2">
      <w:pPr>
        <w:pStyle w:val="ListParagraph"/>
        <w:numPr>
          <w:ilvl w:val="1"/>
          <w:numId w:val="12"/>
        </w:numPr>
      </w:pPr>
      <w:r>
        <w:t>Wu, inventor of EM, revives the term in 1996 for his inaugural lecture</w:t>
      </w:r>
      <w:r w:rsidR="00AD7BFA">
        <w:t xml:space="preserve"> …</w:t>
      </w:r>
    </w:p>
    <w:p w14:paraId="7CF7E2E1" w14:textId="6D1D0B3E" w:rsidR="00AD7BFA" w:rsidRDefault="00AD7BFA" w:rsidP="005733B2">
      <w:pPr>
        <w:pStyle w:val="ListParagraph"/>
        <w:numPr>
          <w:ilvl w:val="1"/>
          <w:numId w:val="12"/>
        </w:numPr>
      </w:pPr>
      <w:r>
        <w:t xml:space="preserve">These efforts align with </w:t>
      </w:r>
      <w:proofErr w:type="spellStart"/>
      <w:r>
        <w:t>Breiman’s</w:t>
      </w:r>
      <w:proofErr w:type="spellEnd"/>
      <w:r>
        <w:t xml:space="preserve"> plea </w:t>
      </w:r>
      <w:r>
        <w:fldChar w:fldCharType="begin"/>
      </w:r>
      <w:r w:rsidR="008C6A02">
        <w:instrText xml:space="preserve"> ADDIN ZOTERO_ITEM CSL_CITATION {"citationID":"dA6YXeSx","properties":{"formattedCitation":"(Breiman 2001)","plainCitation":"(Breiman 2001)","noteIndex":0},"citationItems":[{"id":8800,"uris":["http://zotero.org/users/10812/items/G7EIBG83"],"uri":["http://zotero.org/users/10812/items/G7EIBG83"],"itemData":{"id":8800,"type":"article-journal","abstract":"There are two cultures in the use of statistical modeling to reach conclusions from data. One assumes that the data are generated by a given stochastic data model. The other uses algorithmic models and treats the data mechanism as unknown. The statistical community has been committed to the almost exclusive use of data models. This commitment has led to irrelevant theory, questionable conclusions, and has kept statisticians from working on a large range of interesting current problems. Algorithmic modeling, both in theory and practice, has developed rapidly in fields outside statistics. It can be used both on large complex data sets and as a more accurate and informative alternative to data modeling on smaller data sets. If our goal as a field is to use data to solve problems, then we need to move away from exclusive dependence on data models and adopt a more diverse set of tools.\n\nIncludes comments and a rejoinder by the author.","container-title":"Statistical Science","DOI":"10.1214/ss/1009213726","ISSN":"0883-4237, 2168-8745","issue":"3","journalAbbreviation":"Statist. Sci.","language":"en","note":"MR: MR1874152\nZbl: 1059.62505","page":"199-231","source":"Project Euclid","title":"Statistical Modeling: The Two Cultures","title-short":"Statistical Modeling","volume":"16","author":[{"family":"Breiman","given":"Leo"}],"issued":{"date-parts":[["2001",8]]}}}],"schema":"https://github.com/citation-style-language/schema/raw/master/csl-citation.json"} </w:instrText>
      </w:r>
      <w:r>
        <w:fldChar w:fldCharType="separate"/>
      </w:r>
      <w:r w:rsidR="008C6A02">
        <w:rPr>
          <w:noProof/>
        </w:rPr>
        <w:t>(Breiman 2001)</w:t>
      </w:r>
      <w:r>
        <w:fldChar w:fldCharType="end"/>
      </w:r>
      <w:r>
        <w:t>.</w:t>
      </w:r>
    </w:p>
    <w:p w14:paraId="33915B80" w14:textId="604ED93F" w:rsidR="00E6471A" w:rsidRDefault="00187572" w:rsidP="005733B2">
      <w:pPr>
        <w:pStyle w:val="ListParagraph"/>
        <w:numPr>
          <w:ilvl w:val="0"/>
          <w:numId w:val="12"/>
        </w:numPr>
      </w:pPr>
      <w:r>
        <w:t>T</w:t>
      </w:r>
      <w:r w:rsidR="00E6471A">
        <w:t>hey are all responding to the emergence of new methods that are marginal within the traditional statistics.</w:t>
      </w:r>
      <w:r>
        <w:t xml:space="preserve"> (More accurately, these responses coincide with rise of new methods.)</w:t>
      </w:r>
    </w:p>
    <w:p w14:paraId="2905C62D" w14:textId="2E998640" w:rsidR="00F758AF" w:rsidRDefault="00F758AF" w:rsidP="005733B2">
      <w:pPr>
        <w:pStyle w:val="ListParagraph"/>
        <w:numPr>
          <w:ilvl w:val="1"/>
          <w:numId w:val="12"/>
        </w:numPr>
      </w:pPr>
      <w:r>
        <w:t>Statistics appears to be going through an identity crisis. “Oh, so you do accounting!”</w:t>
      </w:r>
    </w:p>
    <w:p w14:paraId="52C02156" w14:textId="4D175841" w:rsidR="00F758AF" w:rsidRDefault="00F758AF" w:rsidP="005733B2">
      <w:pPr>
        <w:pStyle w:val="ListParagraph"/>
        <w:numPr>
          <w:ilvl w:val="1"/>
          <w:numId w:val="12"/>
        </w:numPr>
      </w:pPr>
      <w:r>
        <w:t>Also — departments are closing.</w:t>
      </w:r>
    </w:p>
    <w:p w14:paraId="13A18A5C" w14:textId="63D6A9C7" w:rsidR="00187572" w:rsidRDefault="00187572" w:rsidP="005733B2">
      <w:pPr>
        <w:pStyle w:val="ListParagraph"/>
        <w:numPr>
          <w:ilvl w:val="1"/>
          <w:numId w:val="12"/>
        </w:numPr>
      </w:pPr>
      <w:r>
        <w:t>The rise of KDD is a threat.</w:t>
      </w:r>
    </w:p>
    <w:p w14:paraId="754B6ED9" w14:textId="77777777" w:rsidR="005B11CF" w:rsidRDefault="002B02C5" w:rsidP="005733B2">
      <w:pPr>
        <w:pStyle w:val="ListParagraph"/>
        <w:numPr>
          <w:ilvl w:val="1"/>
          <w:numId w:val="12"/>
        </w:numPr>
      </w:pPr>
      <w:r>
        <w:t>BUT NOTE STATISTICAL COMPUTING (1977</w:t>
      </w:r>
      <w:r w:rsidR="005B11CF">
        <w:t>)</w:t>
      </w:r>
    </w:p>
    <w:p w14:paraId="581B7A86" w14:textId="313843D1" w:rsidR="005B11CF" w:rsidRDefault="005B11CF" w:rsidP="005733B2">
      <w:pPr>
        <w:pStyle w:val="ListParagraph"/>
        <w:numPr>
          <w:ilvl w:val="1"/>
          <w:numId w:val="12"/>
        </w:numPr>
      </w:pPr>
      <w:r>
        <w:t>Statistical Reporter, p. 332:</w:t>
      </w:r>
    </w:p>
    <w:p w14:paraId="4D702E9B" w14:textId="0A96D950" w:rsidR="005B11CF" w:rsidRDefault="005B11CF" w:rsidP="005B11CF">
      <w:pPr>
        <w:pStyle w:val="ListParagraph"/>
        <w:ind w:left="1440"/>
      </w:pPr>
      <w:r w:rsidRPr="005B11CF">
        <w:rPr>
          <w:noProof/>
        </w:rPr>
        <w:drawing>
          <wp:inline distT="0" distB="0" distL="0" distR="0" wp14:anchorId="615CB6DB" wp14:editId="23C13D0A">
            <wp:extent cx="2789334" cy="1811997"/>
            <wp:effectExtent l="0" t="0" r="508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5690" cy="1816126"/>
                    </a:xfrm>
                    <a:prstGeom prst="rect">
                      <a:avLst/>
                    </a:prstGeom>
                  </pic:spPr>
                </pic:pic>
              </a:graphicData>
            </a:graphic>
          </wp:inline>
        </w:drawing>
      </w:r>
    </w:p>
    <w:p w14:paraId="46CA57EC" w14:textId="77777777" w:rsidR="005B11CF" w:rsidRDefault="005B11CF" w:rsidP="005733B2">
      <w:pPr>
        <w:pStyle w:val="ListParagraph"/>
        <w:numPr>
          <w:ilvl w:val="1"/>
          <w:numId w:val="12"/>
        </w:numPr>
      </w:pPr>
    </w:p>
    <w:p w14:paraId="6A7004AE" w14:textId="5DE653BF" w:rsidR="00E6471A" w:rsidRDefault="00E6471A" w:rsidP="005733B2">
      <w:pPr>
        <w:pStyle w:val="ListParagraph"/>
        <w:numPr>
          <w:ilvl w:val="0"/>
          <w:numId w:val="12"/>
        </w:numPr>
      </w:pPr>
      <w:r>
        <w:t>These methods are coming from the fields of data mining and machine learning — CS fields</w:t>
      </w:r>
    </w:p>
    <w:p w14:paraId="51907DDE" w14:textId="2043624B" w:rsidR="00216CCB" w:rsidRDefault="00216CCB" w:rsidP="005733B2">
      <w:pPr>
        <w:pStyle w:val="ListParagraph"/>
        <w:numPr>
          <w:ilvl w:val="1"/>
          <w:numId w:val="12"/>
        </w:numPr>
      </w:pPr>
      <w:proofErr w:type="spellStart"/>
      <w:r>
        <w:t>Naur</w:t>
      </w:r>
      <w:proofErr w:type="spellEnd"/>
      <w:r>
        <w:t xml:space="preserve"> 1960?</w:t>
      </w:r>
    </w:p>
    <w:p w14:paraId="6827B4D4" w14:textId="65859ACC" w:rsidR="00E6471A" w:rsidRDefault="00E6471A" w:rsidP="005733B2">
      <w:pPr>
        <w:pStyle w:val="ListParagraph"/>
        <w:numPr>
          <w:ilvl w:val="1"/>
          <w:numId w:val="12"/>
        </w:numPr>
      </w:pPr>
      <w:r>
        <w:t>Tracing back from this field, the term is used in the 1970s.</w:t>
      </w:r>
    </w:p>
    <w:p w14:paraId="74F1663D" w14:textId="5D761AB5" w:rsidR="00F758AF" w:rsidRDefault="00AD7BFA" w:rsidP="005733B2">
      <w:pPr>
        <w:pStyle w:val="ListParagraph"/>
        <w:numPr>
          <w:ilvl w:val="1"/>
          <w:numId w:val="12"/>
        </w:numPr>
      </w:pPr>
      <w:r>
        <w:t xml:space="preserve">KDD emerges in the late 1980s (CS, ML); </w:t>
      </w:r>
      <w:r w:rsidR="00F758AF">
        <w:t>KDD conference in 1989</w:t>
      </w:r>
      <w:r>
        <w:t>.</w:t>
      </w:r>
    </w:p>
    <w:p w14:paraId="16EB8047" w14:textId="5A9767AE" w:rsidR="00AD7BFA" w:rsidRDefault="00AD7BFA" w:rsidP="005733B2">
      <w:pPr>
        <w:pStyle w:val="ListParagraph"/>
        <w:numPr>
          <w:ilvl w:val="1"/>
          <w:numId w:val="12"/>
        </w:numPr>
      </w:pPr>
      <w:r>
        <w:t>Refined definition in 1996.</w:t>
      </w:r>
    </w:p>
    <w:p w14:paraId="7D7172CC" w14:textId="285F32A6" w:rsidR="00AD7BFA" w:rsidRDefault="00AD7BFA" w:rsidP="005733B2">
      <w:pPr>
        <w:pStyle w:val="ListParagraph"/>
        <w:numPr>
          <w:ilvl w:val="1"/>
          <w:numId w:val="12"/>
        </w:numPr>
      </w:pPr>
      <w:r w:rsidRPr="00AD7BFA">
        <w:lastRenderedPageBreak/>
        <w:t>"The growth in the amount of available databases far outstrips the growth of corresponding knowledge. This creates both a need and an opportunity for extracting knowledge from databases."</w:t>
      </w:r>
      <w:r>
        <w:t xml:space="preserve"> </w:t>
      </w:r>
      <w:r>
        <w:fldChar w:fldCharType="begin"/>
      </w:r>
      <w:r w:rsidR="008C6A02">
        <w:instrText xml:space="preserve"> ADDIN ZOTERO_ITEM CSL_CITATION {"citationID":"uFyvlt3E","properties":{"formattedCitation":"(Piatetsky-Shapiro 1991, 89)","plainCitation":"(Piatetsky-Shapiro 1991, 89)","noteIndex":0},"citationItems":[{"id":17547,"uris":["http://zotero.org/users/10812/items/JCPCMUQV"],"uri":["http://zotero.org/users/10812/items/JCPCMUQV"],"itemData":{"id":17547,"type":"article-magazine","container-title":"AI Magazine","issue":"5","note":"https://doi.org/10.1609/aimag.v11i4.873","page":"68-70","title":"Knowledge Disovery in Real Databases: A Report on the IJCAI-89 Workshop","volume":"11","author":[{"family":"Piatetsky-Shapiro","given":"Gregory"}],"issued":{"date-parts":[["1991",1]]}},"locator":"-89"}],"schema":"https://github.com/citation-style-language/schema/raw/master/csl-citation.json"} </w:instrText>
      </w:r>
      <w:r>
        <w:fldChar w:fldCharType="separate"/>
      </w:r>
      <w:r w:rsidR="008C6A02">
        <w:rPr>
          <w:noProof/>
        </w:rPr>
        <w:t>(Piatetsky-Shapiro 1991, 89)</w:t>
      </w:r>
      <w:r>
        <w:fldChar w:fldCharType="end"/>
      </w:r>
    </w:p>
    <w:p w14:paraId="05A43E10" w14:textId="6AE422C9" w:rsidR="00187572" w:rsidRPr="00AD7BFA" w:rsidRDefault="00187572" w:rsidP="005733B2">
      <w:pPr>
        <w:pStyle w:val="ListParagraph"/>
        <w:numPr>
          <w:ilvl w:val="1"/>
          <w:numId w:val="12"/>
        </w:numPr>
      </w:pPr>
      <w:r>
        <w:t>This trend explodes with the post Google Internet and Web 2.0.</w:t>
      </w:r>
    </w:p>
    <w:p w14:paraId="6670767A" w14:textId="4BF35CD2" w:rsidR="00E6471A" w:rsidRPr="00E6471A" w:rsidRDefault="00E6471A" w:rsidP="005733B2">
      <w:pPr>
        <w:pStyle w:val="ListParagraph"/>
        <w:numPr>
          <w:ilvl w:val="0"/>
          <w:numId w:val="12"/>
        </w:numPr>
      </w:pPr>
      <w:r>
        <w:t xml:space="preserve">Historically, they emerge in a period of </w:t>
      </w:r>
      <w:r w:rsidRPr="00E6471A">
        <w:rPr>
          <w:i/>
          <w:iCs/>
        </w:rPr>
        <w:t>data abundance</w:t>
      </w:r>
      <w:r>
        <w:rPr>
          <w:i/>
          <w:iCs/>
        </w:rPr>
        <w:t>.</w:t>
      </w:r>
    </w:p>
    <w:p w14:paraId="34BFEB64" w14:textId="649C9618" w:rsidR="00E6471A" w:rsidRDefault="00E6471A" w:rsidP="005733B2">
      <w:pPr>
        <w:pStyle w:val="ListParagraph"/>
        <w:numPr>
          <w:ilvl w:val="0"/>
          <w:numId w:val="12"/>
        </w:numPr>
      </w:pPr>
      <w:r>
        <w:t>Calls to change the name are unheeded by the statistics community.</w:t>
      </w:r>
    </w:p>
    <w:p w14:paraId="66371545" w14:textId="55F6C1D3" w:rsidR="00E6471A" w:rsidRDefault="00E6471A" w:rsidP="005733B2">
      <w:pPr>
        <w:pStyle w:val="ListParagraph"/>
        <w:numPr>
          <w:ilvl w:val="0"/>
          <w:numId w:val="12"/>
        </w:numPr>
      </w:pPr>
      <w:r>
        <w:t>CODATA adopts the terms — but this group is focused on the science of data from a different perspective (founded in 1966).</w:t>
      </w:r>
    </w:p>
    <w:p w14:paraId="76769005" w14:textId="730888F8" w:rsidR="00E6471A" w:rsidRDefault="00E6471A" w:rsidP="005733B2">
      <w:pPr>
        <w:pStyle w:val="ListParagraph"/>
        <w:numPr>
          <w:ilvl w:val="0"/>
          <w:numId w:val="12"/>
        </w:numPr>
      </w:pPr>
      <w:r>
        <w:t>The term is adopted in industry — this is when the term becomes popular.</w:t>
      </w:r>
    </w:p>
    <w:p w14:paraId="297B8ABB" w14:textId="0ABA5937" w:rsidR="00E6471A" w:rsidRDefault="00E6471A" w:rsidP="00E6471A">
      <w:pPr>
        <w:pStyle w:val="Heading3"/>
      </w:pPr>
      <w:bookmarkStart w:id="588" w:name="_Toc48290956"/>
      <w:r>
        <w:t>Notes and observations</w:t>
      </w:r>
      <w:bookmarkEnd w:id="588"/>
    </w:p>
    <w:p w14:paraId="29FD4363" w14:textId="2D878539" w:rsidR="00E6471A" w:rsidRDefault="00E6471A" w:rsidP="005733B2">
      <w:pPr>
        <w:pStyle w:val="ListParagraph"/>
        <w:numPr>
          <w:ilvl w:val="0"/>
          <w:numId w:val="12"/>
        </w:numPr>
      </w:pPr>
      <w:r>
        <w:t>Yes, Tukey’s Data Analysis stands as an ancestral text.</w:t>
      </w:r>
    </w:p>
    <w:p w14:paraId="430EB40C" w14:textId="22658F67" w:rsidR="00E6471A" w:rsidRDefault="00E6471A" w:rsidP="005733B2">
      <w:pPr>
        <w:pStyle w:val="ListParagraph"/>
        <w:numPr>
          <w:ilvl w:val="0"/>
          <w:numId w:val="12"/>
        </w:numPr>
      </w:pPr>
      <w:r>
        <w:t>Yes, data science exists in prototypical forms prior to coinage.</w:t>
      </w:r>
    </w:p>
    <w:p w14:paraId="2D3B39C9" w14:textId="3AF03F91" w:rsidR="00E6471A" w:rsidRDefault="00E6471A" w:rsidP="005733B2">
      <w:pPr>
        <w:pStyle w:val="ListParagraph"/>
        <w:numPr>
          <w:ilvl w:val="0"/>
          <w:numId w:val="12"/>
        </w:numPr>
      </w:pPr>
      <w:r>
        <w:t>The coinage of words (phrases) like “data science” follow a trajectory of local usage that may or may not disappear; when successful, they are launched by users in central contexts, and meaning change.</w:t>
      </w:r>
    </w:p>
    <w:p w14:paraId="5C0C4388" w14:textId="761676F5" w:rsidR="00441679" w:rsidRDefault="00441679" w:rsidP="005733B2">
      <w:pPr>
        <w:pStyle w:val="ListParagraph"/>
        <w:numPr>
          <w:ilvl w:val="0"/>
          <w:numId w:val="12"/>
        </w:numPr>
      </w:pPr>
      <w:r>
        <w:t>The term emerges in a pre-existing contested space</w:t>
      </w:r>
    </w:p>
    <w:p w14:paraId="56DE7DD4" w14:textId="1B28A20D" w:rsidR="00441679" w:rsidRDefault="00441679" w:rsidP="00441679">
      <w:pPr>
        <w:pStyle w:val="Heading2"/>
      </w:pPr>
      <w:bookmarkStart w:id="589" w:name="_Toc48290957"/>
      <w:r>
        <w:t>Data Science as Context Concept</w:t>
      </w:r>
      <w:bookmarkEnd w:id="589"/>
    </w:p>
    <w:p w14:paraId="7CB75A01" w14:textId="5CD17BE0" w:rsidR="00441679" w:rsidRDefault="00441679" w:rsidP="00441679">
      <w:r>
        <w:t xml:space="preserve">Data science as a concept emerges in a contested space. The conditions for its emergence are the rise of data technologies. The datasphere. </w:t>
      </w:r>
    </w:p>
    <w:p w14:paraId="6B8A1E55" w14:textId="367E9FC9" w:rsidR="00441679" w:rsidRDefault="00441679" w:rsidP="00441679">
      <w:r>
        <w:t>At the core of data science is the concept of a pipeline — this is a core symbol that acts as a resource to organize discourse and labor within a particular domain of activity. It enables the situated action (</w:t>
      </w:r>
      <w:proofErr w:type="spellStart"/>
      <w:r>
        <w:t>Suchman</w:t>
      </w:r>
      <w:proofErr w:type="spellEnd"/>
      <w:r>
        <w:t xml:space="preserve"> </w:t>
      </w:r>
      <w:r>
        <w:fldChar w:fldCharType="begin"/>
      </w:r>
      <w:r w:rsidR="008C6A02">
        <w:instrText xml:space="preserve"> ADDIN ZOTERO_ITEM CSL_CITATION {"citationID":"sDD0kQmW","properties":{"formattedCitation":"(Suchman 1987)","plainCitation":"(Suchman 1987)","noteIndex":0},"citationItems":[{"id":2225,"uris":["http://zotero.org/users/10812/items/HS2DXI6S"],"uri":["http://zotero.org/users/10812/items/HS2DXI6S"],"itemData":{"id":2225,"type":"book","edition":"2","ISBN":"0-521-33739-9","number-of-pages":"220","publisher":"Cambridge University Press","source":"Amazon.com","title":"Plans and Situated Actions: The Problem of Human-Machine Communication","title-short":"Plans and Situated Actions","author":[{"family":"Suchman","given":"Lucy A."}],"issued":{"date-parts":[["1987"]]}}}],"schema":"https://github.com/citation-style-language/schema/raw/master/csl-citation.json"} </w:instrText>
      </w:r>
      <w:r>
        <w:fldChar w:fldCharType="separate"/>
      </w:r>
      <w:r w:rsidR="008C6A02">
        <w:rPr>
          <w:noProof/>
        </w:rPr>
        <w:t>(Suchman 1987)</w:t>
      </w:r>
      <w:r>
        <w:fldChar w:fldCharType="end"/>
      </w:r>
      <w:r>
        <w:t>).</w:t>
      </w:r>
    </w:p>
    <w:p w14:paraId="21B23715" w14:textId="6D28E3C6" w:rsidR="00AD7BFA" w:rsidRDefault="00AD7BFA" w:rsidP="00AD7BFA">
      <w:pPr>
        <w:pStyle w:val="Heading2"/>
      </w:pPr>
      <w:bookmarkStart w:id="590" w:name="_Toc48290958"/>
      <w:r>
        <w:t>Axes of Variance</w:t>
      </w:r>
      <w:bookmarkEnd w:id="590"/>
    </w:p>
    <w:p w14:paraId="4337A108" w14:textId="316D8FE5" w:rsidR="00AD7BFA" w:rsidRDefault="00AD7BFA" w:rsidP="005733B2">
      <w:pPr>
        <w:pStyle w:val="ListParagraph"/>
        <w:numPr>
          <w:ilvl w:val="0"/>
          <w:numId w:val="14"/>
        </w:numPr>
      </w:pPr>
      <w:r>
        <w:t>Science of data vs. data-driven science</w:t>
      </w:r>
    </w:p>
    <w:p w14:paraId="53360BE6" w14:textId="56BE09F1" w:rsidR="00AD7BFA" w:rsidRDefault="00AD7BFA" w:rsidP="005733B2">
      <w:pPr>
        <w:pStyle w:val="ListParagraph"/>
        <w:numPr>
          <w:ilvl w:val="0"/>
          <w:numId w:val="14"/>
        </w:numPr>
      </w:pPr>
      <w:r>
        <w:t>Data modeling vs. Algorithmic modeling (</w:t>
      </w:r>
      <w:proofErr w:type="spellStart"/>
      <w:r>
        <w:t>Breiman</w:t>
      </w:r>
      <w:proofErr w:type="spellEnd"/>
      <w:r>
        <w:t>)</w:t>
      </w:r>
    </w:p>
    <w:p w14:paraId="634291B2" w14:textId="78388630" w:rsidR="00AD7BFA" w:rsidRDefault="00AD7BFA" w:rsidP="005733B2">
      <w:pPr>
        <w:pStyle w:val="ListParagraph"/>
        <w:numPr>
          <w:ilvl w:val="0"/>
          <w:numId w:val="14"/>
        </w:numPr>
      </w:pPr>
      <w:r>
        <w:t>Statistics 2.0 vs. Machine Learning + Big Data</w:t>
      </w:r>
    </w:p>
    <w:p w14:paraId="1A73F292" w14:textId="246456D9" w:rsidR="00980D20" w:rsidRDefault="000D00BF" w:rsidP="000D00BF">
      <w:pPr>
        <w:pStyle w:val="Heading2"/>
      </w:pPr>
      <w:bookmarkStart w:id="591" w:name="_Toc48290959"/>
      <w:r>
        <w:t>Old intro notes</w:t>
      </w:r>
      <w:bookmarkEnd w:id="591"/>
    </w:p>
    <w:p w14:paraId="5EC1E3F4" w14:textId="77777777" w:rsidR="000D00BF" w:rsidRDefault="000D00BF" w:rsidP="000D00BF">
      <w:r>
        <w:t>The conflict at the heart of the definition reflects the origins of the term.</w:t>
      </w:r>
    </w:p>
    <w:p w14:paraId="4F5301C6" w14:textId="77777777" w:rsidR="000D00BF" w:rsidRDefault="000D00BF" w:rsidP="000D00BF">
      <w:r>
        <w:t xml:space="preserve">Data science first emerges in the shared concern of two [thought communities] over the effects of data abundance. The two communities are statistics and data mining. Both respond to the concrete reality of databases. </w:t>
      </w:r>
    </w:p>
    <w:p w14:paraId="3E77E59E" w14:textId="0E59F64C" w:rsidR="000D00BF" w:rsidRDefault="000D00BF" w:rsidP="000D00BF">
      <w:proofErr w:type="spellStart"/>
      <w:r>
        <w:t>Breiman</w:t>
      </w:r>
      <w:proofErr w:type="spellEnd"/>
      <w:r>
        <w:t xml:space="preserve"> </w:t>
      </w:r>
      <w:r>
        <w:fldChar w:fldCharType="begin"/>
      </w:r>
      <w:r w:rsidR="008C6A02">
        <w:instrText xml:space="preserve"> ADDIN ZOTERO_ITEM CSL_CITATION {"citationID":"ZeXYewno","properties":{"formattedCitation":"(Breiman 2001)","plainCitation":"(Breiman 2001)","noteIndex":0},"citationItems":[{"id":8800,"uris":["http://zotero.org/users/10812/items/G7EIBG83"],"uri":["http://zotero.org/users/10812/items/G7EIBG83"],"itemData":{"id":8800,"type":"article-journal","abstract":"There are two cultures in the use of statistical modeling to reach conclusions from data. One assumes that the data are generated by a given stochastic data model. The other uses algorithmic models and treats the data mechanism as unknown. The statistical community has been committed to the almost exclusive use of data models. This commitment has led to irrelevant theory, questionable conclusions, and has kept statisticians from working on a large range of interesting current problems. Algorithmic modeling, both in theory and practice, has developed rapidly in fields outside statistics. It can be used both on large complex data sets and as a more accurate and informative alternative to data modeling on smaller data sets. If our goal as a field is to use data to solve problems, then we need to move away from exclusive dependence on data models and adopt a more diverse set of tools.\n\nIncludes comments and a rejoinder by the author.","container-title":"Statistical Science","DOI":"10.1214/ss/1009213726","ISSN":"0883-4237, 2168-8745","issue":"3","journalAbbreviation":"Statist. Sci.","language":"en","note":"MR: MR1874152\nZbl: 1059.62505","page":"199-231","source":"Project Euclid","title":"Statistical Modeling: The Two Cultures","title-short":"Statistical Modeling","volume":"16","author":[{"family":"Breiman","given":"Leo"}],"issued":{"date-parts":[["2001",8]]}}}],"schema":"https://github.com/citation-style-language/schema/raw/master/csl-citation.json"} </w:instrText>
      </w:r>
      <w:r>
        <w:fldChar w:fldCharType="separate"/>
      </w:r>
      <w:r w:rsidR="008C6A02">
        <w:rPr>
          <w:noProof/>
        </w:rPr>
        <w:t>(Breiman 2001)</w:t>
      </w:r>
      <w:r>
        <w:fldChar w:fldCharType="end"/>
      </w:r>
      <w:r>
        <w:t xml:space="preserve">, [an outsider], notes the problem from within departments of statistics. </w:t>
      </w:r>
    </w:p>
    <w:p w14:paraId="18B0AC54" w14:textId="77777777" w:rsidR="000D00BF" w:rsidRDefault="000D00BF" w:rsidP="000D00BF">
      <w:r>
        <w:t>With the rise of the Web, and the emergence of surplus behavioral data during the Web 2.0 era, data science becomes a category of labor (i.e. a job description).</w:t>
      </w:r>
    </w:p>
    <w:p w14:paraId="4CCFC265" w14:textId="77777777" w:rsidR="000D00BF" w:rsidRDefault="000D00BF" w:rsidP="000D00BF">
      <w:r>
        <w:lastRenderedPageBreak/>
        <w:t>Throughout this process, the image of the pipeline persists and functions to organize labor and resource allocation.</w:t>
      </w:r>
    </w:p>
    <w:p w14:paraId="59617927" w14:textId="77777777" w:rsidR="000D00BF" w:rsidRDefault="000D00BF" w:rsidP="000D00BF">
      <w:r>
        <w:t>Data science references a form of situated action.</w:t>
      </w:r>
    </w:p>
    <w:p w14:paraId="0B71AC8E" w14:textId="77777777" w:rsidR="000D00BF" w:rsidRPr="00FC32BE" w:rsidRDefault="000D00BF" w:rsidP="000D00BF">
      <w:r>
        <w:t>The image of the pipeline is not a blueprint but a resource to organize a particular kind of knowledge work.</w:t>
      </w:r>
    </w:p>
    <w:p w14:paraId="22F57FD5" w14:textId="77777777" w:rsidR="000D00BF" w:rsidRDefault="000D00BF" w:rsidP="000D00BF">
      <w:r>
        <w:t>When asked to define their field, data scientists often resort to a the description of a process.</w:t>
      </w:r>
    </w:p>
    <w:p w14:paraId="3F35C35B" w14:textId="77777777" w:rsidR="000D00BF" w:rsidRDefault="000D00BF" w:rsidP="000D00BF">
      <w:r>
        <w:t>Data science is notoriously difficult to define. Nonetheless, it has a social reality.</w:t>
      </w:r>
    </w:p>
    <w:p w14:paraId="0C943DA6" w14:textId="77777777" w:rsidR="000D00BF" w:rsidRDefault="000D00BF" w:rsidP="000D00BF">
      <w:r>
        <w:t>The term data science in its current usage has a distinct historical origin.</w:t>
      </w:r>
    </w:p>
    <w:p w14:paraId="2E0DB6A3" w14:textId="77777777" w:rsidR="000D00BF" w:rsidRDefault="000D00BF" w:rsidP="000D00BF">
      <w:r>
        <w:t>1998 is the first recognized usage of both “big data” and “data science.”</w:t>
      </w:r>
    </w:p>
    <w:p w14:paraId="5F2460EE" w14:textId="77777777" w:rsidR="000D00BF" w:rsidRDefault="000D00BF" w:rsidP="000D00BF">
      <w:r>
        <w:t>Academic departments and schools need to become members of the community, even as the connection to industry is stronger than most.</w:t>
      </w:r>
    </w:p>
    <w:p w14:paraId="11A782E0" w14:textId="77777777" w:rsidR="000D00BF" w:rsidRDefault="000D00BF" w:rsidP="000D00BF">
      <w:r>
        <w:t xml:space="preserve">Competing definitions reflect diversity of interests — science vs. decision-making. This split has wider ramifications: whereas data scientists building data produces to drive decision-making or generate value in an organization are likely to focus on the maintenance of a their software, scientifically oriented statisticians may be more concerned with extracting results from the process and moving on, leaving enough of the modeling process to satisfy requirements for reproducibility, or software packages to aid others (and boost one’s record of output). </w:t>
      </w:r>
    </w:p>
    <w:p w14:paraId="62547AE1" w14:textId="77777777" w:rsidR="000D00BF" w:rsidRDefault="000D00BF" w:rsidP="000D00BF">
      <w:r>
        <w:t>Data science, as conceived here, is a tent that includes both  camps.</w:t>
      </w:r>
    </w:p>
    <w:p w14:paraId="5DFAE9B8" w14:textId="77777777" w:rsidR="000D00BF" w:rsidRDefault="000D00BF" w:rsidP="000D00BF">
      <w:r>
        <w:t>A pipeline, either implicit or explicit, is common to all.</w:t>
      </w:r>
    </w:p>
    <w:p w14:paraId="7DE52BD4" w14:textId="77777777" w:rsidR="000D00BF" w:rsidRDefault="000D00BF" w:rsidP="000D00BF"/>
    <w:p w14:paraId="0CF2EEDA" w14:textId="046FD3F7" w:rsidR="000D00BF" w:rsidRPr="000D00BF" w:rsidRDefault="000D00BF" w:rsidP="000D00BF">
      <w:r>
        <w:t xml:space="preserve">Although the image appears as a vague but potentially more accurate representation of reality, in truth its utility is not in its representational fidelity but in its ability to inform coordinated, collective action. It is an “intuition pump” (Dennett) but one that can be shared. Therein </w:t>
      </w:r>
      <w:proofErr w:type="spellStart"/>
      <w:r>
        <w:t>lieds</w:t>
      </w:r>
      <w:proofErr w:type="spellEnd"/>
      <w:r>
        <w:t xml:space="preserve"> its power. </w:t>
      </w:r>
    </w:p>
    <w:p w14:paraId="3DE355A0" w14:textId="664D9F14" w:rsidR="00C15570" w:rsidRDefault="00C15570" w:rsidP="00220538">
      <w:pPr>
        <w:pStyle w:val="Heading2"/>
      </w:pPr>
      <w:bookmarkStart w:id="592" w:name="_Toc48290960"/>
      <w:r>
        <w:t>To Do List</w:t>
      </w:r>
      <w:bookmarkEnd w:id="592"/>
    </w:p>
    <w:p w14:paraId="4ADCC038" w14:textId="093F42BE" w:rsidR="00C15570" w:rsidRDefault="00CE770C" w:rsidP="005733B2">
      <w:pPr>
        <w:pStyle w:val="ListParagraph"/>
        <w:numPr>
          <w:ilvl w:val="0"/>
          <w:numId w:val="15"/>
        </w:numPr>
      </w:pPr>
      <w:r>
        <w:t>Organize pipelines by provenance</w:t>
      </w:r>
    </w:p>
    <w:p w14:paraId="5AF018B6" w14:textId="4089EF02" w:rsidR="00CE770C" w:rsidRDefault="00CE770C" w:rsidP="005733B2">
      <w:pPr>
        <w:pStyle w:val="ListParagraph"/>
        <w:numPr>
          <w:ilvl w:val="1"/>
          <w:numId w:val="15"/>
        </w:numPr>
      </w:pPr>
      <w:r>
        <w:t xml:space="preserve">Statistics — Hayashi, </w:t>
      </w:r>
    </w:p>
    <w:p w14:paraId="54F4EFFC" w14:textId="25B937FA" w:rsidR="00CE770C" w:rsidRDefault="00CE770C" w:rsidP="005733B2">
      <w:pPr>
        <w:pStyle w:val="ListParagraph"/>
        <w:numPr>
          <w:ilvl w:val="1"/>
          <w:numId w:val="15"/>
        </w:numPr>
      </w:pPr>
      <w:r>
        <w:t>Data Mining</w:t>
      </w:r>
    </w:p>
    <w:p w14:paraId="46545F88" w14:textId="77777777" w:rsidR="00900CC2" w:rsidRDefault="00900CC2" w:rsidP="00220538">
      <w:pPr>
        <w:pStyle w:val="Heading2"/>
      </w:pPr>
      <w:bookmarkStart w:id="593" w:name="_Toc48290961"/>
      <w:r>
        <w:t>Things to Cover</w:t>
      </w:r>
      <w:bookmarkEnd w:id="593"/>
    </w:p>
    <w:p w14:paraId="2DE1C7FD" w14:textId="77777777" w:rsidR="00900CC2" w:rsidRDefault="00900CC2" w:rsidP="005733B2">
      <w:pPr>
        <w:pStyle w:val="ListParagraph"/>
        <w:numPr>
          <w:ilvl w:val="0"/>
          <w:numId w:val="29"/>
        </w:numPr>
      </w:pPr>
      <w:r>
        <w:t>Motivation</w:t>
      </w:r>
    </w:p>
    <w:p w14:paraId="49C1F7BF" w14:textId="77777777" w:rsidR="00900CC2" w:rsidRDefault="00900CC2" w:rsidP="005733B2">
      <w:pPr>
        <w:pStyle w:val="ListParagraph"/>
        <w:numPr>
          <w:ilvl w:val="1"/>
          <w:numId w:val="29"/>
        </w:numPr>
      </w:pPr>
      <w:r>
        <w:t>Data science needs a definition</w:t>
      </w:r>
    </w:p>
    <w:p w14:paraId="314A3520" w14:textId="77777777" w:rsidR="00900CC2" w:rsidRDefault="00900CC2" w:rsidP="005733B2">
      <w:pPr>
        <w:pStyle w:val="ListParagraph"/>
        <w:numPr>
          <w:ilvl w:val="0"/>
          <w:numId w:val="29"/>
        </w:numPr>
      </w:pPr>
      <w:r>
        <w:t>Approach</w:t>
      </w:r>
    </w:p>
    <w:p w14:paraId="06E4E532" w14:textId="77777777" w:rsidR="00900CC2" w:rsidRDefault="00900CC2" w:rsidP="005733B2">
      <w:pPr>
        <w:pStyle w:val="ListParagraph"/>
        <w:numPr>
          <w:ilvl w:val="1"/>
          <w:numId w:val="29"/>
        </w:numPr>
      </w:pPr>
      <w:r>
        <w:t>Create a model and apply it</w:t>
      </w:r>
    </w:p>
    <w:p w14:paraId="1639571B" w14:textId="77777777" w:rsidR="00900CC2" w:rsidRDefault="00900CC2" w:rsidP="005733B2">
      <w:pPr>
        <w:pStyle w:val="ListParagraph"/>
        <w:numPr>
          <w:ilvl w:val="1"/>
          <w:numId w:val="29"/>
        </w:numPr>
      </w:pPr>
      <w:r>
        <w:t xml:space="preserve">Qualitative approach based on structural analysis </w:t>
      </w:r>
    </w:p>
    <w:p w14:paraId="30CF532B" w14:textId="77777777" w:rsidR="00900CC2" w:rsidRDefault="00900CC2" w:rsidP="005733B2">
      <w:pPr>
        <w:pStyle w:val="ListParagraph"/>
        <w:numPr>
          <w:ilvl w:val="0"/>
          <w:numId w:val="29"/>
        </w:numPr>
      </w:pPr>
      <w:r>
        <w:t>History of data science</w:t>
      </w:r>
    </w:p>
    <w:p w14:paraId="1CB6607B" w14:textId="77777777" w:rsidR="00900CC2" w:rsidRDefault="00900CC2" w:rsidP="005733B2">
      <w:pPr>
        <w:pStyle w:val="ListParagraph"/>
        <w:numPr>
          <w:ilvl w:val="1"/>
          <w:numId w:val="29"/>
        </w:numPr>
      </w:pPr>
      <w:r>
        <w:t>Four phases, two groups</w:t>
      </w:r>
    </w:p>
    <w:p w14:paraId="1BA00994" w14:textId="77777777" w:rsidR="00900CC2" w:rsidRDefault="00900CC2" w:rsidP="005733B2">
      <w:pPr>
        <w:pStyle w:val="ListParagraph"/>
        <w:numPr>
          <w:ilvl w:val="0"/>
          <w:numId w:val="29"/>
        </w:numPr>
      </w:pPr>
      <w:r>
        <w:t>Image of the pipeline</w:t>
      </w:r>
    </w:p>
    <w:p w14:paraId="659C43C3" w14:textId="77777777" w:rsidR="00900CC2" w:rsidRDefault="00900CC2" w:rsidP="005733B2">
      <w:pPr>
        <w:pStyle w:val="ListParagraph"/>
        <w:numPr>
          <w:ilvl w:val="0"/>
          <w:numId w:val="29"/>
        </w:numPr>
      </w:pPr>
      <w:r>
        <w:lastRenderedPageBreak/>
        <w:t>Chiasmus</w:t>
      </w:r>
    </w:p>
    <w:p w14:paraId="36E0773E" w14:textId="77777777" w:rsidR="00900CC2" w:rsidRDefault="00900CC2" w:rsidP="005733B2">
      <w:pPr>
        <w:pStyle w:val="ListParagraph"/>
        <w:numPr>
          <w:ilvl w:val="0"/>
          <w:numId w:val="29"/>
        </w:numPr>
      </w:pPr>
      <w:r>
        <w:t>Principal components</w:t>
      </w:r>
    </w:p>
    <w:p w14:paraId="5C4B5279" w14:textId="77777777" w:rsidR="00900CC2" w:rsidRDefault="00900CC2" w:rsidP="005733B2">
      <w:pPr>
        <w:pStyle w:val="ListParagraph"/>
        <w:numPr>
          <w:ilvl w:val="0"/>
          <w:numId w:val="29"/>
        </w:numPr>
      </w:pPr>
      <w:r>
        <w:t>Tensions</w:t>
      </w:r>
    </w:p>
    <w:p w14:paraId="50A7DAB3" w14:textId="77777777" w:rsidR="00900CC2" w:rsidRDefault="00900CC2" w:rsidP="005733B2">
      <w:pPr>
        <w:pStyle w:val="ListParagraph"/>
        <w:numPr>
          <w:ilvl w:val="0"/>
          <w:numId w:val="29"/>
        </w:numPr>
      </w:pPr>
      <w:r>
        <w:t>Data Design</w:t>
      </w:r>
    </w:p>
    <w:p w14:paraId="4487DD8A" w14:textId="515BC414" w:rsidR="00900CC2" w:rsidRDefault="00900CC2" w:rsidP="005733B2">
      <w:pPr>
        <w:pStyle w:val="ListParagraph"/>
        <w:numPr>
          <w:ilvl w:val="0"/>
          <w:numId w:val="29"/>
        </w:numPr>
      </w:pPr>
      <w:r>
        <w:t>Classification of existing curricula</w:t>
      </w:r>
    </w:p>
    <w:p w14:paraId="2B4AE128" w14:textId="6D1C68BE" w:rsidR="00900CC2" w:rsidRDefault="00900CC2" w:rsidP="00220538">
      <w:pPr>
        <w:pStyle w:val="Heading2"/>
      </w:pPr>
      <w:bookmarkStart w:id="594" w:name="_Toc48290962"/>
      <w:r>
        <w:t>Outline of argument</w:t>
      </w:r>
      <w:bookmarkEnd w:id="594"/>
    </w:p>
    <w:p w14:paraId="1DD5B08F" w14:textId="77777777" w:rsidR="00900CC2" w:rsidRDefault="00900CC2" w:rsidP="005733B2">
      <w:pPr>
        <w:pStyle w:val="ListParagraph"/>
        <w:numPr>
          <w:ilvl w:val="0"/>
          <w:numId w:val="13"/>
        </w:numPr>
      </w:pPr>
      <w:r>
        <w:t>Problem of definition</w:t>
      </w:r>
    </w:p>
    <w:p w14:paraId="29E32535" w14:textId="77777777" w:rsidR="00900CC2" w:rsidRDefault="00900CC2" w:rsidP="005733B2">
      <w:pPr>
        <w:pStyle w:val="ListParagraph"/>
        <w:numPr>
          <w:ilvl w:val="1"/>
          <w:numId w:val="13"/>
        </w:numPr>
      </w:pPr>
      <w:r>
        <w:t>Data science remains a contested term.</w:t>
      </w:r>
    </w:p>
    <w:p w14:paraId="0A173222" w14:textId="77777777" w:rsidR="00900CC2" w:rsidRDefault="00900CC2" w:rsidP="005733B2">
      <w:pPr>
        <w:pStyle w:val="ListParagraph"/>
        <w:numPr>
          <w:ilvl w:val="2"/>
          <w:numId w:val="13"/>
        </w:numPr>
      </w:pPr>
      <w:r>
        <w:t>Differing definitions</w:t>
      </w:r>
    </w:p>
    <w:p w14:paraId="36EAE798" w14:textId="77777777" w:rsidR="00900CC2" w:rsidRDefault="00900CC2" w:rsidP="005733B2">
      <w:pPr>
        <w:pStyle w:val="ListParagraph"/>
        <w:numPr>
          <w:ilvl w:val="2"/>
          <w:numId w:val="13"/>
        </w:numPr>
      </w:pPr>
      <w:r>
        <w:t>Some discount it altogether (whispers in the hallways of academia); derided as a buzzword; even Conway, who ironically provided its most iconic definition (literally).</w:t>
      </w:r>
    </w:p>
    <w:p w14:paraId="6CC37042" w14:textId="77777777" w:rsidR="00900CC2" w:rsidRDefault="00900CC2" w:rsidP="005733B2">
      <w:pPr>
        <w:pStyle w:val="ListParagraph"/>
        <w:numPr>
          <w:ilvl w:val="1"/>
          <w:numId w:val="13"/>
        </w:numPr>
      </w:pPr>
      <w:r>
        <w:t>The ambiguity reflects its origins in the contested terrain between statistics and data mining.</w:t>
      </w:r>
    </w:p>
    <w:p w14:paraId="20B67D1A" w14:textId="77777777" w:rsidR="00900CC2" w:rsidRDefault="00900CC2" w:rsidP="005733B2">
      <w:pPr>
        <w:pStyle w:val="ListParagraph"/>
        <w:numPr>
          <w:ilvl w:val="1"/>
          <w:numId w:val="13"/>
        </w:numPr>
      </w:pPr>
      <w:r>
        <w:t xml:space="preserve">The ambiguity has expanded with the popularity of the term. </w:t>
      </w:r>
    </w:p>
    <w:p w14:paraId="13EA224B" w14:textId="77777777" w:rsidR="00900CC2" w:rsidRDefault="00900CC2" w:rsidP="005733B2">
      <w:pPr>
        <w:pStyle w:val="ListParagraph"/>
        <w:numPr>
          <w:ilvl w:val="1"/>
          <w:numId w:val="13"/>
        </w:numPr>
      </w:pPr>
      <w:r>
        <w:t>If we think of the semantic field of the term as having principal components, we might posit the following</w:t>
      </w:r>
    </w:p>
    <w:p w14:paraId="1832548A" w14:textId="77777777" w:rsidR="00900CC2" w:rsidRDefault="00900CC2" w:rsidP="005733B2">
      <w:pPr>
        <w:pStyle w:val="ListParagraph"/>
        <w:numPr>
          <w:ilvl w:val="2"/>
          <w:numId w:val="13"/>
        </w:numPr>
      </w:pPr>
      <w:r>
        <w:t>Science of data vs. Data-driven science</w:t>
      </w:r>
    </w:p>
    <w:p w14:paraId="5DE1FBF0" w14:textId="77777777" w:rsidR="00900CC2" w:rsidRDefault="00900CC2" w:rsidP="005733B2">
      <w:pPr>
        <w:pStyle w:val="ListParagraph"/>
        <w:numPr>
          <w:ilvl w:val="2"/>
          <w:numId w:val="13"/>
        </w:numPr>
      </w:pPr>
      <w:r>
        <w:t>Statistics vs. Data Mining</w:t>
      </w:r>
    </w:p>
    <w:p w14:paraId="418AFCCE" w14:textId="77777777" w:rsidR="00900CC2" w:rsidRDefault="00900CC2" w:rsidP="005733B2">
      <w:pPr>
        <w:pStyle w:val="ListParagraph"/>
        <w:numPr>
          <w:ilvl w:val="3"/>
          <w:numId w:val="13"/>
        </w:numPr>
      </w:pPr>
      <w:r>
        <w:t>Data abundance vs. data scarcity</w:t>
      </w:r>
    </w:p>
    <w:p w14:paraId="0C1143C8" w14:textId="77777777" w:rsidR="00900CC2" w:rsidRDefault="00900CC2" w:rsidP="005733B2">
      <w:pPr>
        <w:pStyle w:val="ListParagraph"/>
        <w:numPr>
          <w:ilvl w:val="3"/>
          <w:numId w:val="13"/>
        </w:numPr>
      </w:pPr>
      <w:r>
        <w:t>Priority of data and question (prediction vs inference just scratches the surface)</w:t>
      </w:r>
    </w:p>
    <w:p w14:paraId="0D61F413" w14:textId="77777777" w:rsidR="00900CC2" w:rsidRDefault="00900CC2" w:rsidP="005733B2">
      <w:pPr>
        <w:pStyle w:val="ListParagraph"/>
        <w:numPr>
          <w:ilvl w:val="2"/>
          <w:numId w:val="13"/>
        </w:numPr>
      </w:pPr>
      <w:r>
        <w:t>These are reflected in common definitions</w:t>
      </w:r>
    </w:p>
    <w:p w14:paraId="01DD3B06" w14:textId="77777777" w:rsidR="00900CC2" w:rsidRDefault="00900CC2" w:rsidP="005733B2">
      <w:pPr>
        <w:pStyle w:val="ListParagraph"/>
        <w:numPr>
          <w:ilvl w:val="3"/>
          <w:numId w:val="13"/>
        </w:numPr>
      </w:pPr>
      <w:r>
        <w:t>Rebranded data mining</w:t>
      </w:r>
    </w:p>
    <w:p w14:paraId="1F2DF88C" w14:textId="77777777" w:rsidR="00900CC2" w:rsidRDefault="00900CC2" w:rsidP="005733B2">
      <w:pPr>
        <w:pStyle w:val="ListParagraph"/>
        <w:numPr>
          <w:ilvl w:val="3"/>
          <w:numId w:val="13"/>
        </w:numPr>
      </w:pPr>
      <w:r>
        <w:t>Rebranded statistics</w:t>
      </w:r>
    </w:p>
    <w:p w14:paraId="41A4E283" w14:textId="77777777" w:rsidR="00900CC2" w:rsidRDefault="00900CC2" w:rsidP="005733B2">
      <w:pPr>
        <w:pStyle w:val="ListParagraph"/>
        <w:numPr>
          <w:ilvl w:val="3"/>
          <w:numId w:val="13"/>
        </w:numPr>
      </w:pPr>
      <w:r>
        <w:t>Fourth paradigm of science</w:t>
      </w:r>
    </w:p>
    <w:p w14:paraId="6D92894A" w14:textId="77777777" w:rsidR="00900CC2" w:rsidRDefault="00900CC2" w:rsidP="005733B2">
      <w:pPr>
        <w:pStyle w:val="ListParagraph"/>
        <w:numPr>
          <w:ilvl w:val="3"/>
          <w:numId w:val="13"/>
        </w:numPr>
      </w:pPr>
      <w:r>
        <w:t xml:space="preserve">Machine learning applied to big data to solve real-world problems. </w:t>
      </w:r>
    </w:p>
    <w:p w14:paraId="29A9C396" w14:textId="77777777" w:rsidR="00900CC2" w:rsidRDefault="00900CC2" w:rsidP="005733B2">
      <w:pPr>
        <w:pStyle w:val="ListParagraph"/>
        <w:numPr>
          <w:ilvl w:val="1"/>
          <w:numId w:val="13"/>
        </w:numPr>
      </w:pPr>
      <w:r>
        <w:t>The ambiguity is a feature, not a bug — witness the growth of those who affiliate under the aegis</w:t>
      </w:r>
    </w:p>
    <w:p w14:paraId="70C113F3" w14:textId="77777777" w:rsidR="00900CC2" w:rsidRDefault="00900CC2" w:rsidP="005733B2">
      <w:pPr>
        <w:pStyle w:val="ListParagraph"/>
        <w:numPr>
          <w:ilvl w:val="1"/>
          <w:numId w:val="13"/>
        </w:numPr>
      </w:pPr>
      <w:r>
        <w:t>Showing signs of change even as academia has invested in it</w:t>
      </w:r>
    </w:p>
    <w:p w14:paraId="3A2755E7" w14:textId="77777777" w:rsidR="00900CC2" w:rsidRDefault="00900CC2" w:rsidP="005733B2">
      <w:pPr>
        <w:pStyle w:val="ListParagraph"/>
        <w:numPr>
          <w:ilvl w:val="2"/>
          <w:numId w:val="13"/>
        </w:numPr>
      </w:pPr>
      <w:r>
        <w:t>Splintering into machine learning engineer, data analyst, etc.</w:t>
      </w:r>
    </w:p>
    <w:p w14:paraId="121745E1" w14:textId="77777777" w:rsidR="00900CC2" w:rsidRDefault="00900CC2" w:rsidP="005733B2">
      <w:pPr>
        <w:pStyle w:val="ListParagraph"/>
        <w:numPr>
          <w:ilvl w:val="2"/>
          <w:numId w:val="13"/>
        </w:numPr>
      </w:pPr>
      <w:r>
        <w:t>Many continue to deny its reality.</w:t>
      </w:r>
    </w:p>
    <w:p w14:paraId="21E07CBE" w14:textId="77777777" w:rsidR="00900CC2" w:rsidRDefault="00900CC2" w:rsidP="005733B2">
      <w:pPr>
        <w:pStyle w:val="ListParagraph"/>
        <w:numPr>
          <w:ilvl w:val="0"/>
          <w:numId w:val="13"/>
        </w:numPr>
      </w:pPr>
      <w:r>
        <w:lastRenderedPageBreak/>
        <w:t>Motivation</w:t>
      </w:r>
    </w:p>
    <w:p w14:paraId="3C1E3ABF" w14:textId="77777777" w:rsidR="00900CC2" w:rsidRDefault="00900CC2" w:rsidP="005733B2">
      <w:pPr>
        <w:pStyle w:val="ListParagraph"/>
        <w:numPr>
          <w:ilvl w:val="1"/>
          <w:numId w:val="13"/>
        </w:numPr>
      </w:pPr>
      <w:r>
        <w:t>The need for clarity, intelligibility</w:t>
      </w:r>
    </w:p>
    <w:p w14:paraId="6EC0944A" w14:textId="77777777" w:rsidR="00900CC2" w:rsidRDefault="00900CC2" w:rsidP="005733B2">
      <w:pPr>
        <w:pStyle w:val="ListParagraph"/>
        <w:numPr>
          <w:ilvl w:val="1"/>
          <w:numId w:val="13"/>
        </w:numPr>
      </w:pPr>
      <w:r>
        <w:t>Legitimacy</w:t>
      </w:r>
    </w:p>
    <w:p w14:paraId="6D05D217" w14:textId="77777777" w:rsidR="00900CC2" w:rsidRDefault="00900CC2" w:rsidP="005733B2">
      <w:pPr>
        <w:pStyle w:val="ListParagraph"/>
        <w:numPr>
          <w:ilvl w:val="2"/>
          <w:numId w:val="13"/>
        </w:numPr>
      </w:pPr>
      <w:r>
        <w:t>In the academy, there is a need for legitimacy</w:t>
      </w:r>
    </w:p>
    <w:p w14:paraId="1359BC43" w14:textId="77777777" w:rsidR="00900CC2" w:rsidRDefault="00900CC2" w:rsidP="005733B2">
      <w:pPr>
        <w:pStyle w:val="ListParagraph"/>
        <w:numPr>
          <w:ilvl w:val="2"/>
          <w:numId w:val="13"/>
        </w:numPr>
      </w:pPr>
      <w:r>
        <w:t>Research funding</w:t>
      </w:r>
    </w:p>
    <w:p w14:paraId="74980C36" w14:textId="77777777" w:rsidR="00900CC2" w:rsidRDefault="00900CC2" w:rsidP="005733B2">
      <w:pPr>
        <w:pStyle w:val="ListParagraph"/>
        <w:numPr>
          <w:ilvl w:val="1"/>
          <w:numId w:val="13"/>
        </w:numPr>
      </w:pPr>
      <w:r>
        <w:t>Generalizability</w:t>
      </w:r>
    </w:p>
    <w:p w14:paraId="08196477" w14:textId="77777777" w:rsidR="00900CC2" w:rsidRDefault="00900CC2" w:rsidP="005733B2">
      <w:pPr>
        <w:pStyle w:val="ListParagraph"/>
        <w:numPr>
          <w:ilvl w:val="1"/>
          <w:numId w:val="13"/>
        </w:numPr>
      </w:pPr>
      <w:r>
        <w:t>Similar to other fields — cognitive science</w:t>
      </w:r>
    </w:p>
    <w:p w14:paraId="512FCB9F" w14:textId="77777777" w:rsidR="00900CC2" w:rsidRDefault="00900CC2" w:rsidP="005733B2">
      <w:pPr>
        <w:pStyle w:val="ListParagraph"/>
        <w:numPr>
          <w:ilvl w:val="0"/>
          <w:numId w:val="13"/>
        </w:numPr>
      </w:pPr>
      <w:r>
        <w:t xml:space="preserve">Method </w:t>
      </w:r>
    </w:p>
    <w:p w14:paraId="31A37AEA" w14:textId="77777777" w:rsidR="00900CC2" w:rsidRDefault="00900CC2" w:rsidP="005733B2">
      <w:pPr>
        <w:pStyle w:val="ListParagraph"/>
        <w:numPr>
          <w:ilvl w:val="1"/>
          <w:numId w:val="13"/>
        </w:numPr>
      </w:pPr>
      <w:r>
        <w:t>Similar to Durkheim and religion</w:t>
      </w:r>
    </w:p>
    <w:p w14:paraId="67AF28EA" w14:textId="77777777" w:rsidR="00900CC2" w:rsidRDefault="00900CC2" w:rsidP="005733B2">
      <w:pPr>
        <w:pStyle w:val="ListParagraph"/>
        <w:numPr>
          <w:ilvl w:val="2"/>
          <w:numId w:val="13"/>
        </w:numPr>
      </w:pPr>
      <w:r>
        <w:t>Family resemblances and polythetic classification</w:t>
      </w:r>
    </w:p>
    <w:p w14:paraId="45C184E8" w14:textId="77777777" w:rsidR="00900CC2" w:rsidRDefault="00900CC2" w:rsidP="005733B2">
      <w:pPr>
        <w:pStyle w:val="ListParagraph"/>
        <w:numPr>
          <w:ilvl w:val="2"/>
          <w:numId w:val="13"/>
        </w:numPr>
      </w:pPr>
      <w:r>
        <w:t>Through discourse</w:t>
      </w:r>
    </w:p>
    <w:p w14:paraId="2C148156" w14:textId="77777777" w:rsidR="00900CC2" w:rsidRDefault="00900CC2" w:rsidP="005733B2">
      <w:pPr>
        <w:pStyle w:val="ListParagraph"/>
        <w:numPr>
          <w:ilvl w:val="1"/>
          <w:numId w:val="13"/>
        </w:numPr>
      </w:pPr>
      <w:r>
        <w:t>Explore the symbolic underpinnings (?)</w:t>
      </w:r>
    </w:p>
    <w:p w14:paraId="29B29DE7" w14:textId="77777777" w:rsidR="00900CC2" w:rsidRDefault="00900CC2" w:rsidP="005733B2">
      <w:pPr>
        <w:pStyle w:val="ListParagraph"/>
        <w:numPr>
          <w:ilvl w:val="1"/>
          <w:numId w:val="13"/>
        </w:numPr>
      </w:pPr>
      <w:r>
        <w:t>Build on the insight that although definitions and interests differ, there is a common theme throughout — that of the pipeline</w:t>
      </w:r>
    </w:p>
    <w:p w14:paraId="446082B5" w14:textId="77777777" w:rsidR="00900CC2" w:rsidRDefault="00900CC2" w:rsidP="005733B2">
      <w:pPr>
        <w:pStyle w:val="ListParagraph"/>
        <w:numPr>
          <w:ilvl w:val="2"/>
          <w:numId w:val="13"/>
        </w:numPr>
      </w:pPr>
      <w:r>
        <w:t>There are many definitions, but a common theme runs throughout — the image of the pipeline. This image acts as a cognitive model that organizes thinking about the subject.</w:t>
      </w:r>
    </w:p>
    <w:p w14:paraId="458320C9" w14:textId="77777777" w:rsidR="00900CC2" w:rsidRDefault="00900CC2" w:rsidP="005733B2">
      <w:pPr>
        <w:pStyle w:val="ListParagraph"/>
        <w:numPr>
          <w:ilvl w:val="1"/>
          <w:numId w:val="13"/>
        </w:numPr>
      </w:pPr>
      <w:r>
        <w:t xml:space="preserve">The pipeline is a trope . . . </w:t>
      </w:r>
    </w:p>
    <w:p w14:paraId="528DA05A" w14:textId="5864608A" w:rsidR="00900CC2" w:rsidRDefault="00900CC2" w:rsidP="005733B2">
      <w:pPr>
        <w:pStyle w:val="ListParagraph"/>
        <w:numPr>
          <w:ilvl w:val="1"/>
          <w:numId w:val="13"/>
        </w:numPr>
      </w:pPr>
      <w:r>
        <w:t xml:space="preserve">Extract a grammar of “scholarly primitives” </w:t>
      </w:r>
      <w:r>
        <w:fldChar w:fldCharType="begin"/>
      </w:r>
      <w:r w:rsidR="008C6A02">
        <w:instrText xml:space="preserve"> ADDIN ZOTERO_ITEM CSL_CITATION {"citationID":"dS03hNKD","properties":{"formattedCitation":"(Unsworth 2000)","plainCitation":"(Unsworth 2000)","noteIndex":0},"citationItems":[{"id":762,"uris":["http://zotero.org/users/10812/items/B4VET9CE"],"uri":["http://zotero.org/users/10812/items/B4VET9CE"],"itemData":{"id":762,"type":"paper-conference","call-number":"0029","event":"Humanities Computing: formal methods, experimental practice","event-place":"King's College, London","note":"May 13, 2000","publisher-place":"King's College, London","title":"Scholarly Primitives: what methods do humanities researchers have in common, and how might our tools reflect this?","URL":"http://www3.isrl.illinois.edu/~unsworth//Kings.5-00/primitives.html","author":[{"family":"Unsworth","given":"John"}],"accessed":{"date-parts":[["2009",10,8]]},"issued":{"date-parts":[["2000"]]}}}],"schema":"https://github.com/citation-style-language/schema/raw/master/csl-citation.json"} </w:instrText>
      </w:r>
      <w:r>
        <w:fldChar w:fldCharType="separate"/>
      </w:r>
      <w:r w:rsidR="008C6A02">
        <w:rPr>
          <w:noProof/>
        </w:rPr>
        <w:t>(Unsworth 2000)</w:t>
      </w:r>
      <w:r>
        <w:fldChar w:fldCharType="end"/>
      </w:r>
      <w:r>
        <w:t xml:space="preserve"> or narrative functions </w:t>
      </w:r>
      <w:r>
        <w:fldChar w:fldCharType="begin"/>
      </w:r>
      <w:r w:rsidR="008C6A02">
        <w:instrText xml:space="preserve"> ADDIN ZOTERO_ITEM CSL_CITATION {"citationID":"f8lAeaKD","properties":{"formattedCitation":"(Propp and Dundes 1977)","plainCitation":"(Propp and Dundes 1977)","noteIndex":0},"citationItems":[{"id":2268,"uris":["http://zotero.org/users/10812/items/WQK46T3N"],"uri":["http://zotero.org/users/10812/items/WQK46T3N"],"itemData":{"id":2268,"type":"book","call-number":"0212","publisher":"University of Texas Press","source":"Google Scholar","title":"Morphology of the Folktale","author":[{"family":"Propp","given":"V. I.A"},{"family":"Dundes","given":"A."}],"issued":{"date-parts":[["1977"]]}}}],"schema":"https://github.com/citation-style-language/schema/raw/master/csl-citation.json"} </w:instrText>
      </w:r>
      <w:r>
        <w:fldChar w:fldCharType="separate"/>
      </w:r>
      <w:r w:rsidR="008C6A02">
        <w:rPr>
          <w:noProof/>
        </w:rPr>
        <w:t>(Propp and Dundes 1977)</w:t>
      </w:r>
      <w:r>
        <w:fldChar w:fldCharType="end"/>
      </w:r>
      <w:r>
        <w:t>. Incidentally, these may be seen as random variables in a PGM.</w:t>
      </w:r>
    </w:p>
    <w:p w14:paraId="1E4D74AA" w14:textId="77777777" w:rsidR="00900CC2" w:rsidRDefault="00900CC2" w:rsidP="005733B2">
      <w:pPr>
        <w:pStyle w:val="ListParagraph"/>
        <w:numPr>
          <w:ilvl w:val="1"/>
          <w:numId w:val="13"/>
        </w:numPr>
      </w:pPr>
      <w:r>
        <w:t>Talk about pipelines as a micro-narrative</w:t>
      </w:r>
    </w:p>
    <w:p w14:paraId="1C815AAD" w14:textId="77777777" w:rsidR="00900CC2" w:rsidRDefault="00900CC2" w:rsidP="005733B2">
      <w:pPr>
        <w:pStyle w:val="ListParagraph"/>
        <w:numPr>
          <w:ilvl w:val="0"/>
          <w:numId w:val="13"/>
        </w:numPr>
      </w:pPr>
      <w:r>
        <w:t>Goals</w:t>
      </w:r>
    </w:p>
    <w:p w14:paraId="29806C2D" w14:textId="77777777" w:rsidR="00900CC2" w:rsidRDefault="00900CC2" w:rsidP="005733B2">
      <w:pPr>
        <w:pStyle w:val="ListParagraph"/>
        <w:numPr>
          <w:ilvl w:val="1"/>
          <w:numId w:val="13"/>
        </w:numPr>
      </w:pPr>
      <w:r>
        <w:t>Not a summary — the goal is generalizability</w:t>
      </w:r>
    </w:p>
    <w:p w14:paraId="3EC2BF35" w14:textId="77777777" w:rsidR="00900CC2" w:rsidRDefault="00900CC2" w:rsidP="005733B2">
      <w:pPr>
        <w:pStyle w:val="ListParagraph"/>
        <w:numPr>
          <w:ilvl w:val="1"/>
          <w:numId w:val="13"/>
        </w:numPr>
      </w:pPr>
      <w:r>
        <w:t>Not to define a better pipeline</w:t>
      </w:r>
    </w:p>
    <w:p w14:paraId="3141CD3C" w14:textId="1EA48597" w:rsidR="00E6471A" w:rsidRDefault="00900CC2" w:rsidP="005733B2">
      <w:pPr>
        <w:pStyle w:val="ListParagraph"/>
        <w:numPr>
          <w:ilvl w:val="1"/>
          <w:numId w:val="13"/>
        </w:numPr>
      </w:pPr>
      <w:r>
        <w:t>Make a strong claim about the reorganization of curricula and work</w:t>
      </w:r>
    </w:p>
    <w:p w14:paraId="28A5A914" w14:textId="68F253BA" w:rsidR="0024258A" w:rsidRDefault="000B2DAC" w:rsidP="00220538">
      <w:pPr>
        <w:pStyle w:val="Heading2"/>
      </w:pPr>
      <w:bookmarkStart w:id="595" w:name="_Toc48290963"/>
      <w:r>
        <w:t xml:space="preserve">Some </w:t>
      </w:r>
      <w:r w:rsidR="0024258A">
        <w:t>AFCRL Concerns</w:t>
      </w:r>
      <w:bookmarkEnd w:id="595"/>
    </w:p>
    <w:p w14:paraId="7437AE46" w14:textId="77777777" w:rsidR="0024258A" w:rsidRDefault="0024258A" w:rsidP="005733B2">
      <w:pPr>
        <w:pStyle w:val="BodyText"/>
        <w:numPr>
          <w:ilvl w:val="0"/>
          <w:numId w:val="32"/>
        </w:numPr>
      </w:pPr>
      <w:r>
        <w:t>Organization and Language of Computers</w:t>
      </w:r>
    </w:p>
    <w:p w14:paraId="1725ACAB" w14:textId="77777777" w:rsidR="0024258A" w:rsidRDefault="0024258A" w:rsidP="005733B2">
      <w:pPr>
        <w:pStyle w:val="BodyText"/>
        <w:numPr>
          <w:ilvl w:val="1"/>
          <w:numId w:val="32"/>
        </w:numPr>
      </w:pPr>
      <w:r>
        <w:t>Logic network analysis</w:t>
      </w:r>
    </w:p>
    <w:p w14:paraId="1B5DCBB4" w14:textId="77777777" w:rsidR="0024258A" w:rsidRDefault="0024258A" w:rsidP="005733B2">
      <w:pPr>
        <w:pStyle w:val="BodyText"/>
        <w:numPr>
          <w:ilvl w:val="1"/>
          <w:numId w:val="32"/>
        </w:numPr>
      </w:pPr>
      <w:r>
        <w:t>Uniform logic structures and their realization</w:t>
      </w:r>
    </w:p>
    <w:p w14:paraId="785C78FA" w14:textId="77777777" w:rsidR="0024258A" w:rsidRDefault="0024258A" w:rsidP="005733B2">
      <w:pPr>
        <w:pStyle w:val="BodyText"/>
        <w:numPr>
          <w:ilvl w:val="1"/>
          <w:numId w:val="32"/>
        </w:numPr>
      </w:pPr>
      <w:r>
        <w:t>Circuit theory</w:t>
      </w:r>
    </w:p>
    <w:p w14:paraId="0E99FEB1" w14:textId="77777777" w:rsidR="0024258A" w:rsidRDefault="0024258A" w:rsidP="005733B2">
      <w:pPr>
        <w:pStyle w:val="BodyText"/>
        <w:numPr>
          <w:ilvl w:val="1"/>
          <w:numId w:val="32"/>
        </w:numPr>
      </w:pPr>
      <w:r>
        <w:t>Computer languages</w:t>
      </w:r>
    </w:p>
    <w:p w14:paraId="44CC871F" w14:textId="77777777" w:rsidR="0024258A" w:rsidRDefault="0024258A" w:rsidP="005733B2">
      <w:pPr>
        <w:pStyle w:val="BodyText"/>
        <w:numPr>
          <w:ilvl w:val="1"/>
          <w:numId w:val="32"/>
        </w:numPr>
      </w:pPr>
      <w:r>
        <w:t>Problem-oriented symbol processor</w:t>
      </w:r>
    </w:p>
    <w:p w14:paraId="75687A4A" w14:textId="77777777" w:rsidR="0024258A" w:rsidRDefault="0024258A" w:rsidP="005733B2">
      <w:pPr>
        <w:pStyle w:val="BodyText"/>
        <w:numPr>
          <w:ilvl w:val="0"/>
          <w:numId w:val="32"/>
        </w:numPr>
      </w:pPr>
      <w:r>
        <w:lastRenderedPageBreak/>
        <w:t>Processing of audio-visual information</w:t>
      </w:r>
    </w:p>
    <w:p w14:paraId="44285468" w14:textId="77777777" w:rsidR="0024258A" w:rsidRDefault="0024258A" w:rsidP="005733B2">
      <w:pPr>
        <w:pStyle w:val="BodyText"/>
        <w:numPr>
          <w:ilvl w:val="1"/>
          <w:numId w:val="32"/>
        </w:numPr>
      </w:pPr>
      <w:r>
        <w:t>The rule of voicing in speech productions</w:t>
      </w:r>
    </w:p>
    <w:p w14:paraId="5A3AE66E" w14:textId="77777777" w:rsidR="0024258A" w:rsidRDefault="0024258A" w:rsidP="005733B2">
      <w:pPr>
        <w:pStyle w:val="BodyText"/>
        <w:numPr>
          <w:ilvl w:val="1"/>
          <w:numId w:val="32"/>
        </w:numPr>
      </w:pPr>
      <w:r>
        <w:t>The human speech perception process</w:t>
      </w:r>
    </w:p>
    <w:p w14:paraId="20A70332" w14:textId="77777777" w:rsidR="0024258A" w:rsidRDefault="0024258A" w:rsidP="005733B2">
      <w:pPr>
        <w:pStyle w:val="BodyText"/>
        <w:numPr>
          <w:ilvl w:val="1"/>
          <w:numId w:val="32"/>
        </w:numPr>
      </w:pPr>
      <w:r>
        <w:t>The physical speech signal</w:t>
      </w:r>
    </w:p>
    <w:p w14:paraId="42326AF5" w14:textId="77777777" w:rsidR="0024258A" w:rsidRDefault="0024258A" w:rsidP="005733B2">
      <w:pPr>
        <w:pStyle w:val="BodyText"/>
        <w:numPr>
          <w:ilvl w:val="1"/>
          <w:numId w:val="32"/>
        </w:numPr>
      </w:pPr>
      <w:r>
        <w:t>Digital speech compression</w:t>
      </w:r>
    </w:p>
    <w:p w14:paraId="233E1205" w14:textId="77777777" w:rsidR="0024258A" w:rsidRDefault="0024258A" w:rsidP="005733B2">
      <w:pPr>
        <w:pStyle w:val="BodyText"/>
        <w:numPr>
          <w:ilvl w:val="1"/>
          <w:numId w:val="32"/>
        </w:numPr>
      </w:pPr>
      <w:r>
        <w:t>Video compression</w:t>
      </w:r>
    </w:p>
    <w:p w14:paraId="1F461B91" w14:textId="77777777" w:rsidR="0024258A" w:rsidRDefault="0024258A" w:rsidP="005733B2">
      <w:pPr>
        <w:pStyle w:val="BodyText"/>
        <w:numPr>
          <w:ilvl w:val="1"/>
          <w:numId w:val="32"/>
        </w:numPr>
      </w:pPr>
      <w:r>
        <w:t>Processing visual information</w:t>
      </w:r>
    </w:p>
    <w:p w14:paraId="5F9C43AB" w14:textId="77777777" w:rsidR="0024258A" w:rsidRDefault="0024258A" w:rsidP="005733B2">
      <w:pPr>
        <w:pStyle w:val="BodyText"/>
        <w:numPr>
          <w:ilvl w:val="1"/>
          <w:numId w:val="32"/>
        </w:numPr>
      </w:pPr>
      <w:r>
        <w:t>Biophysical information systems</w:t>
      </w:r>
    </w:p>
    <w:p w14:paraId="08DCE798" w14:textId="77777777" w:rsidR="0024258A" w:rsidRDefault="0024258A" w:rsidP="005733B2">
      <w:pPr>
        <w:pStyle w:val="BodyText"/>
        <w:numPr>
          <w:ilvl w:val="0"/>
          <w:numId w:val="32"/>
        </w:numPr>
      </w:pPr>
      <w:r>
        <w:t>Processing of stochastic information</w:t>
      </w:r>
    </w:p>
    <w:p w14:paraId="1DAD57FC" w14:textId="77777777" w:rsidR="0024258A" w:rsidRDefault="0024258A" w:rsidP="005733B2">
      <w:pPr>
        <w:pStyle w:val="BodyText"/>
        <w:numPr>
          <w:ilvl w:val="1"/>
          <w:numId w:val="32"/>
        </w:numPr>
      </w:pPr>
      <w:r>
        <w:t>Information theory</w:t>
      </w:r>
    </w:p>
    <w:p w14:paraId="1E152701" w14:textId="77777777" w:rsidR="0024258A" w:rsidRDefault="0024258A" w:rsidP="005733B2">
      <w:pPr>
        <w:pStyle w:val="BodyText"/>
        <w:numPr>
          <w:ilvl w:val="1"/>
          <w:numId w:val="32"/>
        </w:numPr>
      </w:pPr>
      <w:r>
        <w:t>Dynamic measurement processes</w:t>
      </w:r>
    </w:p>
    <w:p w14:paraId="2C861DA4" w14:textId="77777777" w:rsidR="0024258A" w:rsidRDefault="0024258A" w:rsidP="005733B2">
      <w:pPr>
        <w:pStyle w:val="BodyText"/>
        <w:numPr>
          <w:ilvl w:val="0"/>
          <w:numId w:val="32"/>
        </w:numPr>
      </w:pPr>
      <w:r>
        <w:t>Artificial intelligence</w:t>
      </w:r>
    </w:p>
    <w:p w14:paraId="302BF2F9" w14:textId="77777777" w:rsidR="0024258A" w:rsidRDefault="0024258A" w:rsidP="005733B2">
      <w:pPr>
        <w:pStyle w:val="BodyText"/>
        <w:numPr>
          <w:ilvl w:val="1"/>
          <w:numId w:val="32"/>
        </w:numPr>
      </w:pPr>
      <w:r>
        <w:t>Theorem proving</w:t>
      </w:r>
    </w:p>
    <w:p w14:paraId="2114FE7E" w14:textId="77777777" w:rsidR="0024258A" w:rsidRDefault="0024258A" w:rsidP="005733B2">
      <w:pPr>
        <w:pStyle w:val="BodyText"/>
        <w:numPr>
          <w:ilvl w:val="1"/>
          <w:numId w:val="32"/>
        </w:numPr>
      </w:pPr>
      <w:r>
        <w:t>Geometric-analogy problems</w:t>
      </w:r>
    </w:p>
    <w:p w14:paraId="3D73FEEA" w14:textId="77777777" w:rsidR="0024258A" w:rsidRDefault="0024258A" w:rsidP="005733B2">
      <w:pPr>
        <w:pStyle w:val="BodyText"/>
        <w:numPr>
          <w:ilvl w:val="1"/>
          <w:numId w:val="32"/>
        </w:numPr>
      </w:pPr>
      <w:r>
        <w:t>Pattern classification</w:t>
      </w:r>
    </w:p>
    <w:p w14:paraId="08710E21" w14:textId="3E701DC5" w:rsidR="0024258A" w:rsidRDefault="0024258A" w:rsidP="0024258A">
      <w:pPr>
        <w:pStyle w:val="BodyText"/>
      </w:pPr>
      <w:r>
        <w:t>Later reports describe research on Cognitive Processes.</w:t>
      </w:r>
    </w:p>
    <w:p w14:paraId="72B191AD" w14:textId="6B8F1800" w:rsidR="00442B7D" w:rsidRDefault="004315C1" w:rsidP="00220538">
      <w:pPr>
        <w:pStyle w:val="Heading2"/>
      </w:pPr>
      <w:bookmarkStart w:id="596" w:name="_Toc48290964"/>
      <w:r>
        <w:t xml:space="preserve">AFCRL </w:t>
      </w:r>
      <w:r w:rsidR="00442B7D">
        <w:t>Quote regarding purpose</w:t>
      </w:r>
      <w:bookmarkEnd w:id="596"/>
    </w:p>
    <w:p w14:paraId="6B989C8D" w14:textId="4946D843" w:rsidR="00101B4B" w:rsidRDefault="00101B4B" w:rsidP="00220538">
      <w:pPr>
        <w:pStyle w:val="Heading3"/>
      </w:pPr>
      <w:bookmarkStart w:id="597" w:name="_Toc48290965"/>
      <w:r>
        <w:t>Summary</w:t>
      </w:r>
      <w:bookmarkEnd w:id="597"/>
    </w:p>
    <w:p w14:paraId="3EF3538F" w14:textId="0312FCC4" w:rsidR="00442B7D" w:rsidRDefault="006D746A" w:rsidP="005733B2">
      <w:pPr>
        <w:pStyle w:val="BodyText"/>
        <w:numPr>
          <w:ilvl w:val="0"/>
          <w:numId w:val="32"/>
        </w:numPr>
      </w:pPr>
      <w:r>
        <w:t>“i</w:t>
      </w:r>
      <w:r w:rsidR="00442B7D">
        <w:t xml:space="preserve">mpatience of </w:t>
      </w:r>
      <w:r>
        <w:t>with the limitations of existing machines” to handle “the increased use and exchange of information”</w:t>
      </w:r>
    </w:p>
    <w:p w14:paraId="0A77A56D" w14:textId="221BDD96" w:rsidR="006D746A" w:rsidRDefault="006D746A" w:rsidP="005733B2">
      <w:pPr>
        <w:pStyle w:val="BodyText"/>
        <w:numPr>
          <w:ilvl w:val="0"/>
          <w:numId w:val="32"/>
        </w:numPr>
      </w:pPr>
      <w:r>
        <w:t>Inability to handle “perishable” information in “real-time”</w:t>
      </w:r>
    </w:p>
    <w:p w14:paraId="2210935E" w14:textId="2AFBE87B" w:rsidR="006D746A" w:rsidRDefault="006D746A" w:rsidP="005733B2">
      <w:pPr>
        <w:pStyle w:val="BodyText"/>
        <w:numPr>
          <w:ilvl w:val="0"/>
          <w:numId w:val="32"/>
        </w:numPr>
      </w:pPr>
      <w:r>
        <w:t>Higher speed not enough — computers, as “essentially evolved numerical calculators” are not up to the tasks of data processing</w:t>
      </w:r>
    </w:p>
    <w:p w14:paraId="1D128FDA" w14:textId="6F6F5402" w:rsidR="006D746A" w:rsidRDefault="006D746A" w:rsidP="005733B2">
      <w:pPr>
        <w:pStyle w:val="BodyText"/>
        <w:numPr>
          <w:ilvl w:val="0"/>
          <w:numId w:val="32"/>
        </w:numPr>
      </w:pPr>
      <w:r>
        <w:t>The man-machine communication problem</w:t>
      </w:r>
    </w:p>
    <w:p w14:paraId="1CF6CD8F" w14:textId="3B9F2A91" w:rsidR="00101B4B" w:rsidRDefault="00101B4B" w:rsidP="005733B2">
      <w:pPr>
        <w:pStyle w:val="BodyText"/>
        <w:numPr>
          <w:ilvl w:val="0"/>
          <w:numId w:val="32"/>
        </w:numPr>
      </w:pPr>
      <w:r>
        <w:t>A considerable amount of data is non-numerical</w:t>
      </w:r>
    </w:p>
    <w:p w14:paraId="6430DC48" w14:textId="1388A71F" w:rsidR="00101B4B" w:rsidRDefault="00101B4B" w:rsidP="005733B2">
      <w:pPr>
        <w:pStyle w:val="BodyText"/>
        <w:numPr>
          <w:ilvl w:val="0"/>
          <w:numId w:val="32"/>
        </w:numPr>
      </w:pPr>
      <w:r>
        <w:t>E.g. satellite data</w:t>
      </w:r>
    </w:p>
    <w:p w14:paraId="7C801950" w14:textId="3C71C9E0" w:rsidR="00101B4B" w:rsidRDefault="00101B4B" w:rsidP="005733B2">
      <w:pPr>
        <w:pStyle w:val="BodyText"/>
        <w:numPr>
          <w:ilvl w:val="0"/>
          <w:numId w:val="32"/>
        </w:numPr>
      </w:pPr>
      <w:r>
        <w:t>Highly redundant</w:t>
      </w:r>
    </w:p>
    <w:p w14:paraId="00DDC85F" w14:textId="3B873B04" w:rsidR="00101B4B" w:rsidRDefault="00101B4B" w:rsidP="005733B2">
      <w:pPr>
        <w:pStyle w:val="BodyText"/>
        <w:numPr>
          <w:ilvl w:val="0"/>
          <w:numId w:val="32"/>
        </w:numPr>
      </w:pPr>
      <w:r>
        <w:t>“The Data Sciences Laboratory is devoting a substantial effort to problems of machine organization and machine languages covering theoretical as well as applied aspects of these problem areas.”</w:t>
      </w:r>
    </w:p>
    <w:p w14:paraId="3FA674C3" w14:textId="7FD4FA15" w:rsidR="00532FB1" w:rsidRDefault="00532FB1" w:rsidP="005733B2">
      <w:pPr>
        <w:pStyle w:val="BodyText"/>
        <w:numPr>
          <w:ilvl w:val="0"/>
          <w:numId w:val="32"/>
        </w:numPr>
      </w:pPr>
      <w:r>
        <w:t xml:space="preserve">“In real-life situations data are almost never available in unadulterated form, but are usually distorted or masked by Spurious signals. Examples </w:t>
      </w:r>
      <w:r>
        <w:lastRenderedPageBreak/>
        <w:t>are seismic data, radio propagation measurements, radar and infrared surveillance data and bioelectric signals.”</w:t>
      </w:r>
    </w:p>
    <w:p w14:paraId="3D665688" w14:textId="12A39BDC" w:rsidR="00101B4B" w:rsidRDefault="00101B4B" w:rsidP="005733B2">
      <w:pPr>
        <w:pStyle w:val="BodyText"/>
        <w:numPr>
          <w:ilvl w:val="0"/>
          <w:numId w:val="32"/>
        </w:numPr>
      </w:pPr>
      <w:r>
        <w:t>THE BIG PROBLEM IS ABOUT CONVERTING INFORMATION INTO MACHINE READABLE FORM, AND DEVISING COMPUTATIONAL METHODS FOR PROCESSNG</w:t>
      </w:r>
    </w:p>
    <w:p w14:paraId="2C782354" w14:textId="7E4CA13F" w:rsidR="00101B4B" w:rsidRDefault="00101B4B" w:rsidP="00220538">
      <w:pPr>
        <w:pStyle w:val="Heading3"/>
      </w:pPr>
      <w:bookmarkStart w:id="598" w:name="_Toc48290966"/>
      <w:r>
        <w:t>Verbatim</w:t>
      </w:r>
      <w:bookmarkEnd w:id="598"/>
    </w:p>
    <w:p w14:paraId="5CD2EFF6" w14:textId="130B553A" w:rsidR="0049416C" w:rsidRPr="0049416C" w:rsidRDefault="0049416C" w:rsidP="0049416C">
      <w:r>
        <w:fldChar w:fldCharType="begin"/>
      </w:r>
      <w:r w:rsidR="00C37E0E">
        <w:instrText xml:space="preserve"> ADDIN ZOTERO_ITEM CSL_CITATION {"citationID":"x1mw3Vji","properties":{"formattedCitation":"(AFCRL 1963)","plainCitation":"(AFCRL 1963)","dontUpdate":true,"noteIndex":0},"citationItems":[{"id":17845,"uris":["http://zotero.org/users/10812/items/3RX37TA4"],"uri":["http://zotero.org/users/10812/items/3RX37TA4"],"itemData":{"id":17845,"type":"report","abstract":"For the Period July 1962 -- July 1963","language":"English","note":"publisher-place: Bedford, Mass.\npublisher: Air Force Cambridge Research Laboratories\nOCLC: 16107187","source":"Open WorldCat","title":"Report on Research at AFCRL","author":[{"literal":"AFCRL"}],"issued":{"date-parts":[["1963"]]}}}],"schema":"https://github.com/citation-style-language/schema/raw/master/csl-citation.json"} </w:instrText>
      </w:r>
      <w:r>
        <w:fldChar w:fldCharType="separate"/>
      </w:r>
      <w:r w:rsidR="006D6119">
        <w:rPr>
          <w:noProof/>
        </w:rPr>
        <w:t>(AFCRL 1963: 187-188)</w:t>
      </w:r>
      <w:r>
        <w:fldChar w:fldCharType="end"/>
      </w:r>
    </w:p>
    <w:p w14:paraId="46E00BD1" w14:textId="455DEA53" w:rsidR="008E4DB8" w:rsidRDefault="008E4DB8" w:rsidP="008E4DB8">
      <w:pPr>
        <w:pStyle w:val="BodyText"/>
      </w:pPr>
      <w:r>
        <w:t xml:space="preserve">The most striking common factor in the advances of the major technologies during the past fifteen years is the increased use and exchange of information. Modern data processing and computing machinery, together improved communications, with has made it possible to ask for, collect, process and use astronomical amounts of detailed data. Data processing is the heart of the major Air Force systems—Satellite guidance, air defense, and command and control—and provides the primary impetus to yearly increases in national productivity. </w:t>
      </w:r>
    </w:p>
    <w:p w14:paraId="4971CBF7" w14:textId="7ED2E36C" w:rsidR="008E4DB8" w:rsidRDefault="008E4DB8" w:rsidP="008E4DB8">
      <w:pPr>
        <w:pStyle w:val="BodyText"/>
      </w:pPr>
      <w:r>
        <w:t xml:space="preserve">But in the face of this progress there is impatience with the limitations of existing machines. Just over the horizon there is promise of many brighter prizes. Achieving certain of these readily identifiable and technically feasible prizes is the goal of the Data Sciences Laboratory. </w:t>
      </w:r>
    </w:p>
    <w:p w14:paraId="04486A18" w14:textId="7B6B9F17" w:rsidR="008E4DB8" w:rsidRDefault="008E4DB8" w:rsidP="008E4DB8">
      <w:pPr>
        <w:pStyle w:val="BodyText"/>
      </w:pPr>
      <w:r>
        <w:t xml:space="preserve">A large number of military systems —for example, those concerned with surveillance and warning, command and control, or weather prediction—deal in highly perishable information. Few existing computers are capable of handling this information in “real-time”—that is, processing the data as they come in. Higher speed is one way to a solution. But increased speed will not overcome fundamental shortcomings of existing computers. These shortcomings arise from the fact that existing machines, having essentially evolved as numerical calculators, are not always optimally organized to perform the tasks they are called upon to do. Furthermore, their structure frequently prevents effective use of advances in circuitry and components which are admirably suited for the kind of data processing that is most urgently needed. </w:t>
      </w:r>
    </w:p>
    <w:p w14:paraId="46EEC89C" w14:textId="49AAE1A4" w:rsidR="008E4DB8" w:rsidRDefault="008E4DB8" w:rsidP="008E4DB8">
      <w:pPr>
        <w:pStyle w:val="BodyText"/>
      </w:pPr>
      <w:r>
        <w:t>A particularly cumbersome and costly feature of existing machines is the increasing difficulty the user has in communicating with them. This man machine communications problem will appear in various contexts in this chapter. The Data Sciences Laboratory is devoting a substantial effort to problems of machine organization and machine languages covering theoretical as well as applied aspects of these problem area</w:t>
      </w:r>
      <w:r w:rsidR="006D746A">
        <w:t>s</w:t>
      </w:r>
      <w:r>
        <w:t xml:space="preserve">. A considerable amount of the data to be processed is not numerical. It is in audio or visual form. Immense amounts of visual data—for example, TIROS satellite pictures or bubble chamber pictures of atomic processes—remain unevaluated for lack of processing capability. In part this is due to the fact that, from the data processing point of view, the information content of pictorial inputs is highly redundant, demanding excessive channel capacity in transmission and compelling processing machinery to handle vast amounts of meaningless or non-essential information. Similar considerations prevail for speech. A normal speech signal contains much more information than </w:t>
      </w:r>
      <w:r>
        <w:lastRenderedPageBreak/>
        <w:t>is necessary for intelligibility. The problem to be solved in both cases is that of extract</w:t>
      </w:r>
      <w:r w:rsidR="00101B4B">
        <w:t>i</w:t>
      </w:r>
      <w:r>
        <w:t xml:space="preserve">ng only the essential patterns from the highly redundant visual and audio signals for machine processing. </w:t>
      </w:r>
    </w:p>
    <w:p w14:paraId="095F2068" w14:textId="47143036" w:rsidR="008E4DB8" w:rsidRDefault="008E4DB8" w:rsidP="008E4DB8">
      <w:pPr>
        <w:pStyle w:val="BodyText"/>
      </w:pPr>
      <w:r>
        <w:t>In real-life situations data are almost never available in unadulterated form,</w:t>
      </w:r>
      <w:r w:rsidR="00101B4B">
        <w:t xml:space="preserve"> </w:t>
      </w:r>
      <w:r>
        <w:t xml:space="preserve">but are usually distorted or masked by Spurious signals. Examples are seismic data, radio propagation measurements, radar and infrared surveillance data and bioelectric signals. Research efforts in the Laboratory are therefore concerned with various problems of processing cluttered or partly inaccurate data. In </w:t>
      </w:r>
      <w:proofErr w:type="spellStart"/>
      <w:r>
        <w:t>cluded</w:t>
      </w:r>
      <w:proofErr w:type="spellEnd"/>
      <w:r>
        <w:t xml:space="preserve"> among these efforts are studies in information theory, coding, and </w:t>
      </w:r>
      <w:proofErr w:type="spellStart"/>
      <w:r>
        <w:t>self Organizing</w:t>
      </w:r>
      <w:proofErr w:type="spellEnd"/>
      <w:r>
        <w:t xml:space="preserve"> filtering methods. </w:t>
      </w:r>
    </w:p>
    <w:p w14:paraId="216AE4EA" w14:textId="77777777" w:rsidR="008E4DB8" w:rsidRDefault="008E4DB8" w:rsidP="008E4DB8">
      <w:pPr>
        <w:pStyle w:val="BodyText"/>
      </w:pPr>
      <w:r>
        <w:t xml:space="preserve">An increasing amount of data proc </w:t>
      </w:r>
      <w:proofErr w:type="spellStart"/>
      <w:r>
        <w:t>essing</w:t>
      </w:r>
      <w:proofErr w:type="spellEnd"/>
      <w:r>
        <w:t xml:space="preserve"> research is aimed at the creation of machines or machine programs that incorporate features of deductive and inductive reasoning, learning, </w:t>
      </w:r>
      <w:proofErr w:type="spellStart"/>
      <w:r>
        <w:t>adapta</w:t>
      </w:r>
      <w:proofErr w:type="spellEnd"/>
      <w:r>
        <w:t xml:space="preserve"> </w:t>
      </w:r>
      <w:proofErr w:type="spellStart"/>
      <w:r>
        <w:t>tion</w:t>
      </w:r>
      <w:proofErr w:type="spellEnd"/>
      <w:r>
        <w:t xml:space="preserve">, hypothesis formation and </w:t>
      </w:r>
      <w:proofErr w:type="spellStart"/>
      <w:r>
        <w:t>recog</w:t>
      </w:r>
      <w:proofErr w:type="spellEnd"/>
      <w:r>
        <w:t xml:space="preserve"> </w:t>
      </w:r>
      <w:proofErr w:type="spellStart"/>
      <w:r>
        <w:t>nition</w:t>
      </w:r>
      <w:proofErr w:type="spellEnd"/>
      <w:r>
        <w:t xml:space="preserve">. Such features are commonly associated with human thought proc </w:t>
      </w:r>
      <w:proofErr w:type="spellStart"/>
      <w:r>
        <w:t>esses</w:t>
      </w:r>
      <w:proofErr w:type="spellEnd"/>
      <w:r>
        <w:t xml:space="preserve"> and, when incorporated in </w:t>
      </w:r>
      <w:proofErr w:type="spellStart"/>
      <w:r>
        <w:t>ma chines</w:t>
      </w:r>
      <w:proofErr w:type="spellEnd"/>
      <w:r>
        <w:t xml:space="preserve">, are frequently termed “artificial intelligence.” Artificial intelligence is of utmost importance in decision </w:t>
      </w:r>
      <w:proofErr w:type="spellStart"/>
      <w:r>
        <w:t>situa</w:t>
      </w:r>
      <w:proofErr w:type="spellEnd"/>
      <w:r>
        <w:t xml:space="preserve"> </w:t>
      </w:r>
      <w:proofErr w:type="spellStart"/>
      <w:r>
        <w:t>tions</w:t>
      </w:r>
      <w:proofErr w:type="spellEnd"/>
      <w:r>
        <w:t xml:space="preserve"> where not all possible future events can be foreseen. This is, of course, the case in most military decision situations. </w:t>
      </w:r>
    </w:p>
    <w:p w14:paraId="1CDCA227" w14:textId="77777777" w:rsidR="008E4DB8" w:rsidRDefault="008E4DB8" w:rsidP="008E4DB8">
      <w:pPr>
        <w:pStyle w:val="BodyText"/>
      </w:pPr>
    </w:p>
    <w:p w14:paraId="4084E362" w14:textId="229973D4" w:rsidR="004315C1" w:rsidRDefault="008E4DB8" w:rsidP="008E4DB8">
      <w:pPr>
        <w:pStyle w:val="BodyText"/>
      </w:pPr>
      <w:r>
        <w:t xml:space="preserve">Research in this category involves the playing of games, recognition and classification of patterns, the proving of theorems and any number of other de </w:t>
      </w:r>
      <w:proofErr w:type="spellStart"/>
      <w:r>
        <w:t>cision</w:t>
      </w:r>
      <w:proofErr w:type="spellEnd"/>
      <w:r>
        <w:t xml:space="preserve"> and control procedures. In last year's Progress Report, a number of game playing programs for chess, bridge, and “Battleship” were described, and reports on this work were published by personnel of the Laboratory. These efforts have essentially been terminated. The program resulted in a collection of quite superior programs for the games mentioned.</w:t>
      </w:r>
    </w:p>
    <w:p w14:paraId="73FD4A81" w14:textId="2E97BDB2" w:rsidR="008E6378" w:rsidRDefault="006B3D93" w:rsidP="00220538">
      <w:pPr>
        <w:pStyle w:val="Heading2"/>
      </w:pPr>
      <w:bookmarkStart w:id="599" w:name="_Toc48290967"/>
      <w:r>
        <w:t>For Milestone 1</w:t>
      </w:r>
      <w:bookmarkEnd w:id="599"/>
    </w:p>
    <w:p w14:paraId="7115872F" w14:textId="77777777" w:rsidR="006B3D93" w:rsidRDefault="006B3D93" w:rsidP="005733B2">
      <w:pPr>
        <w:pStyle w:val="ListParagraph"/>
        <w:numPr>
          <w:ilvl w:val="0"/>
          <w:numId w:val="30"/>
        </w:numPr>
      </w:pPr>
      <w:r>
        <w:t xml:space="preserve">1963/1964: </w:t>
      </w:r>
      <w:r w:rsidRPr="00717D97">
        <w:rPr>
          <w:b/>
          <w:bCs/>
        </w:rPr>
        <w:t>AFCRL Data Sciences Laboratory</w:t>
      </w:r>
    </w:p>
    <w:p w14:paraId="61F012C1" w14:textId="4DD250C6" w:rsidR="006B3D93" w:rsidRPr="004877C4" w:rsidRDefault="006B3D93" w:rsidP="005733B2">
      <w:pPr>
        <w:pStyle w:val="ListParagraph"/>
        <w:numPr>
          <w:ilvl w:val="1"/>
          <w:numId w:val="31"/>
        </w:numPr>
      </w:pPr>
      <w:r>
        <w:t xml:space="preserve">Founded in 1963 </w:t>
      </w:r>
      <w:r w:rsidRPr="004877C4">
        <w:fldChar w:fldCharType="begin"/>
      </w:r>
      <w:r w:rsidR="008C6A02">
        <w:instrText xml:space="preserve"> ADDIN ZOTERO_ITEM CSL_CITATION {"citationID":"7JWvfkoe","properties":{"formattedCitation":"(AFCRL 1963)","plainCitation":"(AFCRL 1963)","noteIndex":0},"citationItems":[{"id":17845,"uris":["http://zotero.org/users/10812/items/3RX37TA4"],"uri":["http://zotero.org/users/10812/items/3RX37TA4"],"itemData":{"id":17845,"type":"report","abstract":"For the Period July 1962 -- July 1963","language":"English","note":"publisher-place: Bedford, Mass.\npublisher: Air Force Cambridge Research Laboratories\nOCLC: 16107187","source":"Open WorldCat","title":"Report on Research at AFCRL","author":[{"literal":"AFCRL"}],"issued":{"date-parts":[["1963"]]}}}],"schema":"https://github.com/citation-style-language/schema/raw/master/csl-citation.json"} </w:instrText>
      </w:r>
      <w:r w:rsidRPr="004877C4">
        <w:fldChar w:fldCharType="separate"/>
      </w:r>
      <w:r w:rsidR="008C6A02">
        <w:rPr>
          <w:noProof/>
        </w:rPr>
        <w:t>(AFCRL 1963)</w:t>
      </w:r>
      <w:r w:rsidRPr="004877C4">
        <w:fldChar w:fldCharType="end"/>
      </w:r>
    </w:p>
    <w:p w14:paraId="520C598B" w14:textId="77777777" w:rsidR="006B3D93" w:rsidRDefault="006B3D93" w:rsidP="005733B2">
      <w:pPr>
        <w:pStyle w:val="ListParagraph"/>
        <w:numPr>
          <w:ilvl w:val="2"/>
          <w:numId w:val="30"/>
        </w:numPr>
      </w:pPr>
      <w:r>
        <w:t xml:space="preserve">AFCRL = Airforce Cambridge Research Libraries </w:t>
      </w:r>
    </w:p>
    <w:p w14:paraId="3ED404C2" w14:textId="62729AD6" w:rsidR="006B3D93" w:rsidRDefault="006B3D93" w:rsidP="005733B2">
      <w:pPr>
        <w:pStyle w:val="ListParagraph"/>
        <w:numPr>
          <w:ilvl w:val="2"/>
          <w:numId w:val="30"/>
        </w:numPr>
      </w:pPr>
      <w:r>
        <w:fldChar w:fldCharType="begin"/>
      </w:r>
      <w:r w:rsidR="008C6A02">
        <w:instrText xml:space="preserve"> ADDIN ZOTERO_ITEM CSL_CITATION {"citationID":"a52nKjTb","properties":{"formattedCitation":"({\\i{}Perceptual Cognitive Development} 1968)","plainCitation":"(Perceptual Cognitive Development 1968)","noteIndex":0},"citationItems":[{"id":17831,"uris":["http://zotero.org/users/10812/items/7Y783S35"],"uri":["http://zotero.org/users/10812/items/7Y783S35"],"itemData":{"id":17831,"type":"book","language":"en","note":"Google-Books-ID: V4htAAAAMAAJ","number-of-pages":"900","publisher":"The Institute","source":"Google Books","title":"Perceptual Cognitive Development","volume":"4","issued":{"date-parts":[["1968"]]}}}],"schema":"https://github.com/citation-style-language/schema/raw/master/csl-citation.json"} </w:instrText>
      </w:r>
      <w:r>
        <w:fldChar w:fldCharType="separate"/>
      </w:r>
      <w:r w:rsidR="008C6A02" w:rsidRPr="008C6A02">
        <w:t>(</w:t>
      </w:r>
      <w:r w:rsidR="008C6A02" w:rsidRPr="008C6A02">
        <w:rPr>
          <w:i/>
          <w:iCs/>
        </w:rPr>
        <w:t>Perceptual Cognitive Development</w:t>
      </w:r>
      <w:r w:rsidR="008C6A02" w:rsidRPr="008C6A02">
        <w:t xml:space="preserve"> 1968)</w:t>
      </w:r>
      <w:r>
        <w:fldChar w:fldCharType="end"/>
      </w:r>
      <w:r>
        <w:t>.</w:t>
      </w:r>
    </w:p>
    <w:p w14:paraId="66C76974" w14:textId="1DBE1EC1" w:rsidR="006B3D93" w:rsidRPr="00BC11E9" w:rsidRDefault="006B3D93" w:rsidP="005733B2">
      <w:pPr>
        <w:pStyle w:val="ListParagraph"/>
        <w:numPr>
          <w:ilvl w:val="2"/>
          <w:numId w:val="30"/>
        </w:numPr>
      </w:pPr>
      <w:r>
        <w:t xml:space="preserve">Published articles that appear to be about statistics, e.g. “Least Mean Square Error Analysis of PCM Transmission” (1964) </w:t>
      </w:r>
      <w:r>
        <w:fldChar w:fldCharType="begin"/>
      </w:r>
      <w:r w:rsidR="008C6A02">
        <w:instrText xml:space="preserve"> ADDIN ZOTERO_ITEM CSL_CITATION {"citationID":"Z1WCaeEv","properties":{"formattedCitation":"({\\i{}Monthly Catalog of United States Government Publications} 1965)","plainCitation":"(Monthly Catalog of United States Government Publications 1965)","noteIndex":0},"citationItems":[{"id":17839,"uris":["http://zotero.org/users/10812/items/LUBIAUWP"],"uri":["http://zotero.org/users/10812/items/LUBIAUWP"],"itemData":{"id":17839,"type":"book","language":"en","note":"Google-Books-ID: r7wYyuESiGAC","number-of-pages":"2052","publisher":"U.S. Government Printing Office","source":"Google Books","title":"Monthly Catalog of United States Government Publications","issued":{"date-parts":[["1965"]]}}}],"schema":"https://github.com/citation-style-language/schema/raw/master/csl-citation.json"} </w:instrText>
      </w:r>
      <w:r>
        <w:fldChar w:fldCharType="separate"/>
      </w:r>
      <w:r w:rsidR="008C6A02" w:rsidRPr="008C6A02">
        <w:t>(</w:t>
      </w:r>
      <w:r w:rsidR="008C6A02" w:rsidRPr="008C6A02">
        <w:rPr>
          <w:i/>
          <w:iCs/>
        </w:rPr>
        <w:t>Monthly Catalog of United States Government Publications</w:t>
      </w:r>
      <w:r w:rsidR="008C6A02" w:rsidRPr="008C6A02">
        <w:t xml:space="preserve"> 1965)</w:t>
      </w:r>
      <w:r>
        <w:fldChar w:fldCharType="end"/>
      </w:r>
    </w:p>
    <w:p w14:paraId="0B258553" w14:textId="77777777" w:rsidR="006B3D93" w:rsidRDefault="006B3D93" w:rsidP="005733B2">
      <w:pPr>
        <w:pStyle w:val="ListParagraph"/>
        <w:numPr>
          <w:ilvl w:val="1"/>
          <w:numId w:val="31"/>
        </w:numPr>
      </w:pPr>
      <w:r>
        <w:t>Focused on the spate of computational problems and opportunities arising from generated data outpacing the capacity for computing machinery (programmed numerical calculators) to process these data.</w:t>
      </w:r>
    </w:p>
    <w:p w14:paraId="39787022" w14:textId="77777777" w:rsidR="006B3D93" w:rsidRDefault="006B3D93" w:rsidP="005733B2">
      <w:pPr>
        <w:pStyle w:val="ListParagraph"/>
        <w:numPr>
          <w:ilvl w:val="2"/>
          <w:numId w:val="31"/>
        </w:numPr>
      </w:pPr>
      <w:r>
        <w:t>Data itself as a driving force</w:t>
      </w:r>
    </w:p>
    <w:p w14:paraId="5C729DEB" w14:textId="77777777" w:rsidR="006B3D93" w:rsidRDefault="006B3D93" w:rsidP="005733B2">
      <w:pPr>
        <w:pStyle w:val="ListParagraph"/>
        <w:numPr>
          <w:ilvl w:val="2"/>
          <w:numId w:val="31"/>
        </w:numPr>
      </w:pPr>
      <w:r>
        <w:lastRenderedPageBreak/>
        <w:t>Volume, velocity, and variety</w:t>
      </w:r>
      <w:r>
        <w:tab/>
        <w:t xml:space="preserve"> of data; AI</w:t>
      </w:r>
    </w:p>
    <w:p w14:paraId="34212AD8" w14:textId="77777777" w:rsidR="006B3D93" w:rsidRDefault="006B3D93" w:rsidP="005733B2">
      <w:pPr>
        <w:pStyle w:val="ListParagraph"/>
        <w:numPr>
          <w:ilvl w:val="3"/>
          <w:numId w:val="31"/>
        </w:numPr>
      </w:pPr>
      <w:r>
        <w:t>Volume</w:t>
      </w:r>
    </w:p>
    <w:p w14:paraId="77757E93" w14:textId="77777777" w:rsidR="006B3D93" w:rsidRDefault="006B3D93" w:rsidP="005733B2">
      <w:pPr>
        <w:pStyle w:val="ListParagraph"/>
        <w:numPr>
          <w:ilvl w:val="3"/>
          <w:numId w:val="31"/>
        </w:numPr>
      </w:pPr>
      <w:r>
        <w:t>Variety</w:t>
      </w:r>
    </w:p>
    <w:p w14:paraId="7185D2FF" w14:textId="77777777" w:rsidR="006B3D93" w:rsidRDefault="006B3D93" w:rsidP="005733B2">
      <w:pPr>
        <w:pStyle w:val="ListParagraph"/>
        <w:numPr>
          <w:ilvl w:val="3"/>
          <w:numId w:val="31"/>
        </w:numPr>
      </w:pPr>
      <w:r>
        <w:t>Velocity</w:t>
      </w:r>
    </w:p>
    <w:p w14:paraId="35FC7BBF" w14:textId="77777777" w:rsidR="006B3D93" w:rsidRDefault="006B3D93" w:rsidP="005733B2">
      <w:pPr>
        <w:pStyle w:val="ListParagraph"/>
        <w:numPr>
          <w:ilvl w:val="2"/>
          <w:numId w:val="31"/>
        </w:numPr>
      </w:pPr>
      <w:r>
        <w:t>AI</w:t>
      </w:r>
    </w:p>
    <w:p w14:paraId="322412A6" w14:textId="77777777" w:rsidR="006B3D93" w:rsidRDefault="006B3D93" w:rsidP="005733B2">
      <w:pPr>
        <w:pStyle w:val="ListParagraph"/>
        <w:numPr>
          <w:ilvl w:val="2"/>
          <w:numId w:val="31"/>
        </w:numPr>
      </w:pPr>
      <w:r>
        <w:t>“</w:t>
      </w:r>
      <w:r w:rsidRPr="000D4E0E">
        <w:t>Since many of the modern data processing tasks are non-numerical, radical changes in the organization and the ways of communicating with computers have to be evolved.</w:t>
      </w:r>
      <w:r>
        <w:t xml:space="preserve">” </w:t>
      </w:r>
      <w:r>
        <w:fldChar w:fldCharType="begin"/>
      </w:r>
      <w:r>
        <w:instrText xml:space="preserve"> ADDIN ZOTERO_ITEM CSL_CITATION {"citationID":"yGwAvDZi","properties":{"formattedCitation":"(Air Force Cambridge Research Laboratories (U.S.) 1963)","plainCitation":"(Air Force Cambridge Research Laboratories (U.S.) 1963)","dontUpdate":true,"noteIndex":0},"citationItems":[{"id":17845,"uris":["http://zotero.org/users/10812/items/3RX37TA4"],"uri":["http://zotero.org/users/10812/items/3RX37TA4"],"itemData":{"id":17845,"type":"report","abstract":"For the Period July 1962 -- July 1963","language":"English","note":"publisher-place: Bedford, Mass.\npublisher: Air Force Cambridge Research Laboratories\nOCLC: 16107187","source":"Open WorldCat","title":"Report on Research at AFCRL","author":[{"literal":"AFCRL"}],"issued":{"date-parts":[["1963"]]}}}],"schema":"https://github.com/citation-style-language/schema/raw/master/csl-citation.json"} </w:instrText>
      </w:r>
      <w:r>
        <w:fldChar w:fldCharType="separate"/>
      </w:r>
      <w:r>
        <w:rPr>
          <w:noProof/>
        </w:rPr>
        <w:t>(Air Force Cambridge Research Laboratories (U.S.) 1963: 188)</w:t>
      </w:r>
      <w:r>
        <w:fldChar w:fldCharType="end"/>
      </w:r>
    </w:p>
    <w:p w14:paraId="2CEC2FFD" w14:textId="77777777" w:rsidR="006B3D93" w:rsidRDefault="006B3D93" w:rsidP="005733B2">
      <w:pPr>
        <w:pStyle w:val="ListParagraph"/>
        <w:numPr>
          <w:ilvl w:val="2"/>
          <w:numId w:val="31"/>
        </w:numPr>
      </w:pPr>
      <w:r>
        <w:t>Focus on logic structures and computer sciences — i.e. computer science!</w:t>
      </w:r>
    </w:p>
    <w:p w14:paraId="7BF9D3E6" w14:textId="77777777" w:rsidR="006B3D93" w:rsidRDefault="006B3D93" w:rsidP="005733B2">
      <w:pPr>
        <w:pStyle w:val="ListParagraph"/>
        <w:numPr>
          <w:ilvl w:val="2"/>
          <w:numId w:val="31"/>
        </w:numPr>
      </w:pPr>
      <w:r>
        <w:t xml:space="preserve">Consider the topics </w:t>
      </w:r>
    </w:p>
    <w:p w14:paraId="3A431A56" w14:textId="77777777" w:rsidR="006B3D93" w:rsidRDefault="006B3D93" w:rsidP="005733B2">
      <w:pPr>
        <w:pStyle w:val="ListParagraph"/>
        <w:numPr>
          <w:ilvl w:val="2"/>
          <w:numId w:val="31"/>
        </w:numPr>
      </w:pPr>
      <w:r>
        <w:t>Interestingly publishes articles about statistics, too.</w:t>
      </w:r>
    </w:p>
    <w:p w14:paraId="3B5631C7" w14:textId="27B7291A" w:rsidR="006B3D93" w:rsidRDefault="006B3D93" w:rsidP="005733B2">
      <w:pPr>
        <w:pStyle w:val="ListParagraph"/>
        <w:numPr>
          <w:ilvl w:val="1"/>
          <w:numId w:val="30"/>
        </w:numPr>
      </w:pPr>
      <w:r>
        <w:t xml:space="preserve">1967: Data Science Laboratory at MIT </w:t>
      </w:r>
      <w:r>
        <w:fldChar w:fldCharType="begin"/>
      </w:r>
      <w:r w:rsidR="008C6A02">
        <w:instrText xml:space="preserve"> ADDIN ZOTERO_ITEM CSL_CITATION {"citationID":"EKZsAa1Z","properties":{"formattedCitation":"({\\i{}Acta Symbolica} 1970)","plainCitation":"(Acta Symbolica 1970)","noteIndex":0},"citationItems":[{"id":17686,"uris":["http://zotero.org/users/10812/items/WZSKS29A"],"uri":["http://zotero.org/users/10812/items/WZSKS29A"],"itemData":{"id":17686,"type":"book","abstract":"Vols. for , 1975- includes Proceedings of the Auditory Processing and Learning Disabilities Symposium.","language":"en","note":"Google-Books-ID: YzYoAQAAIAAJ","number-of-pages":"440","publisher":"Department of Audiology and Speech Pathology, Memphis State University","source":"Google Books","title":"Acta Symbolica","issued":{"date-parts":[["1970"]]}}}],"schema":"https://github.com/citation-style-language/schema/raw/master/csl-citation.json"} </w:instrText>
      </w:r>
      <w:r>
        <w:fldChar w:fldCharType="separate"/>
      </w:r>
      <w:r w:rsidR="008C6A02" w:rsidRPr="008C6A02">
        <w:t>(</w:t>
      </w:r>
      <w:r w:rsidR="008C6A02" w:rsidRPr="008C6A02">
        <w:rPr>
          <w:i/>
          <w:iCs/>
        </w:rPr>
        <w:t>Acta Symbolica</w:t>
      </w:r>
      <w:r w:rsidR="008C6A02" w:rsidRPr="008C6A02">
        <w:t xml:space="preserve"> 1970)</w:t>
      </w:r>
      <w:r>
        <w:fldChar w:fldCharType="end"/>
      </w:r>
      <w:r>
        <w:t>.</w:t>
      </w:r>
    </w:p>
    <w:p w14:paraId="74C085A4" w14:textId="77777777" w:rsidR="006B3D93" w:rsidRPr="00FE2F8A" w:rsidRDefault="006B3D93" w:rsidP="005733B2">
      <w:pPr>
        <w:pStyle w:val="ListParagraph"/>
        <w:numPr>
          <w:ilvl w:val="0"/>
          <w:numId w:val="30"/>
        </w:numPr>
        <w:rPr>
          <w:b/>
          <w:bCs/>
        </w:rPr>
      </w:pPr>
      <w:r>
        <w:t xml:space="preserve">1963: </w:t>
      </w:r>
      <w:r w:rsidRPr="00FE2F8A">
        <w:rPr>
          <w:b/>
          <w:bCs/>
        </w:rPr>
        <w:t>Data Science Corporation</w:t>
      </w:r>
    </w:p>
    <w:p w14:paraId="18D3E96E" w14:textId="77777777" w:rsidR="006B3D93" w:rsidRPr="00FE2F8A" w:rsidRDefault="006B3D93" w:rsidP="005733B2">
      <w:pPr>
        <w:pStyle w:val="ListParagraph"/>
        <w:numPr>
          <w:ilvl w:val="1"/>
          <w:numId w:val="30"/>
        </w:numPr>
      </w:pPr>
      <w:r>
        <w:t>“</w:t>
      </w:r>
      <w:r w:rsidRPr="00FE2F8A">
        <w:t>Categorized under Data Processing Services. Our records show it was established in 1963 and incorporated in Missouri. Current estimates show this company has an annual revenue of 1000000 and employs a staff of approximately 10.</w:t>
      </w:r>
      <w:r>
        <w:t xml:space="preserve">” </w:t>
      </w:r>
      <w:hyperlink r:id="rId30" w:history="1">
        <w:r w:rsidRPr="002B0082">
          <w:rPr>
            <w:rStyle w:val="Hyperlink"/>
          </w:rPr>
          <w:t>https://www.manta.com/c/mm2cgdg/data-science-corporation</w:t>
        </w:r>
      </w:hyperlink>
      <w:r>
        <w:t xml:space="preserve"> </w:t>
      </w:r>
    </w:p>
    <w:p w14:paraId="14AED663" w14:textId="77777777" w:rsidR="006B3D93" w:rsidRDefault="006B3D93" w:rsidP="005733B2">
      <w:pPr>
        <w:pStyle w:val="ListParagraph"/>
        <w:numPr>
          <w:ilvl w:val="0"/>
          <w:numId w:val="30"/>
        </w:numPr>
      </w:pPr>
      <w:r>
        <w:t xml:space="preserve">1964: </w:t>
      </w:r>
      <w:r w:rsidRPr="00717D97">
        <w:rPr>
          <w:b/>
          <w:bCs/>
        </w:rPr>
        <w:t>Mohawk Data Sciences Corporation</w:t>
      </w:r>
    </w:p>
    <w:p w14:paraId="12635B00" w14:textId="77777777" w:rsidR="006B3D93" w:rsidRDefault="006B3D93" w:rsidP="005733B2">
      <w:pPr>
        <w:pStyle w:val="ListParagraph"/>
        <w:numPr>
          <w:ilvl w:val="1"/>
          <w:numId w:val="30"/>
        </w:numPr>
      </w:pPr>
      <w:r>
        <w:t>Mohawk Data Sciences Corporation</w:t>
      </w:r>
      <w:r w:rsidRPr="00C961CF">
        <w:t xml:space="preserve"> founded</w:t>
      </w:r>
      <w:r>
        <w:t xml:space="preserve">; </w:t>
      </w:r>
      <w:r w:rsidRPr="00C961CF">
        <w:t>specialized in document digitization</w:t>
      </w:r>
      <w:r>
        <w:t xml:space="preserve"> </w:t>
      </w:r>
      <w:r>
        <w:fldChar w:fldCharType="begin"/>
      </w:r>
      <w:r>
        <w:instrText xml:space="preserve"> ADDIN ZOTERO_ITEM CSL_CITATION {"citationID":"FYhndNRh","properties":{"formattedCitation":"(Haider 2015)","plainCitation":"(Haider 2015)","dontUpdate":true,"noteIndex":0},"citationItems":[{"id":17833,"uris":["http://zotero.org/users/10812/items/TK65Z5JF"],"uri":["http://zotero.org/users/10812/items/TK65Z5JF"],"itemData":{"id":17833,"type":"book","abstract":"Master Data Analytics Hands-On by Solving Fascinating Problems You’ll Actually Enjoy!   Harvard Business Review recently called data science “The Sexiest Job of the 21st Century.” It’s not just sexy: For millions of managers, analysts, and students who need to solve real business problems, it’s indispensable. Unfortunately, there’s been nothing easy about learning data science–until now.  Getting Started with Data Science takes its inspiration from worldwide best-sellers like Freakonomics and Malcolm Gladwell’s Outliers: It teaches through a powerful narrative packed with unforgettable stories. Murtaza Haider offers informative, jargon-free coverage of basic theory and technique, backed with plenty of vivid examples and hands-on practice opportunities. Everything’s software and platform agnostic, so you can learn data science whether you work with R, Stata, SPSS, or SAS. Best of all, Haider teaches a crucial skillset most data science books ignore: how to tell powerful stories using graphics and tables. Every chapter is built around real research challenges, so you’ll always know why you’re doing what you’re doing. You’ll master data science by answering fascinating questions, such as:• Are religious individuals more or less likely to have extramarital affairs?• Do attractive professors get better teaching evaluations?• Does the higher price of cigarettes deter smoking?• What determines housing prices more: lot size or the number of bedrooms?• How do teenagers and older people differ in the way they use social media?• Who is more likely to use online dating services?• Why do some purchase iPhones and others Blackberry devices?• Does the presence of children influence a family’s spending on alcohol? For each problem, you’ll walk through defining your question and the answers you’ll need; exploring howothers have approached similar challenges; selecting your data and methods; generating your statistics;organizing your report; and telling your story. Throughout, the focus is squarely on what matters most:transforming data into insights that are clear, accurate, and can be acted upon.","ISBN":"978-0-13-399123-9","language":"en","note":"Google-Books-ID: b4YxCwAAQBAJ","number-of-pages":"993","publisher":"IBM Press","source":"Google Books","title":"Getting Started with Data Science: Making Sense of Data with Analytics","title-short":"Getting Started with Data Science","author":[{"family":"Haider","given":"Murtaza"}],"issued":{"date-parts":[["2015",12,14]]}}}],"schema":"https://github.com/citation-style-language/schema/raw/master/csl-citation.json"} </w:instrText>
      </w:r>
      <w:r>
        <w:fldChar w:fldCharType="separate"/>
      </w:r>
      <w:r>
        <w:rPr>
          <w:noProof/>
        </w:rPr>
        <w:t>(Haider 2015: Ch. 3)</w:t>
      </w:r>
      <w:r>
        <w:fldChar w:fldCharType="end"/>
      </w:r>
      <w:r w:rsidRPr="00C961CF">
        <w:t>.</w:t>
      </w:r>
    </w:p>
    <w:p w14:paraId="08A6C9F9" w14:textId="77777777" w:rsidR="006B3D93" w:rsidRDefault="006B3D93" w:rsidP="005733B2">
      <w:pPr>
        <w:pStyle w:val="ListParagraph"/>
        <w:numPr>
          <w:ilvl w:val="1"/>
          <w:numId w:val="30"/>
        </w:numPr>
      </w:pPr>
      <w:r>
        <w:t>Founded by UNIVAC engineers.</w:t>
      </w:r>
    </w:p>
    <w:p w14:paraId="019F0710" w14:textId="19BA414E" w:rsidR="006B3D93" w:rsidRDefault="006B3D93" w:rsidP="005733B2">
      <w:pPr>
        <w:pStyle w:val="ListParagraph"/>
        <w:numPr>
          <w:ilvl w:val="2"/>
          <w:numId w:val="30"/>
        </w:numPr>
      </w:pPr>
      <w:r>
        <w:t xml:space="preserve">Note that the UNIVAC 1050, introduced in 1963, was used extensively by the USAF supply system for inventory control </w:t>
      </w:r>
      <w:r>
        <w:fldChar w:fldCharType="begin"/>
      </w:r>
      <w:r w:rsidR="008C6A02">
        <w:instrText xml:space="preserve"> ADDIN ZOTERO_ITEM CSL_CITATION {"citationID":"4d1MzXLX","properties":{"formattedCitation":"(\\uc0\\u8220{}UNIVAC\\uc0\\u8221{} 2020)","plainCitation":"(“UNIVAC” 2020)","noteIndex":0},"citationItems":[{"id":17856,"uris":["http://zotero.org/users/10812/items/GGQ9S6FJ"],"uri":["http://zotero.org/users/10812/items/GGQ9S6FJ"],"itemData":{"id":17856,"type":"entry-encyclopedia","abstract":"UNIVAC (Universal Automatic Computer) is a line of electronic digital stored-program computers starting with the products of the Eckert–Mauchly Computer Corporation. Later the name was applied to a division of the Remington Rand company and successor organizations.\nThe BINAC, built by the Eckert–Mauchly Computer Corporation, was the first general-purpose computer for commercial use.  The descendants of the later UNIVAC 1107 continue today as products of the Unisys company.","container-title":"Wikipedia","language":"en","note":"Page Version ID: 964044972","source":"Wikipedia","title":"UNIVAC","URL":"https://en.wikipedia.org/w/index.php?title=UNIVAC&amp;oldid=964044972","accessed":{"date-parts":[["2020",6,28]]},"issued":{"date-parts":[["2020",6,23]]}}}],"schema":"https://github.com/citation-style-language/schema/raw/master/csl-citation.json"} </w:instrText>
      </w:r>
      <w:r>
        <w:fldChar w:fldCharType="separate"/>
      </w:r>
      <w:r w:rsidR="008C6A02" w:rsidRPr="008C6A02">
        <w:t>(“UNIVAC” 2020)</w:t>
      </w:r>
      <w:r>
        <w:fldChar w:fldCharType="end"/>
      </w:r>
      <w:r>
        <w:t xml:space="preserve">. </w:t>
      </w:r>
    </w:p>
    <w:p w14:paraId="4CDEADBB" w14:textId="77777777" w:rsidR="006B3D93" w:rsidRPr="00C961CF" w:rsidRDefault="006B3D93" w:rsidP="005733B2">
      <w:pPr>
        <w:pStyle w:val="ListParagraph"/>
        <w:numPr>
          <w:ilvl w:val="2"/>
          <w:numId w:val="30"/>
        </w:numPr>
      </w:pPr>
      <w:r>
        <w:t>Also, the UNIVAC M-460 is mentioned in the second AFCRL report on Data Sciences.</w:t>
      </w:r>
    </w:p>
    <w:p w14:paraId="15BBAC43" w14:textId="50523228" w:rsidR="006B3D93" w:rsidRPr="00C961CF" w:rsidRDefault="006B3D93" w:rsidP="005733B2">
      <w:pPr>
        <w:pStyle w:val="ListParagraph"/>
        <w:numPr>
          <w:ilvl w:val="1"/>
          <w:numId w:val="30"/>
        </w:numPr>
      </w:pPr>
      <w:r>
        <w:t xml:space="preserve">1966: Mohawk Data Sciences Corporation </w:t>
      </w:r>
      <w:r>
        <w:fldChar w:fldCharType="begin"/>
      </w:r>
      <w:r w:rsidR="00013496">
        <w:instrText xml:space="preserve"> ADDIN ZOTERO_ITEM CSL_CITATION {"citationID":"4VxEU9cM","properties":{"formattedCitation":"({\\i{}The New York Times} 1966)","plainCitation":"(The New York Times 1966)","noteIndex":0},"citationItems":[{"id":17842,"uris":["http://zotero.org/users/10812/items/5LPTSGXE"],"uri":["http://zotero.org/users/10812/items/5LPTSGXE"],"itemData":{"id":17842,"type":"article-newspaper","container-title":"The New York Times","ISSN":"0362-4331","language":"en-US","section":"Archives","source":"NYTimes.com","title":"Mohawk Data Sciences","URL":"https://www.nytimes.com/1966/07/30/archives/mohawk-data-sciences.html","accessed":{"date-parts":[["2020",6,28]]},"issued":{"date-parts":[["1966",7,30]]}}}],"schema":"https://github.com/citation-style-language/schema/raw/master/csl-citation.json"} </w:instrText>
      </w:r>
      <w:r>
        <w:fldChar w:fldCharType="separate"/>
      </w:r>
      <w:r w:rsidR="00013496" w:rsidRPr="00013496">
        <w:t>(</w:t>
      </w:r>
      <w:r w:rsidR="00013496" w:rsidRPr="00013496">
        <w:rPr>
          <w:i/>
          <w:iCs/>
        </w:rPr>
        <w:t>The New York Times</w:t>
      </w:r>
      <w:r w:rsidR="00013496" w:rsidRPr="00013496">
        <w:t xml:space="preserve"> 1966)</w:t>
      </w:r>
      <w:r>
        <w:fldChar w:fldCharType="end"/>
      </w:r>
      <w:r>
        <w:t>.</w:t>
      </w:r>
    </w:p>
    <w:p w14:paraId="5BCC56A9" w14:textId="77777777" w:rsidR="006B3D93" w:rsidRDefault="006B3D93" w:rsidP="005733B2">
      <w:pPr>
        <w:pStyle w:val="ListParagraph"/>
        <w:numPr>
          <w:ilvl w:val="1"/>
          <w:numId w:val="30"/>
        </w:numPr>
      </w:pPr>
      <w:r>
        <w:t xml:space="preserve">1969: </w:t>
      </w:r>
      <w:r w:rsidRPr="00C961CF">
        <w:t>"The earliest mention of the ph</w:t>
      </w:r>
      <w:r>
        <w:t>r</w:t>
      </w:r>
      <w:r w:rsidRPr="00C961CF">
        <w:t xml:space="preserve">ase </w:t>
      </w:r>
      <w:r w:rsidRPr="00C961CF">
        <w:rPr>
          <w:i/>
          <w:iCs/>
        </w:rPr>
        <w:t xml:space="preserve">data science </w:t>
      </w:r>
      <w:r w:rsidRPr="00C961CF">
        <w:t xml:space="preserve">in the news media is that of the firm Mohawk Data Science Corp. in the </w:t>
      </w:r>
      <w:r w:rsidRPr="00C961CF">
        <w:rPr>
          <w:i/>
          <w:iCs/>
        </w:rPr>
        <w:t>New York Times</w:t>
      </w:r>
      <w:r w:rsidRPr="00C961CF">
        <w:t xml:space="preserve"> in April 1969." </w:t>
      </w:r>
    </w:p>
    <w:p w14:paraId="492586CF" w14:textId="0429C33C" w:rsidR="006B3D93" w:rsidRDefault="006B3D93" w:rsidP="005733B2">
      <w:pPr>
        <w:pStyle w:val="ListParagraph"/>
        <w:numPr>
          <w:ilvl w:val="1"/>
          <w:numId w:val="30"/>
        </w:numPr>
      </w:pPr>
      <w:r>
        <w:t xml:space="preserve">1972: Mohawk Data Science </w:t>
      </w:r>
      <w:r>
        <w:fldChar w:fldCharType="begin"/>
      </w:r>
      <w:r w:rsidR="008C6A02">
        <w:instrText xml:space="preserve"> ADDIN ZOTERO_ITEM CSL_CITATION {"citationID":"MmgxSysB","properties":{"formattedCitation":"({\\i{}Data Systems} 1972)","plainCitation":"(Data Systems 1972)","noteIndex":0},"citationItems":[{"id":17684,"uris":["http://zotero.org/users/10812/items/DPRIER8I"],"uri":["http://zotero.org/users/10812/items/DPRIER8I"],"itemData":{"id":17684,"type":"book","language":"en","note":"Google-Books-ID: vV_yAAAAMAAJ","number-of-pages":"274","source":"Google Books","title":"Data Systems","issued":{"date-parts":[["1972"]]}}}],"schema":"https://github.com/citation-style-language/schema/raw/master/csl-citation.json"} </w:instrText>
      </w:r>
      <w:r>
        <w:fldChar w:fldCharType="separate"/>
      </w:r>
      <w:r w:rsidR="008C6A02" w:rsidRPr="008C6A02">
        <w:t>(</w:t>
      </w:r>
      <w:r w:rsidR="008C6A02" w:rsidRPr="008C6A02">
        <w:rPr>
          <w:i/>
          <w:iCs/>
        </w:rPr>
        <w:t>Data Systems</w:t>
      </w:r>
      <w:r w:rsidR="008C6A02" w:rsidRPr="008C6A02">
        <w:t xml:space="preserve"> 1972)</w:t>
      </w:r>
      <w:r>
        <w:fldChar w:fldCharType="end"/>
      </w:r>
      <w:r>
        <w:t>.</w:t>
      </w:r>
    </w:p>
    <w:p w14:paraId="3FB17EE1" w14:textId="77777777" w:rsidR="006B3D93" w:rsidRPr="00C961CF" w:rsidRDefault="006B3D93" w:rsidP="005733B2">
      <w:pPr>
        <w:pStyle w:val="ListParagraph"/>
        <w:numPr>
          <w:ilvl w:val="1"/>
          <w:numId w:val="30"/>
        </w:numPr>
      </w:pPr>
      <w:r>
        <w:lastRenderedPageBreak/>
        <w:t>First product was a data entry devices, converting key punches directly to tape.</w:t>
      </w:r>
    </w:p>
    <w:p w14:paraId="175D42C0" w14:textId="104223B9" w:rsidR="006B3D93" w:rsidRPr="007A00FD" w:rsidRDefault="006B3D93" w:rsidP="005733B2">
      <w:pPr>
        <w:pStyle w:val="ListParagraph"/>
        <w:numPr>
          <w:ilvl w:val="0"/>
          <w:numId w:val="30"/>
        </w:numPr>
      </w:pPr>
      <w:r>
        <w:t xml:space="preserve">1966: Reference to </w:t>
      </w:r>
      <w:r w:rsidRPr="00AA1512">
        <w:t xml:space="preserve">a </w:t>
      </w:r>
      <w:r>
        <w:t>“</w:t>
      </w:r>
      <w:r w:rsidRPr="00AA1512">
        <w:t>data science task group</w:t>
      </w:r>
      <w:r>
        <w:t xml:space="preserve">” associated with the DOD </w:t>
      </w:r>
      <w:r>
        <w:fldChar w:fldCharType="begin"/>
      </w:r>
      <w:r w:rsidR="008C6A02">
        <w:instrText xml:space="preserve"> ADDIN ZOTERO_ITEM CSL_CITATION {"citationID":"fZ9ScNs2","properties":{"formattedCitation":"(Crawford, Jr. 1974)","plainCitation":"(Crawford, Jr. 1974)","noteIndex":0},"citationItems":[{"id":17814,"uris":["http://zotero.org/users/10812/items/XXU6P556"],"uri":["http://zotero.org/users/10812/items/XXU6P556"],"itemData":{"id":17814,"type":"chapter","container-title":"Management of Data Elements in Information Processing, Proceedings","page":"51-57","title":"On the Connections between Data and Things in the Real World","author":[{"family":"Crawford, Jr.","given":"Perry"}],"issued":{"date-parts":[["1974"]]}}}],"schema":"https://github.com/citation-style-language/schema/raw/master/csl-citation.json"} </w:instrText>
      </w:r>
      <w:r>
        <w:fldChar w:fldCharType="separate"/>
      </w:r>
      <w:r w:rsidR="008C6A02">
        <w:rPr>
          <w:noProof/>
        </w:rPr>
        <w:t>(Crawford, Jr. 1974)</w:t>
      </w:r>
      <w:r>
        <w:fldChar w:fldCharType="end"/>
      </w:r>
      <w:r>
        <w:t>.</w:t>
      </w:r>
    </w:p>
    <w:p w14:paraId="6FD67E63" w14:textId="2C00BE03" w:rsidR="006B3D93" w:rsidRDefault="006B3D93" w:rsidP="005733B2">
      <w:pPr>
        <w:pStyle w:val="ListParagraph"/>
        <w:numPr>
          <w:ilvl w:val="0"/>
          <w:numId w:val="30"/>
        </w:numPr>
      </w:pPr>
      <w:r>
        <w:t xml:space="preserve">1970: Data Science Corporation </w:t>
      </w:r>
      <w:r>
        <w:fldChar w:fldCharType="begin"/>
      </w:r>
      <w:r w:rsidR="008C6A02">
        <w:instrText xml:space="preserve"> ADDIN ZOTERO_ITEM CSL_CITATION {"citationID":"LG1P5IeW","properties":{"formattedCitation":"({\\i{}Data Processing Magazine} 1970)","plainCitation":"(Data Processing Magazine 1970)","noteIndex":0},"citationItems":[{"id":17688,"uris":["http://zotero.org/users/10812/items/U4Q3A97S"],"uri":["http://zotero.org/users/10812/items/U4Q3A97S"],"itemData":{"id":17688,"type":"book","language":"en","note":"Google-Books-ID: 3JYgAAAAMAAJ","number-of-pages":"928","publisher":"American Data Processing, Incorporated","source":"Google Books","title":"Data Processing Magazine","issued":{"date-parts":[["1970"]]}}}],"schema":"https://github.com/citation-style-language/schema/raw/master/csl-citation.json"} </w:instrText>
      </w:r>
      <w:r>
        <w:fldChar w:fldCharType="separate"/>
      </w:r>
      <w:r w:rsidR="008C6A02" w:rsidRPr="008C6A02">
        <w:t>(</w:t>
      </w:r>
      <w:r w:rsidR="008C6A02" w:rsidRPr="008C6A02">
        <w:rPr>
          <w:i/>
          <w:iCs/>
        </w:rPr>
        <w:t>Data Processing Magazine</w:t>
      </w:r>
      <w:r w:rsidR="008C6A02" w:rsidRPr="008C6A02">
        <w:t xml:space="preserve"> 1970)</w:t>
      </w:r>
      <w:r>
        <w:fldChar w:fldCharType="end"/>
      </w:r>
      <w:r>
        <w:t xml:space="preserve">; Also </w:t>
      </w:r>
      <w:r>
        <w:fldChar w:fldCharType="begin"/>
      </w:r>
      <w:r w:rsidR="008C6A02">
        <w:instrText xml:space="preserve"> ADDIN ZOTERO_ITEM CSL_CITATION {"citationID":"dZ2neCWL","properties":{"formattedCitation":"({\\i{}Computer Industry Annual} 1971)","plainCitation":"(Computer Industry Annual 1971)","noteIndex":0},"citationItems":[{"id":17682,"uris":["http://zotero.org/users/10812/items/DKU7MKAJ"],"uri":["http://zotero.org/users/10812/items/DKU7MKAJ"],"itemData":{"id":17682,"type":"book","language":"en","note":"Google-Books-ID: qVcgAQAAIAAJ","number-of-pages":"618","publisher":"Computer Design Publishing Corporation","source":"Google Books","title":"Computer Industry Annual","issued":{"date-parts":[["1971"]]}}}],"schema":"https://github.com/citation-style-language/schema/raw/master/csl-citation.json"} </w:instrText>
      </w:r>
      <w:r>
        <w:fldChar w:fldCharType="separate"/>
      </w:r>
      <w:r w:rsidR="008C6A02" w:rsidRPr="008C6A02">
        <w:t>(</w:t>
      </w:r>
      <w:r w:rsidR="008C6A02" w:rsidRPr="008C6A02">
        <w:rPr>
          <w:i/>
          <w:iCs/>
        </w:rPr>
        <w:t>Computer Industry Annual</w:t>
      </w:r>
      <w:r w:rsidR="008C6A02" w:rsidRPr="008C6A02">
        <w:t xml:space="preserve"> 1971)</w:t>
      </w:r>
      <w:r>
        <w:fldChar w:fldCharType="end"/>
      </w:r>
      <w:r>
        <w:t>.</w:t>
      </w:r>
    </w:p>
    <w:p w14:paraId="12BB967A" w14:textId="50B9E9A7" w:rsidR="006B3D93" w:rsidRDefault="006B3D93" w:rsidP="005733B2">
      <w:pPr>
        <w:pStyle w:val="ListParagraph"/>
        <w:numPr>
          <w:ilvl w:val="0"/>
          <w:numId w:val="30"/>
        </w:numPr>
      </w:pPr>
      <w:r>
        <w:t xml:space="preserve">1977: Environmental Data Science as a subject header? Says “See Environmental Information Science” </w:t>
      </w:r>
      <w:r>
        <w:fldChar w:fldCharType="begin"/>
      </w:r>
      <w:r w:rsidR="008C6A02">
        <w:instrText xml:space="preserve"> ADDIN ZOTERO_ITEM CSL_CITATION {"citationID":"XZWTx3JR","properties":{"formattedCitation":"({\\i{}Library Journal} 1977)","plainCitation":"(Library Journal 1977)","noteIndex":0},"citationItems":[{"id":17680,"uris":["http://zotero.org/users/10812/items/YNNAJXCY"],"uri":["http://zotero.org/users/10812/items/YNNAJXCY"],"itemData":{"id":17680,"type":"book","language":"en","note":"Google-Books-ID: tl88AQAAIAAJ","number-of-pages":"552","publisher":"Library Journal","source":"Google Books","title":"Library Journal","issued":{"date-parts":[["1977"]]}}}],"schema":"https://github.com/citation-style-language/schema/raw/master/csl-citation.json"} </w:instrText>
      </w:r>
      <w:r>
        <w:fldChar w:fldCharType="separate"/>
      </w:r>
      <w:r w:rsidR="008C6A02" w:rsidRPr="008C6A02">
        <w:t>(</w:t>
      </w:r>
      <w:r w:rsidR="008C6A02" w:rsidRPr="008C6A02">
        <w:rPr>
          <w:i/>
          <w:iCs/>
        </w:rPr>
        <w:t>Library Journal</w:t>
      </w:r>
      <w:r w:rsidR="008C6A02" w:rsidRPr="008C6A02">
        <w:t xml:space="preserve"> 1977)</w:t>
      </w:r>
      <w:r>
        <w:fldChar w:fldCharType="end"/>
      </w:r>
      <w:r>
        <w:t>.</w:t>
      </w:r>
    </w:p>
    <w:p w14:paraId="41887932" w14:textId="59E7DBF3" w:rsidR="006B3D93" w:rsidRDefault="006B3D93" w:rsidP="005733B2">
      <w:pPr>
        <w:pStyle w:val="ListParagraph"/>
        <w:numPr>
          <w:ilvl w:val="0"/>
          <w:numId w:val="30"/>
        </w:numPr>
      </w:pPr>
      <w:r>
        <w:t>1977: As dissertation title: “</w:t>
      </w:r>
      <w:r w:rsidRPr="004E3322">
        <w:t>Nonparametric Statistical Data Science: A Unified Approach Based on Density Estimation and Testing for</w:t>
      </w:r>
      <w:r>
        <w:t xml:space="preserve"> ‘</w:t>
      </w:r>
      <w:r w:rsidRPr="004E3322">
        <w:t>White Noise</w:t>
      </w:r>
      <w:r>
        <w:t xml:space="preserve">’” </w:t>
      </w:r>
      <w:r>
        <w:fldChar w:fldCharType="begin"/>
      </w:r>
      <w:r w:rsidR="00E65B8C">
        <w:instrText xml:space="preserve"> ADDIN ZOTERO_ITEM CSL_CITATION {"citationID":"bfJnXssq","properties":{"formattedCitation":"(Parzen 1977)","plainCitation":"(Parzen 1977)","noteIndex":0},"citationItems":[{"id":17672,"uris":["http://zotero.org/users/10812/items/6AP83F2L"],"uri":["http://zotero.org/users/10812/items/6AP83F2L"],"itemData":{"id":17672,"type":"report","publisher":"STATE UNIV OF NEW YORK AT BUFFALO AMHERST STATISTICAL SCIENCE DIV","source":"Google Scholar","title":"Nonparametric Statistical Data Science: A Unified Approach Based on Density Estimation and Testing for'White Noise'.","title-short":"Nonparametric Statistical Data Science","author":[{"family":"Parzen","given":"Emanuel"}],"issued":{"date-parts":[["1977"]]}}}],"schema":"https://github.com/citation-style-language/schema/raw/master/csl-citation.json"} </w:instrText>
      </w:r>
      <w:r>
        <w:fldChar w:fldCharType="separate"/>
      </w:r>
      <w:r w:rsidR="008C6A02">
        <w:rPr>
          <w:noProof/>
        </w:rPr>
        <w:t>(Parzen 1977)</w:t>
      </w:r>
      <w:r>
        <w:fldChar w:fldCharType="end"/>
      </w:r>
      <w:r>
        <w:t>.</w:t>
      </w:r>
    </w:p>
    <w:p w14:paraId="2B9E59D1" w14:textId="65364592" w:rsidR="006B3D93" w:rsidRDefault="006B3D93" w:rsidP="005733B2">
      <w:pPr>
        <w:pStyle w:val="ListParagraph"/>
        <w:numPr>
          <w:ilvl w:val="0"/>
          <w:numId w:val="30"/>
        </w:numPr>
      </w:pPr>
      <w:r>
        <w:t xml:space="preserve">1977: Carroll Data Science Corporation </w:t>
      </w:r>
      <w:r>
        <w:fldChar w:fldCharType="begin"/>
      </w:r>
      <w:r w:rsidR="008C6A02">
        <w:instrText xml:space="preserve"> ADDIN ZOTERO_ITEM CSL_CITATION {"citationID":"2McgmOb9","properties":{"formattedCitation":"(Office 1979)","plainCitation":"(Office 1979)","noteIndex":0},"citationItems":[{"id":17678,"uris":["http://zotero.org/users/10812/items/EGAGCAB2"],"uri":["http://zotero.org/users/10812/items/EGAGCAB2"],"itemData":{"id":17678,"type":"book","language":"en","note":"Google-Books-ID: VUIhAQAAIAAJ","number-of-pages":"1914","publisher":"Copyright Office, Library of Congress","source":"Google Books","title":"Catalog of Copyright Entries. Third Series: 1977: July-December: Index","title-short":"Catalog of Copyright Entries. Third Series","author":[{"family":"Office","given":"Library of Congress Copyright"}],"issued":{"date-parts":[["1979"]]}}}],"schema":"https://github.com/citation-style-language/schema/raw/master/csl-citation.json"} </w:instrText>
      </w:r>
      <w:r>
        <w:fldChar w:fldCharType="separate"/>
      </w:r>
      <w:r w:rsidR="008C6A02">
        <w:rPr>
          <w:noProof/>
        </w:rPr>
        <w:t>(Office 1979)</w:t>
      </w:r>
      <w:r>
        <w:fldChar w:fldCharType="end"/>
      </w:r>
      <w:r>
        <w:t>.</w:t>
      </w:r>
    </w:p>
    <w:p w14:paraId="7DA9ECBD" w14:textId="77777777" w:rsidR="00232BC5" w:rsidRDefault="00232BC5" w:rsidP="00220538">
      <w:pPr>
        <w:pStyle w:val="Heading2"/>
      </w:pPr>
      <w:bookmarkStart w:id="600" w:name="_Toc48290968"/>
      <w:r>
        <w:t xml:space="preserve">Aside: </w:t>
      </w:r>
      <w:r w:rsidRPr="00336FA9">
        <w:t>CODATA</w:t>
      </w:r>
      <w:r>
        <w:t xml:space="preserve"> and Journals</w:t>
      </w:r>
      <w:bookmarkEnd w:id="600"/>
    </w:p>
    <w:p w14:paraId="7AEBFB4E" w14:textId="7DD87D1F" w:rsidR="00232BC5" w:rsidRDefault="00232BC5" w:rsidP="00232BC5">
      <w:r>
        <w:t xml:space="preserve">During this time, data science continues to be used in the original sense. </w:t>
      </w:r>
    </w:p>
    <w:p w14:paraId="75451342" w14:textId="2B9A0B14" w:rsidR="00987DE8" w:rsidRDefault="00987DE8" w:rsidP="00091EB0">
      <w:pPr>
        <w:pStyle w:val="Extract"/>
      </w:pPr>
      <w:r>
        <w:t xml:space="preserve">As one means of raising the profile of data science it was decided to initiate a biennial CODATA Prize, to be awarded at future General Conferences to individual scientists nominated by their colleagues in recognition of exceptional contributions in the area of scientific data. Another indicator of the impact of the Internet on the world of data was the agreement to explore the implementation of an electronic CODATA Data Journal. </w:t>
      </w:r>
      <w:r>
        <w:fldChar w:fldCharType="begin"/>
      </w:r>
      <w:r>
        <w:instrText xml:space="preserve"> ADDIN ZOTERO_ITEM CSL_CITATION {"citationID":"lKz4XFMB","properties":{"formattedCitation":"(Lide and Wood 2012)","plainCitation":"(Lide and Wood 2012)","dontUpdate":true,"noteIndex":0},"citationItems":[{"id":17532,"uris":["http://zotero.org/users/10812/items/EY6J3WMC"],"uri":["http://zotero.org/users/10812/items/EY6J3WMC"],"itemData":{"id":17532,"type":"book","event-place":"Paris, France","ISBN":"978-0-9917424-0-0","publisher":"CODATA","publisher-place":"Paris, France","title":"CODATA @ 45 Years: The Story of the ICSU Committee on Data for Science and Technology (CODATA) from 1966 to 2010","URL":"https://books.google.com/books/about/CODATA_45_Years.html?id=NjA8kgEACAAJ&amp;utm_source=gb-gplus-shareCODATA","author":[{"family":"Lide","given":"David R."},{"family":"Wood","given":"Gordon H."}],"accessed":{"date-parts":[["2020",5,23]]},"issued":{"date-parts":[["2012"]]}}}],"schema":"https://github.com/citation-style-language/schema/raw/master/csl-citation.json"} </w:instrText>
      </w:r>
      <w:r>
        <w:fldChar w:fldCharType="separate"/>
      </w:r>
      <w:r>
        <w:rPr>
          <w:noProof/>
        </w:rPr>
        <w:t>(Lide and Wood 2012: 31)</w:t>
      </w:r>
      <w:r>
        <w:fldChar w:fldCharType="end"/>
      </w:r>
    </w:p>
    <w:p w14:paraId="1A442BC0" w14:textId="77777777" w:rsidR="00232BC5" w:rsidRDefault="00232BC5" w:rsidP="005733B2">
      <w:pPr>
        <w:pStyle w:val="ListParagraph"/>
        <w:numPr>
          <w:ilvl w:val="2"/>
          <w:numId w:val="26"/>
        </w:numPr>
      </w:pPr>
      <w:r>
        <w:t xml:space="preserve">Stands for Committee on </w:t>
      </w:r>
      <w:r w:rsidRPr="009D17DC">
        <w:rPr>
          <w:i/>
          <w:iCs/>
        </w:rPr>
        <w:t>Data for Science</w:t>
      </w:r>
      <w:r>
        <w:t xml:space="preserve"> and Technology.</w:t>
      </w:r>
    </w:p>
    <w:p w14:paraId="444F1CA6" w14:textId="77777777" w:rsidR="00232BC5" w:rsidRDefault="00232BC5" w:rsidP="005733B2">
      <w:pPr>
        <w:pStyle w:val="ListParagraph"/>
        <w:numPr>
          <w:ilvl w:val="2"/>
          <w:numId w:val="26"/>
        </w:numPr>
      </w:pPr>
      <w:r>
        <w:t xml:space="preserve">Founded in 1966. </w:t>
      </w:r>
    </w:p>
    <w:p w14:paraId="2A0AD31D" w14:textId="77777777" w:rsidR="00232BC5" w:rsidRDefault="00232BC5" w:rsidP="005733B2">
      <w:pPr>
        <w:pStyle w:val="ListParagraph"/>
        <w:numPr>
          <w:ilvl w:val="2"/>
          <w:numId w:val="26"/>
        </w:numPr>
      </w:pPr>
      <w:r>
        <w:t>By scientists concerned with problems relating to the management of data, such as data compilation.</w:t>
      </w:r>
    </w:p>
    <w:p w14:paraId="7C51CBF5" w14:textId="77777777" w:rsidR="00232BC5" w:rsidRDefault="00232BC5" w:rsidP="005733B2">
      <w:pPr>
        <w:pStyle w:val="ListParagraph"/>
        <w:numPr>
          <w:ilvl w:val="1"/>
          <w:numId w:val="26"/>
        </w:numPr>
      </w:pPr>
      <w:r w:rsidRPr="0020669C">
        <w:rPr>
          <w:sz w:val="22"/>
          <w:szCs w:val="22"/>
        </w:rPr>
        <w:t xml:space="preserve">CODATA </w:t>
      </w:r>
      <w:r>
        <w:t xml:space="preserve">creates the </w:t>
      </w:r>
      <w:r w:rsidRPr="00F87C52">
        <w:rPr>
          <w:i/>
          <w:iCs/>
        </w:rPr>
        <w:t>Data Science</w:t>
      </w:r>
      <w:r>
        <w:rPr>
          <w:i/>
          <w:iCs/>
        </w:rPr>
        <w:t xml:space="preserve"> Journal</w:t>
      </w:r>
      <w:r>
        <w:t xml:space="preserve"> which still exists.</w:t>
      </w:r>
    </w:p>
    <w:p w14:paraId="690A80B2" w14:textId="77777777" w:rsidR="00232BC5" w:rsidRDefault="00232BC5" w:rsidP="005733B2">
      <w:pPr>
        <w:pStyle w:val="ListParagraph"/>
        <w:numPr>
          <w:ilvl w:val="2"/>
          <w:numId w:val="26"/>
        </w:numPr>
      </w:pPr>
      <w:r>
        <w:t>Not to be confused with</w:t>
      </w:r>
    </w:p>
    <w:p w14:paraId="52F80EE5" w14:textId="77777777" w:rsidR="00232BC5" w:rsidRDefault="00232BC5" w:rsidP="005733B2">
      <w:pPr>
        <w:pStyle w:val="ListParagraph"/>
        <w:numPr>
          <w:ilvl w:val="3"/>
          <w:numId w:val="26"/>
        </w:numPr>
      </w:pPr>
      <w:r>
        <w:t xml:space="preserve">2002: Journal of Data Science </w:t>
      </w:r>
      <w:hyperlink r:id="rId31" w:history="1">
        <w:r w:rsidRPr="001B4B58">
          <w:rPr>
            <w:rStyle w:val="Hyperlink"/>
          </w:rPr>
          <w:t>http://www.jds-online.com/</w:t>
        </w:r>
      </w:hyperlink>
      <w:r>
        <w:t xml:space="preserve"> </w:t>
      </w:r>
    </w:p>
    <w:p w14:paraId="1160460E" w14:textId="77777777" w:rsidR="00232BC5" w:rsidRDefault="00232BC5" w:rsidP="005733B2">
      <w:pPr>
        <w:pStyle w:val="ListParagraph"/>
        <w:numPr>
          <w:ilvl w:val="3"/>
          <w:numId w:val="26"/>
        </w:numPr>
      </w:pPr>
      <w:r>
        <w:t xml:space="preserve">2017: Data Science </w:t>
      </w:r>
      <w:hyperlink r:id="rId32" w:history="1">
        <w:r w:rsidRPr="001B4B58">
          <w:rPr>
            <w:rStyle w:val="Hyperlink"/>
          </w:rPr>
          <w:t>https://datasciencehub.net/</w:t>
        </w:r>
      </w:hyperlink>
      <w:r>
        <w:t xml:space="preserve"> </w:t>
      </w:r>
    </w:p>
    <w:p w14:paraId="356C38EA" w14:textId="77777777" w:rsidR="00232BC5" w:rsidRDefault="00232BC5" w:rsidP="005733B2">
      <w:pPr>
        <w:pStyle w:val="ListParagraph"/>
        <w:numPr>
          <w:ilvl w:val="3"/>
          <w:numId w:val="26"/>
        </w:numPr>
      </w:pPr>
      <w:r>
        <w:t xml:space="preserve">2020: International Journal of Data Science and Analytics </w:t>
      </w:r>
      <w:hyperlink r:id="rId33" w:history="1">
        <w:r w:rsidRPr="001B4B58">
          <w:rPr>
            <w:rStyle w:val="Hyperlink"/>
          </w:rPr>
          <w:t>https://www.springer.com/journal/41060/</w:t>
        </w:r>
      </w:hyperlink>
      <w:r>
        <w:t xml:space="preserve"> </w:t>
      </w:r>
    </w:p>
    <w:p w14:paraId="13D03AD5" w14:textId="77777777" w:rsidR="00232BC5" w:rsidRDefault="00232BC5" w:rsidP="005733B2">
      <w:pPr>
        <w:pStyle w:val="ListParagraph"/>
        <w:numPr>
          <w:ilvl w:val="2"/>
          <w:numId w:val="26"/>
        </w:numPr>
      </w:pPr>
      <w:r>
        <w:t>Founded in 2002; Relaunched in 2014.</w:t>
      </w:r>
    </w:p>
    <w:p w14:paraId="366DBE58" w14:textId="77777777" w:rsidR="00232BC5" w:rsidRDefault="00232BC5" w:rsidP="005733B2">
      <w:pPr>
        <w:pStyle w:val="ListParagraph"/>
        <w:numPr>
          <w:ilvl w:val="2"/>
          <w:numId w:val="26"/>
        </w:numPr>
      </w:pPr>
      <w:r>
        <w:t xml:space="preserve">Website </w:t>
      </w:r>
      <w:hyperlink r:id="rId34" w:history="1">
        <w:r w:rsidRPr="001B4B58">
          <w:rPr>
            <w:rStyle w:val="Hyperlink"/>
          </w:rPr>
          <w:t>https://datascience.codata.org/</w:t>
        </w:r>
      </w:hyperlink>
      <w:r>
        <w:t xml:space="preserve"> </w:t>
      </w:r>
    </w:p>
    <w:p w14:paraId="2B2BFBF4" w14:textId="77777777" w:rsidR="00232BC5" w:rsidRDefault="00232BC5" w:rsidP="005733B2">
      <w:pPr>
        <w:pStyle w:val="ListParagraph"/>
        <w:numPr>
          <w:ilvl w:val="2"/>
          <w:numId w:val="26"/>
        </w:numPr>
      </w:pPr>
      <w:r>
        <w:t>From “About this Journal”: “</w:t>
      </w:r>
      <w:r w:rsidRPr="00DA32C5">
        <w:t xml:space="preserve">The </w:t>
      </w:r>
      <w:r w:rsidRPr="00DA32C5">
        <w:rPr>
          <w:sz w:val="22"/>
          <w:szCs w:val="22"/>
        </w:rPr>
        <w:t>CODATA </w:t>
      </w:r>
      <w:r w:rsidRPr="00DA32C5">
        <w:rPr>
          <w:i/>
          <w:iCs/>
        </w:rPr>
        <w:t>Data Science Journal</w:t>
      </w:r>
      <w:r w:rsidRPr="00DA32C5">
        <w:t xml:space="preserve"> is a peer reviewed, open access, electronic journal, </w:t>
      </w:r>
      <w:r w:rsidRPr="00C12B6C">
        <w:t xml:space="preserve">publishing papers on </w:t>
      </w:r>
      <w:r w:rsidRPr="00DA32C5">
        <w:rPr>
          <w:b/>
          <w:bCs/>
        </w:rPr>
        <w:t xml:space="preserve">the management, dissemination, use and reuse of research data and </w:t>
      </w:r>
      <w:r w:rsidRPr="00DA32C5">
        <w:rPr>
          <w:b/>
          <w:bCs/>
        </w:rPr>
        <w:lastRenderedPageBreak/>
        <w:t>databases</w:t>
      </w:r>
      <w:r w:rsidRPr="00C12B6C">
        <w:t xml:space="preserve"> across all research domains, including science, technology, the humanities and the arts.</w:t>
      </w:r>
      <w:r>
        <w:t>”</w:t>
      </w:r>
    </w:p>
    <w:p w14:paraId="516D8C24" w14:textId="77777777" w:rsidR="00232BC5" w:rsidRPr="00BA346F" w:rsidRDefault="00232BC5" w:rsidP="005733B2">
      <w:pPr>
        <w:pStyle w:val="ListParagraph"/>
        <w:numPr>
          <w:ilvl w:val="2"/>
          <w:numId w:val="26"/>
        </w:numPr>
      </w:pPr>
      <w:r>
        <w:t>From “Revised Focus and Scope”: “</w:t>
      </w:r>
      <w:r w:rsidRPr="00E1016F">
        <w:t>We primarily want to </w:t>
      </w:r>
      <w:r w:rsidRPr="00DA32C5">
        <w:rPr>
          <w:b/>
          <w:bCs/>
        </w:rPr>
        <w:t>specify</w:t>
      </w:r>
      <w:r w:rsidRPr="00E1016F">
        <w:t xml:space="preserve"> our definition of </w:t>
      </w:r>
      <w:r>
        <w:t>‘</w:t>
      </w:r>
      <w:r w:rsidRPr="00E1016F">
        <w:t>data science</w:t>
      </w:r>
      <w:r>
        <w:t>’</w:t>
      </w:r>
      <w:r w:rsidRPr="00E1016F">
        <w:t xml:space="preserve"> as the classic sense of </w:t>
      </w:r>
      <w:r w:rsidRPr="00DA32C5">
        <w:rPr>
          <w:b/>
          <w:bCs/>
        </w:rPr>
        <w:t>the science of data practices that advance human understanding and knowledge</w:t>
      </w:r>
      <w:r w:rsidRPr="00E1016F">
        <w:t xml:space="preserve"> — the evidence-based study of the socio-technical developments and transformations that affect science policy; the conduct and methods of research; and the data systems, standards, and infrastructure that are integral to research.</w:t>
      </w:r>
      <w:r>
        <w:t xml:space="preserve">” </w:t>
      </w:r>
    </w:p>
    <w:p w14:paraId="72A62C5F" w14:textId="1E7F6D52" w:rsidR="00232BC5" w:rsidRDefault="00232BC5" w:rsidP="005733B2">
      <w:pPr>
        <w:pStyle w:val="ListParagraph"/>
        <w:numPr>
          <w:ilvl w:val="2"/>
          <w:numId w:val="26"/>
        </w:numPr>
      </w:pPr>
      <w:r>
        <w:t>“</w:t>
      </w:r>
      <w:r w:rsidRPr="0079689B">
        <w:t xml:space="preserve">Convened November 1998 in New Delhi, the 16th </w:t>
      </w:r>
      <w:r w:rsidRPr="0020669C">
        <w:rPr>
          <w:sz w:val="22"/>
          <w:szCs w:val="22"/>
        </w:rPr>
        <w:t xml:space="preserve">CODATA </w:t>
      </w:r>
      <w:r w:rsidRPr="0079689B">
        <w:t xml:space="preserve">Conference </w:t>
      </w:r>
      <w:proofErr w:type="spellStart"/>
      <w:r w:rsidRPr="0079689B">
        <w:t>focussed</w:t>
      </w:r>
      <w:proofErr w:type="spellEnd"/>
      <w:r w:rsidRPr="0079689B">
        <w:t xml:space="preserve"> </w:t>
      </w:r>
      <w:r>
        <w:t xml:space="preserve">[sic] </w:t>
      </w:r>
      <w:r w:rsidRPr="0079689B">
        <w:t xml:space="preserve">on Scientific and Technical Data and Communication for the Sustainable Development of Nations – Data Management in the Evolving Information Society. Approximately 170 participants, 70 of whom represented 20 countries along with 100 from India, attended the 13 plenary oral sessions and two poster sessions. The exchange of information and ideas covered recent revolutionary developments and applications reflecting the innovative changes and rapidly increasing importance of data science, </w:t>
      </w:r>
      <w:r w:rsidRPr="005B589B">
        <w:rPr>
          <w:i/>
          <w:iCs/>
        </w:rPr>
        <w:t>including databases, management, training, and sources in the Computer Age</w:t>
      </w:r>
      <w:r w:rsidRPr="0079689B">
        <w:t xml:space="preserve">. In this context the valuable role played by </w:t>
      </w:r>
      <w:r w:rsidRPr="0020669C">
        <w:rPr>
          <w:sz w:val="22"/>
          <w:szCs w:val="22"/>
        </w:rPr>
        <w:t xml:space="preserve">CODATA </w:t>
      </w:r>
      <w:r w:rsidRPr="0079689B">
        <w:t xml:space="preserve">in fostering conscientious use and development of Data Science in an international setting was evident – a practical demonstration and reinforcement of </w:t>
      </w:r>
      <w:r w:rsidRPr="0020669C">
        <w:rPr>
          <w:sz w:val="22"/>
          <w:szCs w:val="22"/>
        </w:rPr>
        <w:t>CODATA</w:t>
      </w:r>
      <w:r w:rsidRPr="0079689B">
        <w:t>’s raison d’être.</w:t>
      </w:r>
      <w:r>
        <w:t xml:space="preserve">” </w:t>
      </w:r>
      <w:r>
        <w:fldChar w:fldCharType="begin"/>
      </w:r>
      <w:r>
        <w:instrText xml:space="preserve"> ADDIN ZOTERO_ITEM CSL_CITATION {"citationID":"tJWvhkMG","properties":{"formattedCitation":"(Lide and Wood 2012)","plainCitation":"(Lide and Wood 2012)","dontUpdate":true,"noteIndex":0},"citationItems":[{"id":17532,"uris":["http://zotero.org/users/10812/items/EY6J3WMC"],"uri":["http://zotero.org/users/10812/items/EY6J3WMC"],"itemData":{"id":17532,"type":"book","event-place":"Paris, France","ISBN":"978-0-9917424-0-0","publisher":"CODATA","publisher-place":"Paris, France","title":"CODATA @ 45 Years: The Story of the ICSU Committee on Data for Science and Technology (CODATA) from 1966 to 2010","URL":"https://books.google.com/books/about/CODATA_45_Years.html?id=NjA8kgEACAAJ&amp;utm_source=gb-gplus-shareCODATA","author":[{"family":"Lide","given":"David R."},{"family":"Wood","given":"Gordon H."}],"accessed":{"date-parts":[["2020",5,23]]},"issued":{"date-parts":[["2012"]]}}}],"schema":"https://github.com/citation-style-language/schema/raw/master/csl-citation.json"} </w:instrText>
      </w:r>
      <w:r>
        <w:fldChar w:fldCharType="separate"/>
      </w:r>
      <w:r>
        <w:rPr>
          <w:noProof/>
        </w:rPr>
        <w:t>(Lide and Wood 2012; emphasis added)</w:t>
      </w:r>
      <w:r>
        <w:fldChar w:fldCharType="end"/>
      </w:r>
    </w:p>
    <w:p w14:paraId="1991B3F0" w14:textId="55A51BCC" w:rsidR="00AF1B9E" w:rsidRDefault="00AF1B9E" w:rsidP="00AF1B9E">
      <w:pPr>
        <w:pStyle w:val="Heading2"/>
      </w:pPr>
      <w:bookmarkStart w:id="601" w:name="_Toc48290969"/>
      <w:r>
        <w:t>Notes on Hayashi</w:t>
      </w:r>
      <w:bookmarkEnd w:id="601"/>
    </w:p>
    <w:p w14:paraId="3894BDF8" w14:textId="77777777" w:rsidR="00AF1B9E" w:rsidRDefault="00AF1B9E" w:rsidP="00AF1B9E">
      <w:pPr>
        <w:pStyle w:val="Extract"/>
        <w:rPr>
          <w:rStyle w:val="Subtitle2"/>
        </w:rPr>
      </w:pPr>
      <w:r>
        <w:rPr>
          <w:rStyle w:val="Subtitle2"/>
        </w:rPr>
        <w:t>In the development of data analysis, the following tendency is often found, that is to say, data analysists have come to manipulate or handle only existing data without taking into consideration both the quality of the data and the meaning of the data, to cope with the methodological problem based on unrealistic artificial data with simple structure, to make efforts only for the refinement of convenient and serviceable computer software and to imitate popular ideas of mathematical statistics without considering the essential meaning.</w:t>
      </w:r>
    </w:p>
    <w:p w14:paraId="3D48B21A" w14:textId="15635BFA" w:rsidR="00AF1B9E" w:rsidRDefault="00AF1B9E" w:rsidP="00AF1B9E">
      <w:pPr>
        <w:pStyle w:val="Extract"/>
        <w:rPr>
          <w:rStyle w:val="Subtitle2"/>
        </w:rPr>
      </w:pPr>
      <w:r>
        <w:rPr>
          <w:rStyle w:val="Subtitle2"/>
        </w:rPr>
        <w:t xml:space="preserve">As this differentiation proceeds with specialization, the innovator of useful methods of statistics and data analysis seem to disappear and signs of stagnation appear. The reason is that the essential aim of analysis of phenomena with data has been forgotten. For extensive and profound development of intrinsically useful methods of statistics and data analysis beyond the present state, the unification of statistics and data analysis is necessary. For this purpose, the construction of a new point of view or a new paradigm is a crucial problem. So, I will present “Data Science” as a new concept </w:t>
      </w:r>
      <w:r>
        <w:rPr>
          <w:rStyle w:val="Subtitle2"/>
        </w:rPr>
        <w:fldChar w:fldCharType="begin"/>
      </w:r>
      <w:r w:rsidR="00080758">
        <w:rPr>
          <w:rStyle w:val="Subtitle2"/>
        </w:rPr>
        <w:instrText xml:space="preserve"> ADDIN ZOTERO_ITEM CSL_CITATION {"citationID":"EQQYoUUG","properties":{"formattedCitation":"(Hayashi 1998)","plainCitation":"(Hayashi 1998)","dontUpdate":true,"noteIndex":0},"citationItems":[{"id":15442,"uris":["http://zotero.org/users/10812/items/PWS76QZR"],"uri":["http://zotero.org/users/10812/items/PWS76QZR"],"itemData":{"id":15442,"type":"paper-conference","abstract":"SummaryData Science is not only a synthetic concept to unify statistics, data analysis and their related methods but also comprises its results. It includes three phases, design for data, collection of data, and analysis on data. Fundamental concepts and various methods based on it are discussed with a heuristic example.","collection-title":"Studies in Classification, Data Analysis, and Knowledge Organization","container-title":"Data Science, Classification, and Related Methods","ISBN":"978-4-431-65950-1","language":"en","page":"40-51","publisher":"Springer Japan","source":"Springer Link","title":"What is Data Science? Fundamental Concepts and a Heuristic Example","title-short":"What is Data Science ?","author":[{"family":"Hayashi","given":"Chikio"}],"editor":[{"family":"Hayashi","given":"Chikio"},{"family":"Yajima","given":"Keiji"},{"family":"Bock","given":"Hans-Hermann"},{"family":"Ohsumi","given":"Noboru"},{"family":"Tanaka","given":"Yutaka"},{"family":"Baba","given":"Yasumasa"}],"issued":{"date-parts":[["1998"]]}}}],"schema":"https://github.com/citation-style-language/schema/raw/master/csl-citation.json"} </w:instrText>
      </w:r>
      <w:r>
        <w:rPr>
          <w:rStyle w:val="Subtitle2"/>
        </w:rPr>
        <w:fldChar w:fldCharType="separate"/>
      </w:r>
      <w:r>
        <w:rPr>
          <w:rStyle w:val="Subtitle2"/>
          <w:noProof/>
        </w:rPr>
        <w:t>(Hayashi 1998: 40)</w:t>
      </w:r>
      <w:r>
        <w:rPr>
          <w:rStyle w:val="Subtitle2"/>
        </w:rPr>
        <w:fldChar w:fldCharType="end"/>
      </w:r>
      <w:r>
        <w:rPr>
          <w:rStyle w:val="Subtitle2"/>
        </w:rPr>
        <w:t>.</w:t>
      </w:r>
    </w:p>
    <w:p w14:paraId="28E57593" w14:textId="77777777" w:rsidR="00AF1B9E" w:rsidRDefault="00AF1B9E" w:rsidP="005733B2">
      <w:pPr>
        <w:pStyle w:val="BodyText"/>
        <w:numPr>
          <w:ilvl w:val="0"/>
          <w:numId w:val="35"/>
        </w:numPr>
        <w:rPr>
          <w:rStyle w:val="Subtitle2"/>
        </w:rPr>
      </w:pPr>
      <w:r>
        <w:rPr>
          <w:rStyle w:val="Subtitle2"/>
        </w:rPr>
        <w:t xml:space="preserve">Field characterized by a split MS and DS which has produced </w:t>
      </w:r>
      <w:r w:rsidRPr="00BC336E">
        <w:rPr>
          <w:rStyle w:val="Subtitle2"/>
          <w:b/>
          <w:bCs/>
        </w:rPr>
        <w:t>stagnation</w:t>
      </w:r>
      <w:r>
        <w:rPr>
          <w:rStyle w:val="Subtitle2"/>
        </w:rPr>
        <w:t>; they must be unified</w:t>
      </w:r>
    </w:p>
    <w:p w14:paraId="05DC51FC" w14:textId="77777777" w:rsidR="00AF1B9E" w:rsidRDefault="00AF1B9E" w:rsidP="005733B2">
      <w:pPr>
        <w:pStyle w:val="BodyText"/>
        <w:numPr>
          <w:ilvl w:val="1"/>
          <w:numId w:val="35"/>
        </w:numPr>
        <w:rPr>
          <w:rStyle w:val="Subtitle2"/>
        </w:rPr>
      </w:pPr>
      <w:r>
        <w:rPr>
          <w:rStyle w:val="Subtitle2"/>
        </w:rPr>
        <w:lastRenderedPageBreak/>
        <w:t>Mathematics statistics (MS) and data analysis (DS) are separate</w:t>
      </w:r>
    </w:p>
    <w:p w14:paraId="7041F242" w14:textId="77777777" w:rsidR="00AF1B9E" w:rsidRDefault="00AF1B9E" w:rsidP="005733B2">
      <w:pPr>
        <w:pStyle w:val="BodyText"/>
        <w:numPr>
          <w:ilvl w:val="2"/>
          <w:numId w:val="35"/>
        </w:numPr>
        <w:rPr>
          <w:rStyle w:val="Subtitle2"/>
        </w:rPr>
      </w:pPr>
      <w:r>
        <w:rPr>
          <w:rStyle w:val="Subtitle2"/>
        </w:rPr>
        <w:t>MS focused on inference, precision in models, exactness and mathematical refinement, therefore removed from reality</w:t>
      </w:r>
    </w:p>
    <w:p w14:paraId="2CF7B348" w14:textId="77777777" w:rsidR="00AF1B9E" w:rsidRDefault="00AF1B9E" w:rsidP="005733B2">
      <w:pPr>
        <w:pStyle w:val="BodyText"/>
        <w:numPr>
          <w:ilvl w:val="2"/>
          <w:numId w:val="35"/>
        </w:numPr>
        <w:rPr>
          <w:rStyle w:val="Subtitle2"/>
        </w:rPr>
      </w:pPr>
      <w:r>
        <w:rPr>
          <w:rStyle w:val="Subtitle2"/>
        </w:rPr>
        <w:t>DA in fields disregarded by MS, solves complicated problems, not always based on inference but descriptive</w:t>
      </w:r>
    </w:p>
    <w:p w14:paraId="35A59AD0" w14:textId="77777777" w:rsidR="00AF1B9E" w:rsidRDefault="00AF1B9E" w:rsidP="005733B2">
      <w:pPr>
        <w:pStyle w:val="BodyText"/>
        <w:numPr>
          <w:ilvl w:val="3"/>
          <w:numId w:val="35"/>
        </w:numPr>
        <w:rPr>
          <w:rStyle w:val="Subtitle2"/>
        </w:rPr>
      </w:pPr>
      <w:r>
        <w:rPr>
          <w:rStyle w:val="Subtitle2"/>
        </w:rPr>
        <w:t>Often work with existing data without understanding its quality or meaning to cope with unrealistic and simply structured artificial data (as used by MS?)</w:t>
      </w:r>
    </w:p>
    <w:p w14:paraId="2D30E63F" w14:textId="77777777" w:rsidR="00AF1B9E" w:rsidRDefault="00AF1B9E" w:rsidP="005733B2">
      <w:pPr>
        <w:pStyle w:val="BodyText"/>
        <w:numPr>
          <w:ilvl w:val="3"/>
          <w:numId w:val="35"/>
        </w:numPr>
        <w:rPr>
          <w:rStyle w:val="Subtitle2"/>
        </w:rPr>
      </w:pPr>
      <w:r>
        <w:rPr>
          <w:rStyle w:val="Subtitle2"/>
        </w:rPr>
        <w:t xml:space="preserve">Focused on the refinement of convenient and serviceable computer software </w:t>
      </w:r>
      <w:r w:rsidRPr="008377FD">
        <w:rPr>
          <w:rStyle w:val="Subtitle2"/>
          <w:rFonts w:ascii="Wingdings" w:eastAsia="Wingdings" w:hAnsi="Wingdings" w:cs="Wingdings"/>
        </w:rPr>
        <w:t>ß</w:t>
      </w:r>
      <w:r>
        <w:rPr>
          <w:rStyle w:val="Subtitle2"/>
        </w:rPr>
        <w:t xml:space="preserve"> THIS IS KEY</w:t>
      </w:r>
    </w:p>
    <w:p w14:paraId="47FDB9B5" w14:textId="77777777" w:rsidR="00AF1B9E" w:rsidRDefault="00AF1B9E" w:rsidP="005733B2">
      <w:pPr>
        <w:pStyle w:val="BodyText"/>
        <w:numPr>
          <w:ilvl w:val="3"/>
          <w:numId w:val="35"/>
        </w:numPr>
        <w:rPr>
          <w:rStyle w:val="Subtitle2"/>
        </w:rPr>
      </w:pPr>
      <w:r>
        <w:rPr>
          <w:rStyle w:val="Subtitle2"/>
        </w:rPr>
        <w:t>Imitate popular ideas of MS without understanding their meaning</w:t>
      </w:r>
    </w:p>
    <w:p w14:paraId="6BCA1EC8" w14:textId="77777777" w:rsidR="00AF1B9E" w:rsidRDefault="00AF1B9E" w:rsidP="005733B2">
      <w:pPr>
        <w:pStyle w:val="BodyText"/>
        <w:numPr>
          <w:ilvl w:val="2"/>
          <w:numId w:val="35"/>
        </w:numPr>
        <w:rPr>
          <w:rStyle w:val="Subtitle2"/>
        </w:rPr>
      </w:pPr>
      <w:r>
        <w:rPr>
          <w:rStyle w:val="Subtitle2"/>
        </w:rPr>
        <w:t xml:space="preserve">It is important to understand what DA means in this context — not identical to Tukey’s usage … French and Japanese inflections … See Tukey’s comment to </w:t>
      </w:r>
      <w:proofErr w:type="spellStart"/>
      <w:r>
        <w:rPr>
          <w:rStyle w:val="Subtitle2"/>
        </w:rPr>
        <w:t>Parzen’s</w:t>
      </w:r>
      <w:proofErr w:type="spellEnd"/>
      <w:r>
        <w:rPr>
          <w:rStyle w:val="Subtitle2"/>
        </w:rPr>
        <w:t xml:space="preserve"> essay.</w:t>
      </w:r>
    </w:p>
    <w:p w14:paraId="440BCA2E" w14:textId="77777777" w:rsidR="00AF1B9E" w:rsidRDefault="00AF1B9E" w:rsidP="005733B2">
      <w:pPr>
        <w:pStyle w:val="BodyText"/>
        <w:numPr>
          <w:ilvl w:val="2"/>
          <w:numId w:val="35"/>
        </w:numPr>
        <w:rPr>
          <w:rStyle w:val="Subtitle2"/>
        </w:rPr>
      </w:pPr>
      <w:r>
        <w:rPr>
          <w:rStyle w:val="Subtitle2"/>
        </w:rPr>
        <w:t xml:space="preserve">With specialization this separation is increased, thus innovation is disappearing — </w:t>
      </w:r>
      <w:r w:rsidRPr="00BC336E">
        <w:rPr>
          <w:rStyle w:val="Subtitle2"/>
          <w:b/>
          <w:bCs/>
          <w:sz w:val="20"/>
          <w:szCs w:val="20"/>
        </w:rPr>
        <w:t>THE ESSENTIAL AIM OF ANALYSIS OF PHENOMENA WITH DATA HAS BEEN FORGOTTEN</w:t>
      </w:r>
      <w:r>
        <w:rPr>
          <w:rStyle w:val="Subtitle2"/>
        </w:rPr>
        <w:t>.</w:t>
      </w:r>
    </w:p>
    <w:p w14:paraId="1358135E" w14:textId="77777777" w:rsidR="00AF1B9E" w:rsidRDefault="00AF1B9E" w:rsidP="005733B2">
      <w:pPr>
        <w:pStyle w:val="BodyText"/>
        <w:numPr>
          <w:ilvl w:val="1"/>
          <w:numId w:val="35"/>
        </w:numPr>
        <w:rPr>
          <w:rStyle w:val="Subtitle2"/>
        </w:rPr>
      </w:pPr>
      <w:r>
        <w:rPr>
          <w:rStyle w:val="Subtitle2"/>
        </w:rPr>
        <w:t>Data Science (DS) proposed as a “new paradigm” that would encompass MS and DA</w:t>
      </w:r>
    </w:p>
    <w:p w14:paraId="34EBA9A8" w14:textId="77777777" w:rsidR="00AF1B9E" w:rsidRDefault="00AF1B9E" w:rsidP="005733B2">
      <w:pPr>
        <w:pStyle w:val="BodyText"/>
        <w:numPr>
          <w:ilvl w:val="1"/>
          <w:numId w:val="35"/>
        </w:numPr>
        <w:rPr>
          <w:rStyle w:val="Subtitle2"/>
        </w:rPr>
      </w:pPr>
      <w:r>
        <w:rPr>
          <w:rStyle w:val="Subtitle2"/>
        </w:rPr>
        <w:t xml:space="preserve">Notably, </w:t>
      </w:r>
      <w:r w:rsidRPr="00E20745">
        <w:rPr>
          <w:rStyle w:val="Subtitle2"/>
          <w:i/>
          <w:iCs/>
        </w:rPr>
        <w:t>this paradigm is essentially a pipeline</w:t>
      </w:r>
      <w:r>
        <w:rPr>
          <w:rStyle w:val="Subtitle2"/>
        </w:rPr>
        <w:t xml:space="preserve"> framed within an overall concern for science as a value.</w:t>
      </w:r>
    </w:p>
    <w:p w14:paraId="4FD867D3" w14:textId="77777777" w:rsidR="00AF1B9E" w:rsidRDefault="00AF1B9E" w:rsidP="005733B2">
      <w:pPr>
        <w:pStyle w:val="BodyText"/>
        <w:numPr>
          <w:ilvl w:val="0"/>
          <w:numId w:val="35"/>
        </w:numPr>
        <w:rPr>
          <w:rStyle w:val="Subtitle2"/>
        </w:rPr>
      </w:pPr>
      <w:r>
        <w:rPr>
          <w:rStyle w:val="Subtitle2"/>
        </w:rPr>
        <w:t>Further clarifies</w:t>
      </w:r>
    </w:p>
    <w:p w14:paraId="3C13E2AB" w14:textId="77777777" w:rsidR="00AF1B9E" w:rsidRDefault="00AF1B9E" w:rsidP="005733B2">
      <w:pPr>
        <w:pStyle w:val="BodyText"/>
        <w:numPr>
          <w:ilvl w:val="1"/>
          <w:numId w:val="35"/>
        </w:numPr>
        <w:rPr>
          <w:rStyle w:val="Subtitle2"/>
        </w:rPr>
      </w:pPr>
      <w:r>
        <w:rPr>
          <w:rStyle w:val="Subtitle2"/>
        </w:rPr>
        <w:t>Data science consists of three phases</w:t>
      </w:r>
    </w:p>
    <w:p w14:paraId="61EB8BDE" w14:textId="77777777" w:rsidR="00AF1B9E" w:rsidRDefault="00AF1B9E" w:rsidP="005733B2">
      <w:pPr>
        <w:pStyle w:val="BodyText"/>
        <w:numPr>
          <w:ilvl w:val="2"/>
          <w:numId w:val="35"/>
        </w:numPr>
        <w:rPr>
          <w:rStyle w:val="Subtitle2"/>
        </w:rPr>
      </w:pPr>
      <w:r w:rsidRPr="00A914F8">
        <w:rPr>
          <w:rStyle w:val="Subtitle2"/>
          <w:b/>
          <w:bCs/>
        </w:rPr>
        <w:t>Design</w:t>
      </w:r>
      <w:r>
        <w:rPr>
          <w:rStyle w:val="Subtitle2"/>
        </w:rPr>
        <w:t xml:space="preserve"> for data: Planning experiments, formulation of phenomena</w:t>
      </w:r>
    </w:p>
    <w:p w14:paraId="2461A402" w14:textId="77777777" w:rsidR="00AF1B9E" w:rsidRDefault="00AF1B9E" w:rsidP="005733B2">
      <w:pPr>
        <w:pStyle w:val="BodyText"/>
        <w:numPr>
          <w:ilvl w:val="2"/>
          <w:numId w:val="35"/>
        </w:numPr>
        <w:rPr>
          <w:rStyle w:val="Subtitle2"/>
        </w:rPr>
      </w:pPr>
      <w:r w:rsidRPr="00A914F8">
        <w:rPr>
          <w:rStyle w:val="Subtitle2"/>
          <w:b/>
          <w:bCs/>
        </w:rPr>
        <w:t>Collection</w:t>
      </w:r>
      <w:r>
        <w:rPr>
          <w:rStyle w:val="Subtitle2"/>
        </w:rPr>
        <w:t xml:space="preserve"> of data: makes clear the properties of data</w:t>
      </w:r>
    </w:p>
    <w:p w14:paraId="50DDAAD4" w14:textId="77777777" w:rsidR="00AF1B9E" w:rsidRDefault="00AF1B9E" w:rsidP="005733B2">
      <w:pPr>
        <w:pStyle w:val="BodyText"/>
        <w:numPr>
          <w:ilvl w:val="2"/>
          <w:numId w:val="35"/>
        </w:numPr>
        <w:rPr>
          <w:rStyle w:val="Subtitle2"/>
        </w:rPr>
      </w:pPr>
      <w:r w:rsidRPr="00A914F8">
        <w:rPr>
          <w:rStyle w:val="Subtitle2"/>
          <w:b/>
          <w:bCs/>
        </w:rPr>
        <w:t>Analysis</w:t>
      </w:r>
      <w:r>
        <w:rPr>
          <w:rStyle w:val="Subtitle2"/>
        </w:rPr>
        <w:t xml:space="preserve"> on data: Structure is revealed, yielding new questions</w:t>
      </w:r>
    </w:p>
    <w:p w14:paraId="62EF7981" w14:textId="77777777" w:rsidR="00AF1B9E" w:rsidRDefault="00AF1B9E" w:rsidP="005733B2">
      <w:pPr>
        <w:pStyle w:val="BodyText"/>
        <w:numPr>
          <w:ilvl w:val="1"/>
          <w:numId w:val="35"/>
        </w:numPr>
        <w:rPr>
          <w:rStyle w:val="Subtitle2"/>
        </w:rPr>
      </w:pPr>
      <w:r>
        <w:rPr>
          <w:rStyle w:val="Subtitle2"/>
        </w:rPr>
        <w:t>An iterative cycle</w:t>
      </w:r>
    </w:p>
    <w:p w14:paraId="181538AF" w14:textId="77777777" w:rsidR="00AF1B9E" w:rsidRDefault="00AF1B9E" w:rsidP="005733B2">
      <w:pPr>
        <w:pStyle w:val="BodyText"/>
        <w:numPr>
          <w:ilvl w:val="2"/>
          <w:numId w:val="35"/>
        </w:numPr>
        <w:rPr>
          <w:rStyle w:val="Subtitle2"/>
        </w:rPr>
      </w:pPr>
      <w:r>
        <w:rPr>
          <w:rStyle w:val="Subtitle2"/>
        </w:rPr>
        <w:t xml:space="preserve">Design </w:t>
      </w:r>
      <w:r>
        <w:rPr>
          <w:rStyle w:val="Subtitle2"/>
          <w:rFonts w:ascii="Times New Roman" w:hAnsi="Times New Roman"/>
        </w:rPr>
        <w:t>→</w:t>
      </w:r>
      <w:r>
        <w:rPr>
          <w:rStyle w:val="Subtitle2"/>
        </w:rPr>
        <w:t xml:space="preserve"> Collection </w:t>
      </w:r>
      <w:r>
        <w:rPr>
          <w:rStyle w:val="Subtitle2"/>
          <w:rFonts w:ascii="Times New Roman" w:hAnsi="Times New Roman"/>
        </w:rPr>
        <w:t>→</w:t>
      </w:r>
      <w:r>
        <w:rPr>
          <w:rStyle w:val="Subtitle2"/>
        </w:rPr>
        <w:t xml:space="preserve"> Analysis</w:t>
      </w:r>
    </w:p>
    <w:p w14:paraId="012C5DDB" w14:textId="77777777" w:rsidR="00AF1B9E" w:rsidRDefault="00AF1B9E" w:rsidP="005733B2">
      <w:pPr>
        <w:pStyle w:val="BodyText"/>
        <w:numPr>
          <w:ilvl w:val="2"/>
          <w:numId w:val="35"/>
        </w:numPr>
        <w:rPr>
          <w:rStyle w:val="Subtitle2"/>
        </w:rPr>
      </w:pPr>
      <w:r>
        <w:rPr>
          <w:rStyle w:val="Subtitle2"/>
        </w:rPr>
        <w:t xml:space="preserve">Complexity </w:t>
      </w:r>
      <w:r>
        <w:rPr>
          <w:rStyle w:val="Subtitle2"/>
          <w:rFonts w:ascii="Times New Roman" w:hAnsi="Times New Roman"/>
        </w:rPr>
        <w:t>→</w:t>
      </w:r>
      <w:r>
        <w:rPr>
          <w:rStyle w:val="Subtitle2"/>
        </w:rPr>
        <w:t xml:space="preserve"> Simplification</w:t>
      </w:r>
    </w:p>
    <w:p w14:paraId="1E194A97" w14:textId="77777777" w:rsidR="00AF1B9E" w:rsidRDefault="00AF1B9E" w:rsidP="005733B2">
      <w:pPr>
        <w:pStyle w:val="BodyText"/>
        <w:numPr>
          <w:ilvl w:val="2"/>
          <w:numId w:val="35"/>
        </w:numPr>
        <w:rPr>
          <w:rStyle w:val="Subtitle2"/>
        </w:rPr>
      </w:pPr>
      <w:r>
        <w:rPr>
          <w:rStyle w:val="Subtitle2"/>
        </w:rPr>
        <w:t>Iterative</w:t>
      </w:r>
    </w:p>
    <w:p w14:paraId="4B4F46E4" w14:textId="77777777" w:rsidR="00AF1B9E" w:rsidRDefault="00AF1B9E" w:rsidP="005733B2">
      <w:pPr>
        <w:pStyle w:val="BodyText"/>
        <w:numPr>
          <w:ilvl w:val="1"/>
          <w:numId w:val="35"/>
        </w:numPr>
        <w:rPr>
          <w:rStyle w:val="Subtitle2"/>
        </w:rPr>
      </w:pPr>
      <w:r>
        <w:rPr>
          <w:rStyle w:val="Subtitle2"/>
        </w:rPr>
        <w:t>Unified by a fundamental philosophy of science</w:t>
      </w:r>
    </w:p>
    <w:p w14:paraId="3B5F7B79" w14:textId="77777777" w:rsidR="00AF1B9E" w:rsidRDefault="00AF1B9E" w:rsidP="005733B2">
      <w:pPr>
        <w:pStyle w:val="BodyText"/>
        <w:numPr>
          <w:ilvl w:val="2"/>
          <w:numId w:val="35"/>
        </w:numPr>
        <w:rPr>
          <w:rStyle w:val="Subtitle2"/>
        </w:rPr>
      </w:pPr>
      <w:r>
        <w:rPr>
          <w:rStyle w:val="Subtitle2"/>
        </w:rPr>
        <w:lastRenderedPageBreak/>
        <w:t>“… the methods which are fitted for the object and are valid, must be studied with a good perspective.”</w:t>
      </w:r>
    </w:p>
    <w:p w14:paraId="59109CA2" w14:textId="77777777" w:rsidR="00AF1B9E" w:rsidRDefault="00AF1B9E" w:rsidP="005733B2">
      <w:pPr>
        <w:pStyle w:val="BodyText"/>
        <w:numPr>
          <w:ilvl w:val="1"/>
          <w:numId w:val="35"/>
        </w:numPr>
        <w:rPr>
          <w:rStyle w:val="Subtitle2"/>
        </w:rPr>
      </w:pPr>
      <w:r>
        <w:rPr>
          <w:rStyle w:val="Subtitle2"/>
        </w:rPr>
        <w:t>Overall research process (Diversification and Simplification):</w:t>
      </w:r>
    </w:p>
    <w:p w14:paraId="6D55DE39" w14:textId="77777777" w:rsidR="00AF1B9E" w:rsidRPr="0068388C" w:rsidRDefault="00AF1B9E" w:rsidP="005733B2">
      <w:pPr>
        <w:pStyle w:val="BodyText"/>
        <w:numPr>
          <w:ilvl w:val="2"/>
          <w:numId w:val="35"/>
        </w:numPr>
        <w:rPr>
          <w:rStyle w:val="Subtitle2"/>
        </w:rPr>
      </w:pPr>
      <w:r>
        <w:rPr>
          <w:rStyle w:val="Subtitle2"/>
          <w:b/>
          <w:bCs/>
        </w:rPr>
        <w:t>Multifariousness</w:t>
      </w:r>
    </w:p>
    <w:p w14:paraId="123B15B7" w14:textId="77777777" w:rsidR="00AF1B9E" w:rsidRDefault="00AF1B9E" w:rsidP="005733B2">
      <w:pPr>
        <w:pStyle w:val="BodyText"/>
        <w:numPr>
          <w:ilvl w:val="3"/>
          <w:numId w:val="35"/>
        </w:numPr>
        <w:rPr>
          <w:rStyle w:val="Subtitle2"/>
        </w:rPr>
      </w:pPr>
      <w:r>
        <w:rPr>
          <w:rStyle w:val="Subtitle2"/>
        </w:rPr>
        <w:t>“Generally speaking, phenomena are multifarious.” (41)</w:t>
      </w:r>
    </w:p>
    <w:p w14:paraId="7FBCBB42" w14:textId="77777777" w:rsidR="00AF1B9E" w:rsidRDefault="00AF1B9E" w:rsidP="005733B2">
      <w:pPr>
        <w:pStyle w:val="BodyText"/>
        <w:numPr>
          <w:ilvl w:val="3"/>
          <w:numId w:val="35"/>
        </w:numPr>
        <w:rPr>
          <w:rStyle w:val="Subtitle2"/>
        </w:rPr>
      </w:pPr>
      <w:r>
        <w:rPr>
          <w:rStyle w:val="Subtitle2"/>
        </w:rPr>
        <w:t>Phenomena are [must be?] formulated and the planning of an experiment is completed based on the ideas of the Design for Data phase of DS.</w:t>
      </w:r>
    </w:p>
    <w:p w14:paraId="0668D282" w14:textId="77777777" w:rsidR="00AF1B9E" w:rsidRDefault="00AF1B9E" w:rsidP="005733B2">
      <w:pPr>
        <w:pStyle w:val="BodyText"/>
        <w:numPr>
          <w:ilvl w:val="3"/>
          <w:numId w:val="35"/>
        </w:numPr>
        <w:rPr>
          <w:rStyle w:val="Subtitle2"/>
        </w:rPr>
      </w:pPr>
      <w:r>
        <w:rPr>
          <w:rStyle w:val="Subtitle2"/>
        </w:rPr>
        <w:t xml:space="preserve">Collection of data makes clear </w:t>
      </w:r>
      <w:r w:rsidRPr="0068388C">
        <w:rPr>
          <w:rStyle w:val="Subtitle2"/>
          <w:b/>
          <w:bCs/>
        </w:rPr>
        <w:t>properties</w:t>
      </w:r>
      <w:r>
        <w:rPr>
          <w:rStyle w:val="Subtitle2"/>
        </w:rPr>
        <w:t xml:space="preserve"> of the data.</w:t>
      </w:r>
    </w:p>
    <w:p w14:paraId="7E607EB1" w14:textId="77777777" w:rsidR="00AF1B9E" w:rsidRDefault="00AF1B9E" w:rsidP="005733B2">
      <w:pPr>
        <w:pStyle w:val="BodyText"/>
        <w:numPr>
          <w:ilvl w:val="3"/>
          <w:numId w:val="35"/>
        </w:numPr>
        <w:rPr>
          <w:rStyle w:val="Subtitle2"/>
        </w:rPr>
      </w:pPr>
      <w:r>
        <w:rPr>
          <w:rStyle w:val="Subtitle2"/>
        </w:rPr>
        <w:t xml:space="preserve">Influenced by </w:t>
      </w:r>
      <w:r w:rsidRPr="00A914F8">
        <w:rPr>
          <w:rStyle w:val="Subtitle2"/>
          <w:b/>
          <w:bCs/>
        </w:rPr>
        <w:t>Diversification</w:t>
      </w:r>
      <w:r>
        <w:rPr>
          <w:rStyle w:val="Subtitle2"/>
        </w:rPr>
        <w:t xml:space="preserve"> by finding and reconsideration of deviations of “individuals” from the mean, or class and structure [i.e. outlier detection?]</w:t>
      </w:r>
    </w:p>
    <w:p w14:paraId="56E958B7" w14:textId="77777777" w:rsidR="00AF1B9E" w:rsidRDefault="00AF1B9E" w:rsidP="005733B2">
      <w:pPr>
        <w:pStyle w:val="BodyText"/>
        <w:numPr>
          <w:ilvl w:val="2"/>
          <w:numId w:val="35"/>
        </w:numPr>
        <w:rPr>
          <w:rStyle w:val="Subtitle2"/>
        </w:rPr>
      </w:pPr>
      <w:r>
        <w:rPr>
          <w:rStyle w:val="Subtitle2"/>
          <w:b/>
          <w:bCs/>
        </w:rPr>
        <w:t>Structure Finding Conceptualization</w:t>
      </w:r>
      <w:r>
        <w:rPr>
          <w:rStyle w:val="Subtitle2"/>
        </w:rPr>
        <w:t xml:space="preserve"> [Unsupervised methods?]</w:t>
      </w:r>
    </w:p>
    <w:p w14:paraId="50FD4D9B" w14:textId="77777777" w:rsidR="00AF1B9E" w:rsidRPr="00A914F8" w:rsidRDefault="00AF1B9E" w:rsidP="005733B2">
      <w:pPr>
        <w:pStyle w:val="BodyText"/>
        <w:numPr>
          <w:ilvl w:val="3"/>
          <w:numId w:val="35"/>
        </w:numPr>
        <w:rPr>
          <w:rStyle w:val="Subtitle2"/>
        </w:rPr>
      </w:pPr>
      <w:r>
        <w:rPr>
          <w:rStyle w:val="Subtitle2"/>
        </w:rPr>
        <w:t>Because the data are too complicated to draw a clear conclusion.</w:t>
      </w:r>
    </w:p>
    <w:p w14:paraId="20970715" w14:textId="77777777" w:rsidR="00AF1B9E" w:rsidRDefault="00AF1B9E" w:rsidP="005733B2">
      <w:pPr>
        <w:pStyle w:val="BodyText"/>
        <w:numPr>
          <w:ilvl w:val="3"/>
          <w:numId w:val="35"/>
        </w:numPr>
        <w:rPr>
          <w:rStyle w:val="Subtitle2"/>
        </w:rPr>
      </w:pPr>
      <w:r w:rsidRPr="0068388C">
        <w:rPr>
          <w:rStyle w:val="Subtitle2"/>
          <w:b/>
          <w:bCs/>
        </w:rPr>
        <w:t>Structure</w:t>
      </w:r>
      <w:r>
        <w:rPr>
          <w:rStyle w:val="Subtitle2"/>
        </w:rPr>
        <w:t xml:space="preserve"> is revealed.</w:t>
      </w:r>
    </w:p>
    <w:p w14:paraId="5CF766F3" w14:textId="77777777" w:rsidR="00AF1B9E" w:rsidRPr="0068388C" w:rsidRDefault="00AF1B9E" w:rsidP="005733B2">
      <w:pPr>
        <w:pStyle w:val="BodyText"/>
        <w:numPr>
          <w:ilvl w:val="3"/>
          <w:numId w:val="35"/>
        </w:numPr>
        <w:rPr>
          <w:rStyle w:val="Subtitle2"/>
        </w:rPr>
      </w:pPr>
      <w:r w:rsidRPr="0068388C">
        <w:rPr>
          <w:rStyle w:val="Subtitle2"/>
        </w:rPr>
        <w:t>Ofte</w:t>
      </w:r>
      <w:r>
        <w:rPr>
          <w:rStyle w:val="Subtitle2"/>
        </w:rPr>
        <w:t>n incomplete and unsatisfactory.</w:t>
      </w:r>
    </w:p>
    <w:p w14:paraId="1A356C92" w14:textId="77777777" w:rsidR="00AF1B9E" w:rsidRDefault="00AF1B9E" w:rsidP="005733B2">
      <w:pPr>
        <w:pStyle w:val="BodyText"/>
        <w:numPr>
          <w:ilvl w:val="3"/>
          <w:numId w:val="35"/>
        </w:numPr>
        <w:rPr>
          <w:rStyle w:val="Subtitle2"/>
        </w:rPr>
      </w:pPr>
      <w:r>
        <w:rPr>
          <w:rStyle w:val="Subtitle2"/>
        </w:rPr>
        <w:t xml:space="preserve">Influenced by </w:t>
      </w:r>
      <w:r>
        <w:rPr>
          <w:rStyle w:val="Subtitle2"/>
          <w:b/>
          <w:bCs/>
        </w:rPr>
        <w:t xml:space="preserve">Simplification </w:t>
      </w:r>
      <w:r>
        <w:rPr>
          <w:rStyle w:val="Subtitle2"/>
        </w:rPr>
        <w:t>by method of classification, multidimensional data analysis, and other statistical methods.</w:t>
      </w:r>
    </w:p>
    <w:p w14:paraId="0E92CCEC" w14:textId="77777777" w:rsidR="00AF1B9E" w:rsidRDefault="00AF1B9E" w:rsidP="005733B2">
      <w:pPr>
        <w:pStyle w:val="BodyText"/>
        <w:numPr>
          <w:ilvl w:val="0"/>
          <w:numId w:val="35"/>
        </w:numPr>
        <w:rPr>
          <w:rStyle w:val="Subtitle2"/>
        </w:rPr>
      </w:pPr>
      <w:r>
        <w:rPr>
          <w:rStyle w:val="Subtitle2"/>
        </w:rPr>
        <w:t>Observations</w:t>
      </w:r>
    </w:p>
    <w:p w14:paraId="30CC2FD5" w14:textId="77777777" w:rsidR="00AF1B9E" w:rsidRDefault="00AF1B9E" w:rsidP="005733B2">
      <w:pPr>
        <w:pStyle w:val="BodyText"/>
        <w:numPr>
          <w:ilvl w:val="1"/>
          <w:numId w:val="35"/>
        </w:numPr>
        <w:rPr>
          <w:rStyle w:val="Subtitle2"/>
        </w:rPr>
      </w:pPr>
      <w:r>
        <w:rPr>
          <w:rStyle w:val="Subtitle2"/>
        </w:rPr>
        <w:t>Recalls Box’s wish for the “whole statistician” or “whole statistician-data analyst” as Tukey put it. The difference? A decade of personal computing and databases.</w:t>
      </w:r>
    </w:p>
    <w:p w14:paraId="2453DDC4" w14:textId="77777777" w:rsidR="00AF1B9E" w:rsidRDefault="00AF1B9E" w:rsidP="005733B2">
      <w:pPr>
        <w:pStyle w:val="BodyText"/>
        <w:numPr>
          <w:ilvl w:val="1"/>
          <w:numId w:val="35"/>
        </w:numPr>
        <w:rPr>
          <w:rStyle w:val="Subtitle2"/>
        </w:rPr>
      </w:pPr>
      <w:r>
        <w:rPr>
          <w:rStyle w:val="Subtitle2"/>
        </w:rPr>
        <w:t xml:space="preserve">First pipeline definition, although implied by </w:t>
      </w:r>
      <w:proofErr w:type="spellStart"/>
      <w:r>
        <w:rPr>
          <w:rStyle w:val="Subtitle2"/>
        </w:rPr>
        <w:t>Naur</w:t>
      </w:r>
      <w:proofErr w:type="spellEnd"/>
      <w:r>
        <w:rPr>
          <w:rStyle w:val="Subtitle2"/>
        </w:rPr>
        <w:t xml:space="preserve"> and the classical definition</w:t>
      </w:r>
    </w:p>
    <w:p w14:paraId="406F6472" w14:textId="77777777" w:rsidR="00AF1B9E" w:rsidRDefault="00AF1B9E" w:rsidP="005733B2">
      <w:pPr>
        <w:pStyle w:val="BodyText"/>
        <w:numPr>
          <w:ilvl w:val="2"/>
          <w:numId w:val="35"/>
        </w:numPr>
        <w:rPr>
          <w:rStyle w:val="Subtitle2"/>
        </w:rPr>
      </w:pPr>
      <w:r>
        <w:rPr>
          <w:rStyle w:val="Subtitle2"/>
        </w:rPr>
        <w:t>Describes roles of EDA, unsupervised, and analytics methods</w:t>
      </w:r>
    </w:p>
    <w:p w14:paraId="0C6D44C1" w14:textId="77777777" w:rsidR="00AF1B9E" w:rsidRDefault="00AF1B9E" w:rsidP="005733B2">
      <w:pPr>
        <w:pStyle w:val="BodyText"/>
        <w:numPr>
          <w:ilvl w:val="1"/>
          <w:numId w:val="35"/>
        </w:numPr>
        <w:rPr>
          <w:rStyle w:val="Subtitle2"/>
        </w:rPr>
      </w:pPr>
      <w:r>
        <w:rPr>
          <w:rStyle w:val="Subtitle2"/>
        </w:rPr>
        <w:t>Defines DS is a synthetic discipline focused on understanding phenomena with data</w:t>
      </w:r>
    </w:p>
    <w:p w14:paraId="56F363B3" w14:textId="77777777" w:rsidR="00AF1B9E" w:rsidRDefault="00AF1B9E" w:rsidP="005733B2">
      <w:pPr>
        <w:pStyle w:val="BodyText"/>
        <w:numPr>
          <w:ilvl w:val="1"/>
          <w:numId w:val="35"/>
        </w:numPr>
        <w:rPr>
          <w:rStyle w:val="Subtitle2"/>
        </w:rPr>
      </w:pPr>
      <w:r>
        <w:rPr>
          <w:rStyle w:val="Subtitle2"/>
        </w:rPr>
        <w:t>Here we see the flip from science of data to science with data, i.e. data-driven science</w:t>
      </w:r>
    </w:p>
    <w:p w14:paraId="52449DB9" w14:textId="77777777" w:rsidR="00AF1B9E" w:rsidRDefault="00AF1B9E" w:rsidP="005733B2">
      <w:pPr>
        <w:pStyle w:val="BodyText"/>
        <w:numPr>
          <w:ilvl w:val="2"/>
          <w:numId w:val="35"/>
        </w:numPr>
        <w:rPr>
          <w:rStyle w:val="Subtitle2"/>
        </w:rPr>
      </w:pPr>
      <w:r>
        <w:rPr>
          <w:rStyle w:val="Subtitle2"/>
        </w:rPr>
        <w:t>As a corrective to the effects produced by the former — empowerment of data analysts</w:t>
      </w:r>
    </w:p>
    <w:p w14:paraId="2D6397ED" w14:textId="77777777" w:rsidR="00AF1B9E" w:rsidRDefault="00AF1B9E" w:rsidP="005733B2">
      <w:pPr>
        <w:pStyle w:val="BodyText"/>
        <w:numPr>
          <w:ilvl w:val="2"/>
          <w:numId w:val="35"/>
        </w:numPr>
        <w:rPr>
          <w:rStyle w:val="Subtitle2"/>
        </w:rPr>
      </w:pPr>
      <w:r>
        <w:rPr>
          <w:rStyle w:val="Subtitle2"/>
        </w:rPr>
        <w:lastRenderedPageBreak/>
        <w:t>Even uses the term “paradigm”!</w:t>
      </w:r>
    </w:p>
    <w:p w14:paraId="60C83124" w14:textId="77777777" w:rsidR="00AF1B9E" w:rsidRDefault="00AF1B9E" w:rsidP="005733B2">
      <w:pPr>
        <w:pStyle w:val="BodyText"/>
        <w:numPr>
          <w:ilvl w:val="0"/>
          <w:numId w:val="35"/>
        </w:numPr>
        <w:rPr>
          <w:rStyle w:val="Subtitle2"/>
        </w:rPr>
      </w:pPr>
      <w:r>
        <w:rPr>
          <w:rStyle w:val="Subtitle2"/>
        </w:rPr>
        <w:t xml:space="preserve">Compare to </w:t>
      </w:r>
      <w:proofErr w:type="spellStart"/>
      <w:r>
        <w:rPr>
          <w:rStyle w:val="Subtitle2"/>
        </w:rPr>
        <w:t>Naur</w:t>
      </w:r>
      <w:proofErr w:type="spellEnd"/>
      <w:r>
        <w:rPr>
          <w:rStyle w:val="Subtitle2"/>
        </w:rPr>
        <w:t xml:space="preserve"> — data representation with an eye toward transformation</w:t>
      </w:r>
    </w:p>
    <w:p w14:paraId="7B122E4E" w14:textId="77777777" w:rsidR="00AF1B9E" w:rsidRDefault="00AF1B9E" w:rsidP="005733B2">
      <w:pPr>
        <w:pStyle w:val="BodyText"/>
        <w:numPr>
          <w:ilvl w:val="1"/>
          <w:numId w:val="35"/>
        </w:numPr>
        <w:rPr>
          <w:rStyle w:val="Subtitle2"/>
        </w:rPr>
      </w:pPr>
      <w:r>
        <w:rPr>
          <w:rStyle w:val="Subtitle2"/>
        </w:rPr>
        <w:t>Focuses on Establishment</w:t>
      </w:r>
    </w:p>
    <w:p w14:paraId="03876CB0" w14:textId="77777777" w:rsidR="00AF1B9E" w:rsidRDefault="00AF1B9E" w:rsidP="005733B2">
      <w:pPr>
        <w:pStyle w:val="BodyText"/>
        <w:numPr>
          <w:ilvl w:val="0"/>
          <w:numId w:val="35"/>
        </w:numPr>
        <w:rPr>
          <w:rStyle w:val="Subtitle2"/>
        </w:rPr>
      </w:pPr>
      <w:r>
        <w:rPr>
          <w:rStyle w:val="Subtitle2"/>
        </w:rPr>
        <w:t>Motivation for a concern with results? The prospect of data miners …</w:t>
      </w:r>
    </w:p>
    <w:p w14:paraId="7D614345" w14:textId="77777777" w:rsidR="00AF1B9E" w:rsidRDefault="00AF1B9E" w:rsidP="005733B2">
      <w:pPr>
        <w:pStyle w:val="BodyText"/>
        <w:numPr>
          <w:ilvl w:val="0"/>
          <w:numId w:val="35"/>
        </w:numPr>
        <w:rPr>
          <w:rStyle w:val="Subtitle2"/>
        </w:rPr>
      </w:pPr>
      <w:r>
        <w:rPr>
          <w:rStyle w:val="Subtitle2"/>
        </w:rPr>
        <w:t>Connection with the work of classification</w:t>
      </w:r>
    </w:p>
    <w:p w14:paraId="175EBC22" w14:textId="77777777" w:rsidR="00AF1B9E" w:rsidRDefault="00AF1B9E" w:rsidP="005733B2">
      <w:pPr>
        <w:pStyle w:val="BodyText"/>
        <w:numPr>
          <w:ilvl w:val="0"/>
          <w:numId w:val="35"/>
        </w:numPr>
        <w:rPr>
          <w:rStyle w:val="Subtitle2"/>
        </w:rPr>
      </w:pPr>
      <w:r>
        <w:rPr>
          <w:rStyle w:val="Subtitle2"/>
        </w:rPr>
        <w:t>Unified framework</w:t>
      </w:r>
    </w:p>
    <w:p w14:paraId="3A2856BF" w14:textId="286426D1" w:rsidR="00AF1B9E" w:rsidRPr="00AF1B9E" w:rsidRDefault="00AF1B9E" w:rsidP="00AF1B9E">
      <w:pPr>
        <w:pStyle w:val="BodyText"/>
      </w:pPr>
      <w:r>
        <w:rPr>
          <w:rStyle w:val="Subtitle2"/>
        </w:rPr>
        <w:t>Emphasis on collection and results</w:t>
      </w:r>
    </w:p>
    <w:p w14:paraId="0EC82A5D" w14:textId="77777777" w:rsidR="00AF1B9E" w:rsidRDefault="00AF1B9E" w:rsidP="005733B2">
      <w:pPr>
        <w:pStyle w:val="BodyText"/>
        <w:numPr>
          <w:ilvl w:val="0"/>
          <w:numId w:val="37"/>
        </w:numPr>
        <w:rPr>
          <w:rStyle w:val="Subtitle2"/>
        </w:rPr>
      </w:pPr>
      <w:r>
        <w:rPr>
          <w:rStyle w:val="Subtitle2"/>
        </w:rPr>
        <w:t>Explain emphasize on explaining phenomena with data</w:t>
      </w:r>
    </w:p>
    <w:p w14:paraId="300DDB00" w14:textId="77777777" w:rsidR="00AF1B9E" w:rsidRDefault="00AF1B9E" w:rsidP="005733B2">
      <w:pPr>
        <w:pStyle w:val="BodyText"/>
        <w:numPr>
          <w:ilvl w:val="1"/>
          <w:numId w:val="37"/>
        </w:numPr>
        <w:rPr>
          <w:rStyle w:val="Subtitle2"/>
        </w:rPr>
      </w:pPr>
      <w:r>
        <w:rPr>
          <w:rStyle w:val="Subtitle2"/>
        </w:rPr>
        <w:t>Because MS is focused on models and DA is focused on pure data (</w:t>
      </w:r>
      <w:proofErr w:type="spellStart"/>
      <w:r>
        <w:rPr>
          <w:rStyle w:val="Subtitle2"/>
        </w:rPr>
        <w:t>Naur’s</w:t>
      </w:r>
      <w:proofErr w:type="spellEnd"/>
      <w:r>
        <w:rPr>
          <w:rStyle w:val="Subtitle2"/>
        </w:rPr>
        <w:t xml:space="preserve"> world)</w:t>
      </w:r>
    </w:p>
    <w:p w14:paraId="1E9755BC" w14:textId="77777777" w:rsidR="00AF1B9E" w:rsidRDefault="00AF1B9E" w:rsidP="005733B2">
      <w:pPr>
        <w:pStyle w:val="BodyText"/>
        <w:numPr>
          <w:ilvl w:val="1"/>
          <w:numId w:val="37"/>
        </w:numPr>
        <w:rPr>
          <w:rStyle w:val="Subtitle2"/>
        </w:rPr>
      </w:pPr>
      <w:r>
        <w:rPr>
          <w:rStyle w:val="Subtitle2"/>
        </w:rPr>
        <w:t>DS needs to be concerned with the whole process, and to address the effect of inputs and outputs</w:t>
      </w:r>
    </w:p>
    <w:p w14:paraId="2EC0D2C2" w14:textId="77777777" w:rsidR="00AF1B9E" w:rsidRDefault="00AF1B9E" w:rsidP="005733B2">
      <w:pPr>
        <w:pStyle w:val="BodyText"/>
        <w:numPr>
          <w:ilvl w:val="1"/>
          <w:numId w:val="37"/>
        </w:numPr>
        <w:rPr>
          <w:rStyle w:val="Subtitle2"/>
        </w:rPr>
      </w:pPr>
      <w:r>
        <w:rPr>
          <w:rStyle w:val="Subtitle2"/>
        </w:rPr>
        <w:t xml:space="preserve">Models this as a process: Design </w:t>
      </w:r>
      <w:r>
        <w:rPr>
          <w:rStyle w:val="Subtitle2"/>
          <w:rFonts w:ascii="Times New Roman" w:hAnsi="Times New Roman"/>
        </w:rPr>
        <w:t>→</w:t>
      </w:r>
      <w:r>
        <w:rPr>
          <w:rStyle w:val="Subtitle2"/>
        </w:rPr>
        <w:t xml:space="preserve"> Collect </w:t>
      </w:r>
      <w:r>
        <w:rPr>
          <w:rStyle w:val="Subtitle2"/>
          <w:rFonts w:ascii="Times New Roman" w:hAnsi="Times New Roman"/>
        </w:rPr>
        <w:t>→</w:t>
      </w:r>
      <w:r>
        <w:rPr>
          <w:rStyle w:val="Subtitle2"/>
        </w:rPr>
        <w:t xml:space="preserve"> Analyze [Repeat]</w:t>
      </w:r>
    </w:p>
    <w:p w14:paraId="36621E90" w14:textId="77777777" w:rsidR="00AF1B9E" w:rsidRDefault="00AF1B9E" w:rsidP="005733B2">
      <w:pPr>
        <w:pStyle w:val="BodyText"/>
        <w:numPr>
          <w:ilvl w:val="2"/>
          <w:numId w:val="37"/>
        </w:numPr>
        <w:rPr>
          <w:rStyle w:val="Subtitle2"/>
        </w:rPr>
      </w:pPr>
      <w:r>
        <w:rPr>
          <w:rStyle w:val="Subtitle2"/>
        </w:rPr>
        <w:t>Iterative</w:t>
      </w:r>
    </w:p>
    <w:p w14:paraId="6D3B5C17" w14:textId="77777777" w:rsidR="00AF1B9E" w:rsidRDefault="00AF1B9E" w:rsidP="005733B2">
      <w:pPr>
        <w:pStyle w:val="BodyText"/>
        <w:numPr>
          <w:ilvl w:val="2"/>
          <w:numId w:val="37"/>
        </w:numPr>
        <w:rPr>
          <w:rStyle w:val="Subtitle2"/>
        </w:rPr>
      </w:pPr>
      <w:r>
        <w:rPr>
          <w:rStyle w:val="Subtitle2"/>
        </w:rPr>
        <w:t>Moves from complexity (“multifariousness”) to simplicity</w:t>
      </w:r>
    </w:p>
    <w:p w14:paraId="1948E022" w14:textId="77777777" w:rsidR="00AF1B9E" w:rsidRDefault="00AF1B9E" w:rsidP="005733B2">
      <w:pPr>
        <w:pStyle w:val="BodyText"/>
        <w:numPr>
          <w:ilvl w:val="2"/>
          <w:numId w:val="37"/>
        </w:numPr>
        <w:rPr>
          <w:rStyle w:val="Subtitle2"/>
        </w:rPr>
      </w:pPr>
      <w:r>
        <w:rPr>
          <w:rStyle w:val="Subtitle2"/>
        </w:rPr>
        <w:t>Describes outlier detection, feature selection, structure finding — i.e. EDA and unsupervised learning (but that is a detail)</w:t>
      </w:r>
    </w:p>
    <w:p w14:paraId="02158627" w14:textId="76EFE0D7" w:rsidR="00AF1B9E" w:rsidRDefault="00AF1B9E" w:rsidP="00AF1B9E">
      <w:pPr>
        <w:rPr>
          <w:rStyle w:val="Subtitle2"/>
        </w:rPr>
      </w:pPr>
      <w:r>
        <w:rPr>
          <w:rStyle w:val="Subtitle2"/>
        </w:rPr>
        <w:t xml:space="preserve">Emphasizes the importance of getting how data are produce </w:t>
      </w:r>
      <w:r>
        <w:rPr>
          <w:rStyle w:val="Subtitle2"/>
          <w:rFonts w:ascii="Times New Roman" w:hAnsi="Times New Roman"/>
        </w:rPr>
        <w:t>→</w:t>
      </w:r>
      <w:r>
        <w:rPr>
          <w:rStyle w:val="Subtitle2"/>
        </w:rPr>
        <w:t xml:space="preserve"> ends up being a sticking point with data miners</w:t>
      </w:r>
    </w:p>
    <w:p w14:paraId="6B919E3A" w14:textId="4C6FF64E" w:rsidR="00813AFF" w:rsidRDefault="00813AFF" w:rsidP="00AF1B9E">
      <w:pPr>
        <w:rPr>
          <w:rStyle w:val="Subtitle2"/>
        </w:rPr>
      </w:pPr>
    </w:p>
    <w:p w14:paraId="4D3C60D0" w14:textId="77777777" w:rsidR="00813AFF" w:rsidRPr="00D70B67" w:rsidRDefault="00813AFF" w:rsidP="00813AFF">
      <w:pPr>
        <w:pStyle w:val="BodyText"/>
        <w:rPr>
          <w:rStyle w:val="Subtitle2"/>
        </w:rPr>
      </w:pPr>
      <w:r>
        <w:rPr>
          <w:rStyle w:val="Subtitle2"/>
        </w:rPr>
        <w:t xml:space="preserve">NOTE: Ohsumi and Hayashi continue the concern for data as form of </w:t>
      </w:r>
      <w:r w:rsidRPr="00D70B67">
        <w:rPr>
          <w:rStyle w:val="Subtitle2"/>
          <w:i/>
          <w:iCs/>
        </w:rPr>
        <w:t>representation</w:t>
      </w:r>
    </w:p>
    <w:p w14:paraId="205AF0CB" w14:textId="77777777" w:rsidR="00813AFF" w:rsidRDefault="00813AFF" w:rsidP="005733B2">
      <w:pPr>
        <w:pStyle w:val="BodyText"/>
        <w:numPr>
          <w:ilvl w:val="0"/>
          <w:numId w:val="36"/>
        </w:numPr>
        <w:rPr>
          <w:rStyle w:val="Subtitle2"/>
        </w:rPr>
      </w:pPr>
      <w:r>
        <w:rPr>
          <w:rStyle w:val="Subtitle2"/>
        </w:rPr>
        <w:t>Split between DA and MS</w:t>
      </w:r>
    </w:p>
    <w:p w14:paraId="5BD45E6E" w14:textId="77777777" w:rsidR="00813AFF" w:rsidRDefault="00813AFF" w:rsidP="005733B2">
      <w:pPr>
        <w:pStyle w:val="BodyText"/>
        <w:numPr>
          <w:ilvl w:val="1"/>
          <w:numId w:val="36"/>
        </w:numPr>
        <w:rPr>
          <w:rStyle w:val="Subtitle2"/>
        </w:rPr>
      </w:pPr>
      <w:r>
        <w:rPr>
          <w:rStyle w:val="Subtitle2"/>
        </w:rPr>
        <w:t>Note DA’s dependency on the computer, and MS avoidance of it.</w:t>
      </w:r>
    </w:p>
    <w:p w14:paraId="7D37951F" w14:textId="77777777" w:rsidR="00813AFF" w:rsidRDefault="00813AFF" w:rsidP="005733B2">
      <w:pPr>
        <w:pStyle w:val="BodyText"/>
        <w:numPr>
          <w:ilvl w:val="1"/>
          <w:numId w:val="36"/>
        </w:numPr>
        <w:rPr>
          <w:rStyle w:val="Subtitle2"/>
        </w:rPr>
      </w:pPr>
      <w:r>
        <w:rPr>
          <w:rStyle w:val="Subtitle2"/>
        </w:rPr>
        <w:t>Note use of DA is not, strictly speaking, Tukey’s.</w:t>
      </w:r>
    </w:p>
    <w:p w14:paraId="5860CD6E" w14:textId="77777777" w:rsidR="00813AFF" w:rsidRDefault="00813AFF" w:rsidP="005733B2">
      <w:pPr>
        <w:pStyle w:val="BodyText"/>
        <w:numPr>
          <w:ilvl w:val="0"/>
          <w:numId w:val="36"/>
        </w:numPr>
        <w:rPr>
          <w:rStyle w:val="Subtitle2"/>
        </w:rPr>
      </w:pPr>
      <w:r>
        <w:rPr>
          <w:rStyle w:val="Subtitle2"/>
        </w:rPr>
        <w:t>Problems ensuing</w:t>
      </w:r>
    </w:p>
    <w:p w14:paraId="14B5E8E1" w14:textId="77777777" w:rsidR="00813AFF" w:rsidRDefault="00813AFF" w:rsidP="005733B2">
      <w:pPr>
        <w:pStyle w:val="BodyText"/>
        <w:numPr>
          <w:ilvl w:val="1"/>
          <w:numId w:val="36"/>
        </w:numPr>
        <w:rPr>
          <w:rStyle w:val="Subtitle2"/>
        </w:rPr>
      </w:pPr>
      <w:r>
        <w:rPr>
          <w:rStyle w:val="Subtitle2"/>
        </w:rPr>
        <w:t>Stagnation, lack of innovation . . . A concern expressed by statisticians we see more than once during this time frame.</w:t>
      </w:r>
    </w:p>
    <w:p w14:paraId="21B3B324" w14:textId="77777777" w:rsidR="00813AFF" w:rsidRDefault="00813AFF" w:rsidP="005733B2">
      <w:pPr>
        <w:pStyle w:val="BodyText"/>
        <w:numPr>
          <w:ilvl w:val="0"/>
          <w:numId w:val="36"/>
        </w:numPr>
        <w:rPr>
          <w:rStyle w:val="Subtitle2"/>
        </w:rPr>
      </w:pPr>
      <w:r>
        <w:rPr>
          <w:rStyle w:val="Subtitle2"/>
        </w:rPr>
        <w:t xml:space="preserve">Solution in DS </w:t>
      </w:r>
    </w:p>
    <w:p w14:paraId="05EC36C9" w14:textId="77777777" w:rsidR="00813AFF" w:rsidRDefault="00813AFF" w:rsidP="005733B2">
      <w:pPr>
        <w:pStyle w:val="BodyText"/>
        <w:numPr>
          <w:ilvl w:val="1"/>
          <w:numId w:val="36"/>
        </w:numPr>
        <w:rPr>
          <w:rStyle w:val="Subtitle2"/>
        </w:rPr>
      </w:pPr>
      <w:r>
        <w:rPr>
          <w:rStyle w:val="Subtitle2"/>
        </w:rPr>
        <w:t>DS as synthetic and strategic</w:t>
      </w:r>
    </w:p>
    <w:p w14:paraId="51FE742A" w14:textId="77777777" w:rsidR="00813AFF" w:rsidRDefault="00813AFF" w:rsidP="005733B2">
      <w:pPr>
        <w:pStyle w:val="BodyText"/>
        <w:numPr>
          <w:ilvl w:val="1"/>
          <w:numId w:val="36"/>
        </w:numPr>
        <w:rPr>
          <w:rStyle w:val="Subtitle2"/>
        </w:rPr>
      </w:pPr>
      <w:r>
        <w:rPr>
          <w:rStyle w:val="Subtitle2"/>
        </w:rPr>
        <w:t>A solution to a problem raised by Box and Tukey; compare to Tukey’s “whole statistician-data analyst” (a development of Box’s “whole statistician”).</w:t>
      </w:r>
    </w:p>
    <w:p w14:paraId="29BB6379" w14:textId="77777777" w:rsidR="00813AFF" w:rsidRDefault="00813AFF" w:rsidP="005733B2">
      <w:pPr>
        <w:pStyle w:val="BodyText"/>
        <w:numPr>
          <w:ilvl w:val="1"/>
          <w:numId w:val="36"/>
        </w:numPr>
        <w:rPr>
          <w:rStyle w:val="Subtitle2"/>
        </w:rPr>
      </w:pPr>
      <w:r>
        <w:rPr>
          <w:rStyle w:val="Subtitle2"/>
        </w:rPr>
        <w:lastRenderedPageBreak/>
        <w:t>But also a pipeline</w:t>
      </w:r>
    </w:p>
    <w:p w14:paraId="14E3E83C" w14:textId="77777777" w:rsidR="00813AFF" w:rsidRDefault="00813AFF" w:rsidP="005733B2">
      <w:pPr>
        <w:pStyle w:val="BodyText"/>
        <w:numPr>
          <w:ilvl w:val="0"/>
          <w:numId w:val="36"/>
        </w:numPr>
        <w:rPr>
          <w:rStyle w:val="Subtitle2"/>
        </w:rPr>
      </w:pPr>
      <w:r>
        <w:rPr>
          <w:rStyle w:val="Subtitle2"/>
        </w:rPr>
        <w:t>DS as process in the service of science</w:t>
      </w:r>
    </w:p>
    <w:p w14:paraId="06510005" w14:textId="77777777" w:rsidR="00813AFF" w:rsidRDefault="00813AFF" w:rsidP="005733B2">
      <w:pPr>
        <w:pStyle w:val="BodyText"/>
        <w:numPr>
          <w:ilvl w:val="1"/>
          <w:numId w:val="36"/>
        </w:numPr>
        <w:rPr>
          <w:rStyle w:val="Subtitle2"/>
        </w:rPr>
      </w:pPr>
      <w:r>
        <w:rPr>
          <w:rStyle w:val="Subtitle2"/>
        </w:rPr>
        <w:t xml:space="preserve">Design </w:t>
      </w:r>
      <w:r>
        <w:rPr>
          <w:rStyle w:val="Subtitle2"/>
          <w:rFonts w:ascii="Times New Roman" w:hAnsi="Times New Roman"/>
        </w:rPr>
        <w:t>→</w:t>
      </w:r>
      <w:r>
        <w:rPr>
          <w:rStyle w:val="Subtitle2"/>
        </w:rPr>
        <w:t xml:space="preserve"> Collect </w:t>
      </w:r>
      <w:r>
        <w:rPr>
          <w:rStyle w:val="Subtitle2"/>
          <w:rFonts w:ascii="Times New Roman" w:hAnsi="Times New Roman"/>
        </w:rPr>
        <w:t>→</w:t>
      </w:r>
      <w:r>
        <w:rPr>
          <w:rStyle w:val="Subtitle2"/>
        </w:rPr>
        <w:t xml:space="preserve"> Analyze</w:t>
      </w:r>
    </w:p>
    <w:p w14:paraId="6C7A7876" w14:textId="77777777" w:rsidR="00813AFF" w:rsidRDefault="00813AFF" w:rsidP="005733B2">
      <w:pPr>
        <w:pStyle w:val="BodyText"/>
        <w:numPr>
          <w:ilvl w:val="1"/>
          <w:numId w:val="36"/>
        </w:numPr>
        <w:rPr>
          <w:rStyle w:val="Subtitle2"/>
        </w:rPr>
      </w:pPr>
      <w:r>
        <w:rPr>
          <w:rStyle w:val="Subtitle2"/>
        </w:rPr>
        <w:t>Complexity (multifariousness) and Simplification</w:t>
      </w:r>
    </w:p>
    <w:p w14:paraId="316C2CFF" w14:textId="77777777" w:rsidR="00813AFF" w:rsidRDefault="00813AFF" w:rsidP="005733B2">
      <w:pPr>
        <w:pStyle w:val="BodyText"/>
        <w:numPr>
          <w:ilvl w:val="1"/>
          <w:numId w:val="36"/>
        </w:numPr>
        <w:rPr>
          <w:rStyle w:val="Subtitle2"/>
        </w:rPr>
      </w:pPr>
      <w:r>
        <w:rPr>
          <w:rStyle w:val="Subtitle2"/>
        </w:rPr>
        <w:t>Role of specific methods</w:t>
      </w:r>
    </w:p>
    <w:p w14:paraId="1E06FC4B" w14:textId="77777777" w:rsidR="00813AFF" w:rsidRDefault="00813AFF" w:rsidP="005733B2">
      <w:pPr>
        <w:pStyle w:val="BodyText"/>
        <w:numPr>
          <w:ilvl w:val="0"/>
          <w:numId w:val="36"/>
        </w:numPr>
        <w:rPr>
          <w:rStyle w:val="Subtitle2"/>
        </w:rPr>
      </w:pPr>
      <w:r>
        <w:rPr>
          <w:rStyle w:val="Subtitle2"/>
        </w:rPr>
        <w:t xml:space="preserve">Reversal: from science of data to data-driven science; a new paradigm. </w:t>
      </w:r>
    </w:p>
    <w:p w14:paraId="7E48E314" w14:textId="6F23F205" w:rsidR="00813AFF" w:rsidRDefault="00813AFF" w:rsidP="005733B2">
      <w:pPr>
        <w:pStyle w:val="BodyText"/>
        <w:numPr>
          <w:ilvl w:val="0"/>
          <w:numId w:val="36"/>
        </w:numPr>
        <w:rPr>
          <w:rStyle w:val="Subtitle2"/>
        </w:rPr>
      </w:pPr>
      <w:r>
        <w:rPr>
          <w:rStyle w:val="Subtitle2"/>
        </w:rPr>
        <w:t>What of the role of classical DS? See Ohsumi . . .</w:t>
      </w:r>
    </w:p>
    <w:p w14:paraId="2D75B6B2" w14:textId="77777777" w:rsidR="00AF1B9E" w:rsidRDefault="00AF1B9E" w:rsidP="00AF1B9E">
      <w:pPr>
        <w:pStyle w:val="Heading2"/>
      </w:pPr>
      <w:bookmarkStart w:id="602" w:name="_Toc48290970"/>
      <w:r>
        <w:t xml:space="preserve">In Tukey’s comment to </w:t>
      </w:r>
      <w:proofErr w:type="spellStart"/>
      <w:r>
        <w:t>Parzen</w:t>
      </w:r>
      <w:proofErr w:type="spellEnd"/>
      <w:r>
        <w:t>:</w:t>
      </w:r>
      <w:bookmarkEnd w:id="602"/>
    </w:p>
    <w:p w14:paraId="17EE84A9" w14:textId="6F93EAC5" w:rsidR="00AF1B9E" w:rsidRDefault="00AF1B9E" w:rsidP="00AF1B9E">
      <w:pPr>
        <w:pStyle w:val="Extract"/>
      </w:pPr>
      <w:r w:rsidRPr="002F58A6">
        <w:t xml:space="preserve">I concur with the general sentiments expressed by George Box in his Presidential Address. I agree that we have great need for the whole statistician in one body-for the analyst of data as well as for the probability model maker-and the inferential theorist/practitioner. One cannot, however, make a whole man by claiming that one can subsume one important class of mental activity under another class whose style and purposes are not only different but incompatible. To be "whole statisticians" as Box might put it, or to be "whole statistician-data analysts" as I might, means to be single persons who can take quite different views and adopt quite different styles as the needs change. As the title of my paper of yesterday put it, "we need both exploratory and confirmatory"! The twain can-and should-meet, but they need to remain a pair (or two distinct parts of a larger team) if they are to do what they should and can </w:t>
      </w:r>
      <w:r>
        <w:fldChar w:fldCharType="begin"/>
      </w:r>
      <w:r w:rsidR="00080758">
        <w:instrText xml:space="preserve"> ADDIN ZOTERO_ITEM CSL_CITATION {"citationID":"BfXduIVf","properties":{"formattedCitation":"(Tukey 1979)","plainCitation":"(Tukey 1979)","dontUpdate":true,"noteIndex":0},"citationItems":[{"id":17983,"uris":["http://zotero.org/users/10812/items/WPK4BL8W"],"uri":["http://zotero.org/users/10812/items/WPK4BL8W"],"itemData":{"id":17983,"type":"article-journal","archive":"JSTOR","container-title":"Journal of the American Statistical Association","DOI":"10.2307/2286735","ISSN":"0162-1459","issue":"365","note":"publisher: [American Statistical Association, Taylor &amp; Francis, Ltd.]","page":"121-122","source":"JSTOR","title":"Nonparametric Statistical Data Modeling: Comment","title-short":"Nonparametric Statistical Data Modeling","volume":"74","author":[{"family":"Tukey","given":"John W."}],"issued":{"date-parts":[["1979"]]}}}],"schema":"https://github.com/citation-style-language/schema/raw/master/csl-citation.json"} </w:instrText>
      </w:r>
      <w:r>
        <w:fldChar w:fldCharType="separate"/>
      </w:r>
      <w:r>
        <w:rPr>
          <w:noProof/>
        </w:rPr>
        <w:t>(Tukey 1979: 122)</w:t>
      </w:r>
      <w:r>
        <w:fldChar w:fldCharType="end"/>
      </w:r>
      <w:r>
        <w:t>.</w:t>
      </w:r>
    </w:p>
    <w:p w14:paraId="34641180" w14:textId="77777777" w:rsidR="00AF1B9E" w:rsidRDefault="00AF1B9E" w:rsidP="00AF1B9E">
      <w:pPr>
        <w:pStyle w:val="Extract"/>
      </w:pPr>
      <w:r>
        <w:t>…</w:t>
      </w:r>
    </w:p>
    <w:p w14:paraId="7E0027A0" w14:textId="77777777" w:rsidR="00AF1B9E" w:rsidRPr="0057696E" w:rsidRDefault="00AF1B9E" w:rsidP="00AF1B9E">
      <w:pPr>
        <w:pStyle w:val="Extract"/>
        <w:rPr>
          <w:rFonts w:ascii="Times New Roman" w:hAnsi="Times New Roman"/>
        </w:rPr>
      </w:pPr>
      <w:r>
        <w:t xml:space="preserve">… </w:t>
      </w:r>
      <w:r w:rsidRPr="0057696E">
        <w:t xml:space="preserve">in thinking about the three kinds of approach mentioned above as making up a large part of Box's whole statistician, of my whole data analyst-statistician, the question of degree of belief in our models is crucial: </w:t>
      </w:r>
    </w:p>
    <w:p w14:paraId="66FD13F1" w14:textId="77777777" w:rsidR="00AF1B9E" w:rsidRPr="0057696E" w:rsidRDefault="00AF1B9E" w:rsidP="00AF1B9E">
      <w:pPr>
        <w:pStyle w:val="Extract"/>
        <w:rPr>
          <w:rFonts w:ascii="Times New Roman" w:hAnsi="Times New Roman"/>
        </w:rPr>
      </w:pPr>
      <w:r w:rsidRPr="0057696E">
        <w:t xml:space="preserve">* Probability modelers seem to want to believe that their models are entirely correct. (This is rarely true, but the work of Thomas Kuhn (1970) suggests that </w:t>
      </w:r>
      <w:proofErr w:type="spellStart"/>
      <w:r w:rsidRPr="0057696E">
        <w:t>overbelief</w:t>
      </w:r>
      <w:proofErr w:type="spellEnd"/>
      <w:r w:rsidRPr="0057696E">
        <w:t xml:space="preserve"> in what is currently fashionable as truth ma</w:t>
      </w:r>
      <w:r>
        <w:t>y</w:t>
      </w:r>
      <w:r w:rsidRPr="0057696E">
        <w:t xml:space="preserve"> be a part</w:t>
      </w:r>
      <w:r>
        <w:t>—</w:t>
      </w:r>
      <w:r w:rsidRPr="0057696E">
        <w:t>perhaps a necessary part</w:t>
      </w:r>
      <w:r>
        <w:t>—</w:t>
      </w:r>
      <w:r w:rsidRPr="0057696E">
        <w:t>of the usual functioning of science.)</w:t>
      </w:r>
      <w:r w:rsidRPr="0057696E">
        <w:rPr>
          <w:sz w:val="16"/>
          <w:szCs w:val="16"/>
        </w:rPr>
        <w:t xml:space="preserve"> </w:t>
      </w:r>
    </w:p>
    <w:p w14:paraId="15F2F745" w14:textId="77777777" w:rsidR="00AF1B9E" w:rsidRPr="0057696E" w:rsidRDefault="00AF1B9E" w:rsidP="00AF1B9E">
      <w:pPr>
        <w:pStyle w:val="Extract"/>
      </w:pPr>
      <w:r w:rsidRPr="0057696E">
        <w:t xml:space="preserve">* Data analysts regard their models as a basis from which to measure deviation, as a convenient bench mark in the wilderness, expecting little truth and relying on less. </w:t>
      </w:r>
    </w:p>
    <w:p w14:paraId="2504C911" w14:textId="77777777" w:rsidR="00AF1B9E" w:rsidRDefault="00AF1B9E" w:rsidP="00AF1B9E">
      <w:pPr>
        <w:pStyle w:val="Extract"/>
      </w:pPr>
      <w:r w:rsidRPr="0057696E">
        <w:t xml:space="preserve">* The practitioner/theorist of statistical inference was once supposed to think like the probability modeler, but the rise of robust/resistant techniques and robust/resist- ant theory presages the day when both practitioners and theorists of statistical inference will speak and act as if the truth were, hopefully, somewhere "not too far" from their models. </w:t>
      </w:r>
      <w:r w:rsidRPr="0057696E">
        <w:rPr>
          <w:sz w:val="16"/>
          <w:szCs w:val="16"/>
        </w:rPr>
        <w:t xml:space="preserve"> </w:t>
      </w:r>
    </w:p>
    <w:p w14:paraId="43A25117" w14:textId="77777777" w:rsidR="00AF1B9E" w:rsidRPr="0057696E" w:rsidRDefault="00AF1B9E" w:rsidP="00AF1B9E">
      <w:pPr>
        <w:pStyle w:val="Extract"/>
        <w:rPr>
          <w:rStyle w:val="Subtitle2"/>
        </w:rPr>
      </w:pPr>
    </w:p>
    <w:p w14:paraId="450DB6DF" w14:textId="2C29F9E5" w:rsidR="00AF1B9E" w:rsidRDefault="00AF1B9E" w:rsidP="00AF1B9E">
      <w:pPr>
        <w:pStyle w:val="Heading2"/>
        <w:rPr>
          <w:rStyle w:val="Subtitle2"/>
        </w:rPr>
      </w:pPr>
      <w:bookmarkStart w:id="603" w:name="_Toc48290971"/>
      <w:r w:rsidRPr="002F58A6">
        <w:rPr>
          <w:noProof/>
        </w:rPr>
        <w:lastRenderedPageBreak/>
        <w:drawing>
          <wp:anchor distT="0" distB="0" distL="114300" distR="114300" simplePos="0" relativeHeight="251658240" behindDoc="0" locked="0" layoutInCell="1" allowOverlap="1" wp14:anchorId="3A2D68D8" wp14:editId="655FB980">
            <wp:simplePos x="0" y="0"/>
            <wp:positionH relativeFrom="column">
              <wp:posOffset>1365250</wp:posOffset>
            </wp:positionH>
            <wp:positionV relativeFrom="paragraph">
              <wp:posOffset>348510</wp:posOffset>
            </wp:positionV>
            <wp:extent cx="3473450" cy="3848100"/>
            <wp:effectExtent l="0" t="0" r="6350" b="0"/>
            <wp:wrapTopAndBottom/>
            <wp:docPr id="15" name="Picture 15"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473450" cy="3848100"/>
                    </a:xfrm>
                    <a:prstGeom prst="rect">
                      <a:avLst/>
                    </a:prstGeom>
                  </pic:spPr>
                </pic:pic>
              </a:graphicData>
            </a:graphic>
            <wp14:sizeRelH relativeFrom="margin">
              <wp14:pctWidth>0</wp14:pctWidth>
            </wp14:sizeRelH>
            <wp14:sizeRelV relativeFrom="margin">
              <wp14:pctHeight>0</wp14:pctHeight>
            </wp14:sizeRelV>
          </wp:anchor>
        </w:drawing>
      </w:r>
      <w:r>
        <w:rPr>
          <w:rStyle w:val="Subtitle2"/>
        </w:rPr>
        <w:t>Tukey’s remark on proper meaning of EDA</w:t>
      </w:r>
      <w:bookmarkEnd w:id="603"/>
    </w:p>
    <w:p w14:paraId="5ABA0599" w14:textId="77777777" w:rsidR="00AF1B9E" w:rsidRPr="00AF1B9E" w:rsidRDefault="00AF1B9E" w:rsidP="00AF1B9E"/>
    <w:p w14:paraId="245C46EF" w14:textId="6CDE4FE3" w:rsidR="00813AFF" w:rsidRDefault="00813AFF" w:rsidP="00813AFF">
      <w:pPr>
        <w:pStyle w:val="Heading2"/>
      </w:pPr>
      <w:bookmarkStart w:id="604" w:name="_Toc48290972"/>
      <w:r>
        <w:t xml:space="preserve">On </w:t>
      </w:r>
      <w:proofErr w:type="spellStart"/>
      <w:r>
        <w:t>Osuhmi</w:t>
      </w:r>
      <w:proofErr w:type="spellEnd"/>
      <w:r>
        <w:t xml:space="preserve"> </w:t>
      </w:r>
      <w:r w:rsidR="00D91EDC">
        <w:t>1</w:t>
      </w:r>
      <w:bookmarkEnd w:id="604"/>
    </w:p>
    <w:p w14:paraId="0319F3BA" w14:textId="77777777" w:rsidR="00813AFF" w:rsidRDefault="00813AFF" w:rsidP="00813AFF">
      <w:pPr>
        <w:pStyle w:val="BodyText"/>
        <w:rPr>
          <w:rStyle w:val="Subtitle1"/>
        </w:rPr>
      </w:pPr>
      <w:r>
        <w:t>1992 “</w:t>
      </w:r>
      <w:r w:rsidRPr="00E7684B">
        <w:t>An Experimental System for Navigating Statistical Meta-Information — The Meta-Stat Navigator</w:t>
      </w:r>
      <w:r>
        <w:t xml:space="preserve">,” in </w:t>
      </w:r>
      <w:r w:rsidRPr="00E7684B">
        <w:rPr>
          <w:rStyle w:val="fn"/>
          <w:i/>
          <w:iCs/>
        </w:rPr>
        <w:t>Computational Statistics</w:t>
      </w:r>
      <w:r w:rsidRPr="00E7684B">
        <w:rPr>
          <w:i/>
          <w:iCs/>
        </w:rPr>
        <w:t xml:space="preserve">: </w:t>
      </w:r>
      <w:r w:rsidRPr="00E7684B">
        <w:rPr>
          <w:rStyle w:val="Subtitle1"/>
          <w:i/>
          <w:iCs/>
        </w:rPr>
        <w:t>Volume 1: Proceedings of the 10th Symposium on Computational Statistics</w:t>
      </w:r>
      <w:r>
        <w:rPr>
          <w:rStyle w:val="Subtitle1"/>
        </w:rPr>
        <w:t xml:space="preserve">. </w:t>
      </w:r>
      <w:r>
        <w:rPr>
          <w:rStyle w:val="Subtitle1"/>
        </w:rPr>
        <w:fldChar w:fldCharType="begin"/>
      </w:r>
      <w:r>
        <w:rPr>
          <w:rStyle w:val="Subtitle1"/>
        </w:rPr>
        <w:instrText xml:space="preserve"> ADDIN ZOTERO_ITEM CSL_CITATION {"citationID":"M5bIvkG1","properties":{"formattedCitation":"(Ohsumi 1992)","plainCitation":"(Ohsumi 1992)","noteIndex":0},"citationItems":[{"id":17963,"uris":["http://zotero.org/users/10812/items/F8UEID2W"],"uri":["http://zotero.org/users/10812/items/F8UEID2W"],"itemData":{"id":17963,"type":"paper-conference","abstract":"In research organizations handling statistical information, the volume of stored information resources, including research results, materials, and software, is increasing to the point that conventional separate databases and information management systems have become insufficient to deal with the amount. Increasing diversification in the media used these days interferes with the rapid retrieval and use of the information needed by users. A new system that realizes a presentation environment based on new concepts is needed to inform potential users of the value and effectiveness of using the vast amount of diverse data.","container-title":"Computational Statistics","DOI":"10.1007/978-3-642-48678-4_48","event-place":"Heidelberg","ISBN":"978-3-642-48678-4","language":"en","page":"375-380","publisher":"Physica-Verlag HD","publisher-place":"Heidelberg","source":"Springer Link","title":"An Experimental System for Navigating Statistical Meta-Information — The Meta-Stat Navigator","author":[{"family":"Ohsumi","given":"Noboru"}],"editor":[{"family":"Dodge","given":"Yadolah"},{"family":"Whittaker","given":"Joe"}],"issued":{"date-parts":[["1992"]]}}}],"schema":"https://github.com/citation-style-language/schema/raw/master/csl-citation.json"} </w:instrText>
      </w:r>
      <w:r>
        <w:rPr>
          <w:rStyle w:val="Subtitle1"/>
        </w:rPr>
        <w:fldChar w:fldCharType="separate"/>
      </w:r>
      <w:r>
        <w:rPr>
          <w:rStyle w:val="Subtitle1"/>
          <w:noProof/>
        </w:rPr>
        <w:t>(Ohsumi 1992)</w:t>
      </w:r>
      <w:r>
        <w:rPr>
          <w:rStyle w:val="Subtitle1"/>
        </w:rPr>
        <w:fldChar w:fldCharType="end"/>
      </w:r>
    </w:p>
    <w:p w14:paraId="15A7E331" w14:textId="77777777" w:rsidR="00813AFF" w:rsidRDefault="00813AFF" w:rsidP="00813AFF">
      <w:pPr>
        <w:pStyle w:val="BodyText"/>
        <w:rPr>
          <w:rStyle w:val="Subtitle1"/>
        </w:rPr>
      </w:pPr>
      <w:r>
        <w:rPr>
          <w:rStyle w:val="Subtitle1"/>
        </w:rPr>
        <w:t>From the Institute of Statistical Mathematics (ISM) in Tokyo, Japan.</w:t>
      </w:r>
    </w:p>
    <w:p w14:paraId="64C38041" w14:textId="77777777" w:rsidR="00813AFF" w:rsidRDefault="00813AFF" w:rsidP="00813AFF">
      <w:pPr>
        <w:pStyle w:val="Extract"/>
      </w:pPr>
    </w:p>
    <w:p w14:paraId="3B1C29F6" w14:textId="77777777" w:rsidR="00813AFF" w:rsidRDefault="00813AFF" w:rsidP="00813AFF">
      <w:pPr>
        <w:pStyle w:val="Extract"/>
      </w:pPr>
      <w:r>
        <w:t>Hypertext as a solution — similar to Berners-Lee …</w:t>
      </w:r>
    </w:p>
    <w:p w14:paraId="42828EDF" w14:textId="77777777" w:rsidR="00813AFF" w:rsidRDefault="00813AFF" w:rsidP="00813AFF">
      <w:pPr>
        <w:pStyle w:val="Extract"/>
      </w:pPr>
      <w:r>
        <w:tab/>
        <w:t>p. 376:</w:t>
      </w:r>
    </w:p>
    <w:p w14:paraId="25AFC5F3" w14:textId="77777777" w:rsidR="00813AFF" w:rsidRDefault="00813AFF" w:rsidP="00813AFF">
      <w:pPr>
        <w:pStyle w:val="Extract"/>
      </w:pPr>
      <w:r w:rsidRPr="00A7733A">
        <w:rPr>
          <w:noProof/>
        </w:rPr>
        <w:drawing>
          <wp:inline distT="0" distB="0" distL="0" distR="0" wp14:anchorId="6D0E16F7" wp14:editId="5093ECCD">
            <wp:extent cx="5943600" cy="129921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99210"/>
                    </a:xfrm>
                    <a:prstGeom prst="rect">
                      <a:avLst/>
                    </a:prstGeom>
                  </pic:spPr>
                </pic:pic>
              </a:graphicData>
            </a:graphic>
          </wp:inline>
        </w:drawing>
      </w:r>
    </w:p>
    <w:p w14:paraId="6349B2F2" w14:textId="77777777" w:rsidR="00813AFF" w:rsidRDefault="00813AFF" w:rsidP="005733B2">
      <w:pPr>
        <w:pStyle w:val="Extract"/>
        <w:numPr>
          <w:ilvl w:val="0"/>
          <w:numId w:val="33"/>
        </w:numPr>
      </w:pPr>
      <w:r>
        <w:t>Variety of media</w:t>
      </w:r>
    </w:p>
    <w:p w14:paraId="1D62EC8C" w14:textId="77777777" w:rsidR="00813AFF" w:rsidRDefault="00813AFF" w:rsidP="005733B2">
      <w:pPr>
        <w:pStyle w:val="Extract"/>
        <w:numPr>
          <w:ilvl w:val="0"/>
          <w:numId w:val="33"/>
        </w:numPr>
      </w:pPr>
      <w:r>
        <w:t>Not integrated or managed in a common format</w:t>
      </w:r>
    </w:p>
    <w:p w14:paraId="77196948" w14:textId="77777777" w:rsidR="00813AFF" w:rsidRDefault="00813AFF" w:rsidP="005733B2">
      <w:pPr>
        <w:pStyle w:val="Extract"/>
        <w:numPr>
          <w:ilvl w:val="0"/>
          <w:numId w:val="33"/>
        </w:numPr>
      </w:pPr>
      <w:r>
        <w:lastRenderedPageBreak/>
        <w:t>Scattered</w:t>
      </w:r>
    </w:p>
    <w:p w14:paraId="24E8F8BA" w14:textId="77777777" w:rsidR="00813AFF" w:rsidRDefault="00813AFF" w:rsidP="005733B2">
      <w:pPr>
        <w:pStyle w:val="Extract"/>
        <w:numPr>
          <w:ilvl w:val="0"/>
          <w:numId w:val="33"/>
        </w:numPr>
      </w:pPr>
      <w:r>
        <w:t>Fragmented in relation to other information</w:t>
      </w:r>
    </w:p>
    <w:p w14:paraId="189ABDEE" w14:textId="77777777" w:rsidR="00813AFF" w:rsidRDefault="00813AFF" w:rsidP="005733B2">
      <w:pPr>
        <w:pStyle w:val="Extract"/>
        <w:numPr>
          <w:ilvl w:val="0"/>
          <w:numId w:val="33"/>
        </w:numPr>
      </w:pPr>
      <w:r>
        <w:t>Information is qualitative (added in 1994 paper)</w:t>
      </w:r>
    </w:p>
    <w:p w14:paraId="03751C72" w14:textId="77777777" w:rsidR="00813AFF" w:rsidRDefault="00813AFF" w:rsidP="00813AFF">
      <w:pPr>
        <w:pStyle w:val="Extract"/>
      </w:pPr>
      <w:r>
        <w:t>Describes a plan for a system very much like the WWW . . .</w:t>
      </w:r>
    </w:p>
    <w:p w14:paraId="3ED0F1BE" w14:textId="77777777" w:rsidR="00813AFF" w:rsidRDefault="00813AFF" w:rsidP="00813AFF">
      <w:pPr>
        <w:pStyle w:val="BodyText"/>
      </w:pPr>
      <w:r>
        <w:t>1994  “</w:t>
      </w:r>
      <w:r w:rsidRPr="00AB37F5">
        <w:t>New Data and New Tools: A Hypermedia Environment for Navigating Statistical Knowledge in Data Science</w:t>
      </w:r>
      <w:r>
        <w:t xml:space="preserve">.” </w:t>
      </w:r>
      <w:r>
        <w:fldChar w:fldCharType="begin"/>
      </w:r>
      <w:r>
        <w:instrText xml:space="preserve"> ADDIN ZOTERO_ITEM CSL_CITATION {"citationID":"EuH5YXhv","properties":{"formattedCitation":"(Ohsumi 1994)","plainCitation":"(Ohsumi 1994)","noteIndex":0},"citationItems":[{"id":17957,"uris":["http://zotero.org/users/10812/items/8NDC45AL"],"uri":["http://zotero.org/users/10812/items/8NDC45AL"],"itemData":{"id":17957,"type":"chapter","container-title":"New Approaches in Classification and Data Analysis","event-place":"Berlin","page":"45-54","publisher":"Springer-Verlag","publisher-place":"Berlin","title":"New Data and New Tools: A Hypermedia Environment for Navigating Statistical Knowledge in Data Science","author":[{"family":"Ohsumi","given":"Noboru"}],"issued":{"date-parts":[["1994"]]}}}],"schema":"https://github.com/citation-style-language/schema/raw/master/csl-citation.json"} </w:instrText>
      </w:r>
      <w:r>
        <w:fldChar w:fldCharType="separate"/>
      </w:r>
      <w:r>
        <w:rPr>
          <w:noProof/>
        </w:rPr>
        <w:t>(Ohsumi 1994)</w:t>
      </w:r>
      <w:r>
        <w:fldChar w:fldCharType="end"/>
      </w:r>
    </w:p>
    <w:p w14:paraId="70D6E5EE" w14:textId="77777777" w:rsidR="00813AFF" w:rsidRPr="00A802C2" w:rsidRDefault="00813AFF" w:rsidP="00813AFF">
      <w:pPr>
        <w:pStyle w:val="BodyText"/>
      </w:pPr>
      <w:r>
        <w:t>2000 “</w:t>
      </w:r>
      <w:r w:rsidRPr="00A802C2">
        <w:t>From Data Analysis to Data Science</w:t>
      </w:r>
      <w:r>
        <w:t>” 2000:</w:t>
      </w:r>
    </w:p>
    <w:p w14:paraId="7F3FC87A" w14:textId="77777777" w:rsidR="00813AFF" w:rsidRDefault="00813AFF" w:rsidP="00813AFF">
      <w:pPr>
        <w:pStyle w:val="Extract"/>
      </w:pPr>
      <w:r>
        <w:t>“I</w:t>
      </w:r>
      <w:r w:rsidRPr="001E7FFD">
        <w:t xml:space="preserve">n 1992, the author argued the urgency of the need to </w:t>
      </w:r>
      <w:r>
        <w:t>g</w:t>
      </w:r>
      <w:r w:rsidRPr="001E7FFD">
        <w:t>rasp the concept</w:t>
      </w:r>
      <w:r>
        <w:t xml:space="preserve"> ‘data science’”</w:t>
      </w:r>
    </w:p>
    <w:p w14:paraId="4CFAFB9D" w14:textId="77777777" w:rsidR="00813AFF" w:rsidRDefault="00813AFF" w:rsidP="00813AFF">
      <w:pPr>
        <w:pStyle w:val="BodyText"/>
      </w:pPr>
      <w:r>
        <w:t>Explicit connection of data science and data analysis</w:t>
      </w:r>
    </w:p>
    <w:p w14:paraId="53938349" w14:textId="77777777" w:rsidR="00813AFF" w:rsidRPr="00225781" w:rsidRDefault="00813AFF" w:rsidP="00813AFF">
      <w:pPr>
        <w:pStyle w:val="BodyText"/>
      </w:pPr>
      <w:r>
        <w:t xml:space="preserve">A clear recognition that data analysis is not the same as DS. </w:t>
      </w:r>
    </w:p>
    <w:p w14:paraId="5D206BC6" w14:textId="77777777" w:rsidR="00813AFF" w:rsidRDefault="00813AFF" w:rsidP="00813AFF">
      <w:pPr>
        <w:pStyle w:val="Extract"/>
        <w:ind w:left="0"/>
      </w:pPr>
    </w:p>
    <w:p w14:paraId="3FD3661E" w14:textId="77777777" w:rsidR="00813AFF" w:rsidRDefault="00813AFF" w:rsidP="00813AFF">
      <w:pPr>
        <w:pStyle w:val="BodyText"/>
      </w:pPr>
      <w:r w:rsidRPr="00966022">
        <w:rPr>
          <w:noProof/>
        </w:rPr>
        <w:drawing>
          <wp:inline distT="0" distB="0" distL="0" distR="0" wp14:anchorId="55F0640A" wp14:editId="023ABF3C">
            <wp:extent cx="5943600" cy="2533015"/>
            <wp:effectExtent l="0" t="0" r="0" b="0"/>
            <wp:docPr id="8" name="Picture 8" descr="A picture containing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33015"/>
                    </a:xfrm>
                    <a:prstGeom prst="rect">
                      <a:avLst/>
                    </a:prstGeom>
                  </pic:spPr>
                </pic:pic>
              </a:graphicData>
            </a:graphic>
          </wp:inline>
        </w:drawing>
      </w:r>
    </w:p>
    <w:p w14:paraId="53A2D056" w14:textId="50ABDFA4" w:rsidR="00D91EDC" w:rsidRDefault="00D91EDC" w:rsidP="00D91EDC">
      <w:pPr>
        <w:pStyle w:val="Heading2"/>
        <w:rPr>
          <w:rStyle w:val="Subtitle2"/>
        </w:rPr>
      </w:pPr>
      <w:bookmarkStart w:id="605" w:name="_Toc48290973"/>
      <w:r>
        <w:rPr>
          <w:rStyle w:val="Subtitle2"/>
        </w:rPr>
        <w:t>on Ohsumi 2</w:t>
      </w:r>
      <w:bookmarkEnd w:id="605"/>
    </w:p>
    <w:p w14:paraId="33ADC5F3" w14:textId="2AAFF95A" w:rsidR="002C36BD" w:rsidRDefault="002C36BD" w:rsidP="002C36BD">
      <w:pPr>
        <w:pStyle w:val="BodyText"/>
        <w:ind w:firstLine="0"/>
        <w:rPr>
          <w:rStyle w:val="Subtitle2"/>
        </w:rPr>
      </w:pPr>
      <w:r>
        <w:rPr>
          <w:rStyle w:val="Subtitle2"/>
        </w:rPr>
        <w:t>Extracts:</w:t>
      </w:r>
    </w:p>
    <w:p w14:paraId="2C8FC588" w14:textId="77777777" w:rsidR="002C36BD" w:rsidRDefault="002C36BD" w:rsidP="002C36BD">
      <w:pPr>
        <w:pStyle w:val="Extract"/>
        <w:ind w:firstLine="360"/>
      </w:pPr>
      <w:r w:rsidRPr="00147965">
        <w:t>Researchers in Japan do not all share the same understanding of the concept “data science.” The Japan Statistical Society held special sessions on data science at its annual meetings in 1996 and 1997, and drew much interest. However, in the opinion of most researchers, they did not go beyond the general framework of statistical modeling or traditional statistical analysis. One organizer was heard to criticize Japanese researchers for using other researchers’ data without paying any attention to</w:t>
      </w:r>
      <w:r>
        <w:t xml:space="preserve"> the most important problem of data acquisition. What, then, is our “data science”?</w:t>
      </w:r>
    </w:p>
    <w:p w14:paraId="2299CC79" w14:textId="688F6ADF" w:rsidR="002C36BD" w:rsidRDefault="002C36BD" w:rsidP="002C36BD">
      <w:pPr>
        <w:pStyle w:val="Extract"/>
        <w:ind w:firstLine="360"/>
      </w:pPr>
      <w:r>
        <w:t xml:space="preserve">What I mean by “data science” includes the most essential studies and concepts on </w:t>
      </w:r>
      <w:r w:rsidRPr="0075558B">
        <w:rPr>
          <w:i/>
          <w:iCs/>
        </w:rPr>
        <w:t>how to gather data</w:t>
      </w:r>
      <w:r>
        <w:t xml:space="preserve">, including </w:t>
      </w:r>
      <w:r w:rsidRPr="0075558B">
        <w:rPr>
          <w:i/>
          <w:iCs/>
        </w:rPr>
        <w:t>how to design data experiments in data gathering</w:t>
      </w:r>
      <w:r>
        <w:t xml:space="preserve">, and </w:t>
      </w:r>
      <w:r w:rsidRPr="00224A82">
        <w:rPr>
          <w:i/>
          <w:iCs/>
        </w:rPr>
        <w:t>how to analyze</w:t>
      </w:r>
      <w:r>
        <w:rPr>
          <w:i/>
          <w:iCs/>
        </w:rPr>
        <w:t xml:space="preserve"> the</w:t>
      </w:r>
      <w:r w:rsidRPr="00224A82">
        <w:rPr>
          <w:i/>
          <w:iCs/>
        </w:rPr>
        <w:t xml:space="preserve"> collected data</w:t>
      </w:r>
      <w:r>
        <w:t xml:space="preserve">. These are the fundamental ways to obtain meaningful findings from many events. How data are gathered is the key to defining the relevant information and making it easy to understand and analyze. In my opinion, this viewpoint on the meaning of data science is fundamentally different from data </w:t>
      </w:r>
      <w:r>
        <w:lastRenderedPageBreak/>
        <w:t xml:space="preserve">mining (DM) and knowledge discovery (KD). These concepts are not of practical use because they neglect the problems of ‘data acquisition’ and its practice </w:t>
      </w:r>
      <w:r>
        <w:fldChar w:fldCharType="begin"/>
      </w:r>
      <w:r w:rsidR="009626AC">
        <w:instrText xml:space="preserve"> ADDIN ZOTERO_ITEM CSL_CITATION {"citationID":"SqH16rOo","properties":{"formattedCitation":"(Ohsumi 2000)","plainCitation":"(Ohsumi 2000)","dontUpdate":true,"noteIndex":0},"citationItems":[{"id":17943,"uris":["http://zotero.org/users/10812/items/TQKTKT6I"],"uri":["http://zotero.org/users/10812/items/TQKTKT6I"],"itemData":{"id":17943,"type":"chapter","container-title":"Data analysis, classification, and related methods","page":"329–334","publisher":"Springer","source":"Google Scholar","title":"From Data Analysis to Data Science","author":[{"family":"Ohsumi","given":"Noboru"}],"issued":{"date-parts":[["2000"]]}}}],"schema":"https://github.com/citation-style-language/schema/raw/master/csl-citation.json"} </w:instrText>
      </w:r>
      <w:r>
        <w:fldChar w:fldCharType="separate"/>
      </w:r>
      <w:r>
        <w:rPr>
          <w:noProof/>
        </w:rPr>
        <w:t>(Ohsumi 2000: 331-332; emphases in original)</w:t>
      </w:r>
      <w:r>
        <w:fldChar w:fldCharType="end"/>
      </w:r>
      <w:r>
        <w:t>.</w:t>
      </w:r>
    </w:p>
    <w:p w14:paraId="0145FE2D" w14:textId="77777777" w:rsidR="002C36BD" w:rsidRDefault="002C36BD" w:rsidP="002C36BD">
      <w:pPr>
        <w:pStyle w:val="Extract"/>
        <w:rPr>
          <w:rStyle w:val="Subtitle2"/>
        </w:rPr>
      </w:pPr>
      <w:r>
        <w:t>…</w:t>
      </w:r>
    </w:p>
    <w:p w14:paraId="7534AB02" w14:textId="77777777" w:rsidR="002C36BD" w:rsidRPr="00411AB9" w:rsidRDefault="002C36BD" w:rsidP="002C36BD">
      <w:pPr>
        <w:pStyle w:val="Extract"/>
        <w:ind w:firstLine="360"/>
      </w:pPr>
      <w:r w:rsidRPr="00411AB9">
        <w:t>The Japanese song “A canary that has forgotten singing” describes the current trend in the field of the data analysis. It appears researchers are seeking mathematical methodologies without considering “what data analysis is” and “what the data acquisition should be.” Were we not seeking for a different world of statistical science and data analysis?</w:t>
      </w:r>
    </w:p>
    <w:p w14:paraId="00916172" w14:textId="16B24C3D" w:rsidR="002C36BD" w:rsidRDefault="002C36BD" w:rsidP="002C36BD">
      <w:pPr>
        <w:pStyle w:val="Extract"/>
        <w:ind w:firstLine="360"/>
      </w:pPr>
      <w:r>
        <w:t xml:space="preserve">Owing to the qualitative and quantitative changes in data, it is, indeed, becoming increasingly difficulty to grasp all aspects of a dataset in explaining various phenomena. Therefore, new techniques, such as DM [data mining], KD [knowledge discovery], complexity, and neural networks, are being proposed. However, the potential of these methods to solve any of these problems is questionable. </w:t>
      </w:r>
      <w:r>
        <w:fldChar w:fldCharType="begin"/>
      </w:r>
      <w:r w:rsidR="009626AC">
        <w:instrText xml:space="preserve"> ADDIN ZOTERO_ITEM CSL_CITATION {"citationID":"GNGbGeKl","properties":{"formattedCitation":"(Ohsumi 2000)","plainCitation":"(Ohsumi 2000)","dontUpdate":true,"noteIndex":0},"citationItems":[{"id":17943,"uris":["http://zotero.org/users/10812/items/TQKTKT6I"],"uri":["http://zotero.org/users/10812/items/TQKTKT6I"],"itemData":{"id":17943,"type":"chapter","container-title":"Data analysis, classification, and related methods","page":"329–334","publisher":"Springer","source":"Google Scholar","title":"From Data Analysis to Data Science","author":[{"family":"Ohsumi","given":"Noboru"}],"issued":{"date-parts":[["2000"]]}}}],"schema":"https://github.com/citation-style-language/schema/raw/master/csl-citation.json"} </w:instrText>
      </w:r>
      <w:r>
        <w:fldChar w:fldCharType="separate"/>
      </w:r>
      <w:r>
        <w:rPr>
          <w:noProof/>
        </w:rPr>
        <w:t>(Ohsumi 2000: 332)</w:t>
      </w:r>
      <w:r>
        <w:fldChar w:fldCharType="end"/>
      </w:r>
    </w:p>
    <w:p w14:paraId="7D39F660" w14:textId="77777777" w:rsidR="002C36BD" w:rsidRPr="002C36BD" w:rsidRDefault="002C36BD" w:rsidP="002C36BD"/>
    <w:p w14:paraId="281F613D" w14:textId="77777777" w:rsidR="00D91EDC" w:rsidRDefault="00D91EDC" w:rsidP="005733B2">
      <w:pPr>
        <w:pStyle w:val="BodyText"/>
        <w:numPr>
          <w:ilvl w:val="0"/>
          <w:numId w:val="34"/>
        </w:numPr>
      </w:pPr>
      <w:r>
        <w:t>Ohsumi’s definition (2000) — carries on work of Hayashi</w:t>
      </w:r>
    </w:p>
    <w:p w14:paraId="56E22D83" w14:textId="22E5D952" w:rsidR="00D91EDC" w:rsidRDefault="00D91EDC" w:rsidP="005733B2">
      <w:pPr>
        <w:pStyle w:val="BodyText"/>
        <w:numPr>
          <w:ilvl w:val="1"/>
          <w:numId w:val="34"/>
        </w:numPr>
      </w:pPr>
      <w:r>
        <w:t xml:space="preserve">“What I mean by ‘data science’ includes the most essential studies and concepts on </w:t>
      </w:r>
      <w:r w:rsidRPr="0075558B">
        <w:rPr>
          <w:i/>
          <w:iCs/>
        </w:rPr>
        <w:t>how to gather data</w:t>
      </w:r>
      <w:r>
        <w:t xml:space="preserve">, including </w:t>
      </w:r>
      <w:r w:rsidRPr="0075558B">
        <w:rPr>
          <w:i/>
          <w:iCs/>
        </w:rPr>
        <w:t>how to design data experiments in data gathering</w:t>
      </w:r>
      <w:r>
        <w:t xml:space="preserve">, and </w:t>
      </w:r>
      <w:r w:rsidRPr="00224A82">
        <w:rPr>
          <w:i/>
          <w:iCs/>
        </w:rPr>
        <w:t>how to analyze</w:t>
      </w:r>
      <w:r>
        <w:rPr>
          <w:i/>
          <w:iCs/>
        </w:rPr>
        <w:t xml:space="preserve"> the</w:t>
      </w:r>
      <w:r w:rsidRPr="00224A82">
        <w:rPr>
          <w:i/>
          <w:iCs/>
        </w:rPr>
        <w:t xml:space="preserve"> collected data</w:t>
      </w:r>
      <w:r>
        <w:t>. These are the fundamental ways to obtain meaningful findings from many events. How data are gathered is the key to defining the relevant information and making it easy to understand and analyze. In my opinion, this viewpoint on the meaning of data science is fundamentally different from data mining (DM) and knowledge discovery (KD). These concepts are not of practical use because they neglect the problems of ‘data acquisition’ and its practice” (</w:t>
      </w:r>
      <w:r>
        <w:fldChar w:fldCharType="begin"/>
      </w:r>
      <w:r w:rsidR="00080758">
        <w:instrText xml:space="preserve"> ADDIN ZOTERO_ITEM CSL_CITATION {"citationID":"5kq0ZKKN","properties":{"formattedCitation":"(Ohsumi 2000)","plainCitation":"(Ohsumi 2000)","dontUpdate":true,"noteIndex":0},"citationItems":[{"id":17943,"uris":["http://zotero.org/users/10812/items/TQKTKT6I"],"uri":["http://zotero.org/users/10812/items/TQKTKT6I"],"itemData":{"id":17943,"type":"chapter","container-title":"Data analysis, classification, and related methods","page":"329–334","publisher":"Springer","source":"Google Scholar","title":"From Data Analysis to Data Science","author":[{"family":"Ohsumi","given":"Noboru"}],"issued":{"date-parts":[["2000"]]}}}],"schema":"https://github.com/citation-style-language/schema/raw/master/csl-citation.json"} </w:instrText>
      </w:r>
      <w:r>
        <w:fldChar w:fldCharType="separate"/>
      </w:r>
      <w:r>
        <w:rPr>
          <w:noProof/>
        </w:rPr>
        <w:t>(Ohsumi 2000: 332)</w:t>
      </w:r>
      <w:r>
        <w:fldChar w:fldCharType="end"/>
      </w:r>
      <w:r>
        <w:t>.</w:t>
      </w:r>
    </w:p>
    <w:p w14:paraId="3DF8D7F3" w14:textId="77777777" w:rsidR="00D91EDC" w:rsidRDefault="00D91EDC" w:rsidP="005733B2">
      <w:pPr>
        <w:pStyle w:val="BodyText"/>
        <w:numPr>
          <w:ilvl w:val="1"/>
          <w:numId w:val="34"/>
        </w:numPr>
      </w:pPr>
      <w:r>
        <w:t>Data science is defined in opposition to data mining. It is clearly a reaction to a development within the sphere of activities that emerged from data science in the classical sense. It is fair to say, then, the new definition is an appropriation of the old, with the clear intent of making sure that statistical science is not compromised by the onslaught of data mining, etc.</w:t>
      </w:r>
    </w:p>
    <w:p w14:paraId="0E816B8F" w14:textId="77777777" w:rsidR="00D91EDC" w:rsidRDefault="00D91EDC" w:rsidP="005733B2">
      <w:pPr>
        <w:pStyle w:val="BodyText"/>
        <w:numPr>
          <w:ilvl w:val="2"/>
          <w:numId w:val="34"/>
        </w:numPr>
      </w:pPr>
      <w:r>
        <w:t>These concerns arise out of concern for how data mining was doing it wrong. Emphasis is on COLLECTION. It is clearly a reaction to an existing threat, and the term data science is no accident, given Ohsumi’s previous usage.</w:t>
      </w:r>
    </w:p>
    <w:p w14:paraId="1607FE1B" w14:textId="77777777" w:rsidR="00D91EDC" w:rsidRDefault="00D91EDC" w:rsidP="005733B2">
      <w:pPr>
        <w:pStyle w:val="BodyText"/>
        <w:numPr>
          <w:ilvl w:val="1"/>
          <w:numId w:val="34"/>
        </w:numPr>
      </w:pPr>
      <w:r>
        <w:t>Frustration with data mining and knowledge discovery: “</w:t>
      </w:r>
      <w:r w:rsidRPr="00C63496">
        <w:rPr>
          <w:color w:val="262626"/>
        </w:rPr>
        <w:t>Fi</w:t>
      </w:r>
      <w:r>
        <w:rPr>
          <w:color w:val="262626"/>
        </w:rPr>
        <w:t>d</w:t>
      </w:r>
      <w:r w:rsidRPr="00C63496">
        <w:rPr>
          <w:color w:val="262626"/>
        </w:rPr>
        <w:t>dling</w:t>
      </w:r>
      <w:r>
        <w:rPr>
          <w:color w:val="262626"/>
        </w:rPr>
        <w:t xml:space="preserve"> </w:t>
      </w:r>
      <w:r w:rsidRPr="00C63496">
        <w:rPr>
          <w:color w:val="262626"/>
        </w:rPr>
        <w:t>with</w:t>
      </w:r>
      <w:r>
        <w:rPr>
          <w:color w:val="262626"/>
        </w:rPr>
        <w:t xml:space="preserve"> </w:t>
      </w:r>
      <w:r w:rsidRPr="00C63496">
        <w:rPr>
          <w:color w:val="262626"/>
        </w:rPr>
        <w:t>a</w:t>
      </w:r>
      <w:r>
        <w:rPr>
          <w:color w:val="262626"/>
        </w:rPr>
        <w:t xml:space="preserve"> </w:t>
      </w:r>
      <w:r w:rsidRPr="00C63496">
        <w:rPr>
          <w:color w:val="262626"/>
        </w:rPr>
        <w:t>data</w:t>
      </w:r>
      <w:r>
        <w:rPr>
          <w:color w:val="262626"/>
        </w:rPr>
        <w:t xml:space="preserve"> </w:t>
      </w:r>
      <w:r w:rsidRPr="00C63496">
        <w:rPr>
          <w:color w:val="262626"/>
        </w:rPr>
        <w:t>set</w:t>
      </w:r>
      <w:r>
        <w:rPr>
          <w:color w:val="262626"/>
        </w:rPr>
        <w:t xml:space="preserve"> </w:t>
      </w:r>
      <w:r w:rsidRPr="00C63496">
        <w:rPr>
          <w:color w:val="262626"/>
        </w:rPr>
        <w:t>once</w:t>
      </w:r>
      <w:r>
        <w:rPr>
          <w:color w:val="262626"/>
        </w:rPr>
        <w:t xml:space="preserve"> </w:t>
      </w:r>
      <w:r w:rsidRPr="00C63496">
        <w:t>it</w:t>
      </w:r>
      <w:r>
        <w:t xml:space="preserve"> </w:t>
      </w:r>
      <w:r w:rsidRPr="00C63496">
        <w:t>is</w:t>
      </w:r>
      <w:r>
        <w:t xml:space="preserve"> </w:t>
      </w:r>
      <w:r w:rsidRPr="00C63496">
        <w:rPr>
          <w:color w:val="262626"/>
        </w:rPr>
        <w:t>col</w:t>
      </w:r>
      <w:r>
        <w:rPr>
          <w:color w:val="262626"/>
        </w:rPr>
        <w:t>l</w:t>
      </w:r>
      <w:r w:rsidRPr="00C63496">
        <w:rPr>
          <w:color w:val="262626"/>
        </w:rPr>
        <w:t xml:space="preserve">ected </w:t>
      </w:r>
      <w:r w:rsidRPr="00C63496">
        <w:t>is</w:t>
      </w:r>
      <w:r>
        <w:t xml:space="preserve"> </w:t>
      </w:r>
      <w:r w:rsidRPr="00C63496">
        <w:t>merely</w:t>
      </w:r>
      <w:r>
        <w:t xml:space="preserve"> </w:t>
      </w:r>
      <w:r w:rsidRPr="00C63496">
        <w:rPr>
          <w:color w:val="262626"/>
        </w:rPr>
        <w:t>a</w:t>
      </w:r>
      <w:r>
        <w:rPr>
          <w:color w:val="262626"/>
        </w:rPr>
        <w:t xml:space="preserve"> </w:t>
      </w:r>
      <w:r w:rsidRPr="00C63496">
        <w:t>self-contented</w:t>
      </w:r>
      <w:r>
        <w:t xml:space="preserve"> </w:t>
      </w:r>
      <w:r w:rsidRPr="00C63496">
        <w:t>play</w:t>
      </w:r>
      <w:r>
        <w:t xml:space="preserve"> </w:t>
      </w:r>
      <w:r w:rsidRPr="00C63496">
        <w:rPr>
          <w:color w:val="262626"/>
        </w:rPr>
        <w:t>of</w:t>
      </w:r>
      <w:r>
        <w:rPr>
          <w:color w:val="262626"/>
        </w:rPr>
        <w:t xml:space="preserve"> </w:t>
      </w:r>
      <w:r w:rsidRPr="00C63496">
        <w:t>data</w:t>
      </w:r>
      <w:r>
        <w:t xml:space="preserve"> </w:t>
      </w:r>
      <w:r w:rsidRPr="00C63496">
        <w:t>handling</w:t>
      </w:r>
      <w:r>
        <w:t>” (333).</w:t>
      </w:r>
    </w:p>
    <w:p w14:paraId="5BDD4B69" w14:textId="4BAC0B47" w:rsidR="00D91EDC" w:rsidRDefault="00D91EDC" w:rsidP="00D91EDC">
      <w:pPr>
        <w:pStyle w:val="Heading2"/>
      </w:pPr>
      <w:bookmarkStart w:id="606" w:name="_Toc48290974"/>
      <w:r>
        <w:lastRenderedPageBreak/>
        <w:t>See also the list of concerns on pp. 332-333.</w:t>
      </w:r>
      <w:bookmarkEnd w:id="606"/>
    </w:p>
    <w:p w14:paraId="2C0168E9" w14:textId="158CF69B" w:rsidR="00813AFF" w:rsidRDefault="00813AFF" w:rsidP="00813AFF">
      <w:pPr>
        <w:pStyle w:val="Heading2"/>
      </w:pPr>
      <w:bookmarkStart w:id="607" w:name="_Toc48290975"/>
      <w:r>
        <w:t>More Hayashi</w:t>
      </w:r>
      <w:bookmarkEnd w:id="607"/>
    </w:p>
    <w:p w14:paraId="41C4BF19" w14:textId="3A752813" w:rsidR="00813AFF" w:rsidRPr="00500012" w:rsidRDefault="00813AFF" w:rsidP="00813AFF">
      <w:pPr>
        <w:spacing w:before="120" w:after="120"/>
        <w:rPr>
          <w:rFonts w:ascii="Times New Roman" w:hAnsi="Times New Roman"/>
        </w:rPr>
      </w:pPr>
      <w:r w:rsidRPr="00500012">
        <w:rPr>
          <w:rFonts w:ascii="Times New Roman" w:hAnsi="Times New Roman"/>
          <w:color w:val="000000"/>
        </w:rPr>
        <w:t>Footnote to the essay in the volume:</w:t>
      </w:r>
    </w:p>
    <w:p w14:paraId="33E3FB2C" w14:textId="77777777" w:rsidR="00813AFF" w:rsidRPr="00500012" w:rsidRDefault="00813AFF" w:rsidP="00813AFF">
      <w:pPr>
        <w:spacing w:before="120" w:after="120"/>
        <w:rPr>
          <w:rFonts w:ascii="Times New Roman" w:hAnsi="Times New Roman"/>
        </w:rPr>
      </w:pPr>
      <w:r w:rsidRPr="00500012">
        <w:rPr>
          <w:rFonts w:ascii="Times New Roman" w:hAnsi="Times New Roman"/>
          <w:color w:val="000000"/>
        </w:rPr>
        <w:t>Refers to “Perspectives in classification and the Future of IFCS”</w:t>
      </w:r>
    </w:p>
    <w:p w14:paraId="4C279FB3" w14:textId="77777777" w:rsidR="00813AFF" w:rsidRPr="00500012" w:rsidRDefault="00813AFF" w:rsidP="00813AFF">
      <w:pPr>
        <w:spacing w:before="120" w:after="120"/>
        <w:rPr>
          <w:rFonts w:ascii="Times New Roman" w:hAnsi="Times New Roman"/>
        </w:rPr>
      </w:pPr>
      <w:r w:rsidRPr="00500012">
        <w:rPr>
          <w:rFonts w:ascii="Times New Roman" w:hAnsi="Times New Roman"/>
          <w:color w:val="000000"/>
        </w:rPr>
        <w:t>Data Science, Classification, and Related Methods. Proceedings of the Fifth Conference of the International Federation of Classification Societies (IFCS-96), Kobe, Japan, March 27–30, 1996.</w:t>
      </w:r>
    </w:p>
    <w:p w14:paraId="27267244" w14:textId="77777777" w:rsidR="00813AFF" w:rsidRPr="00500012" w:rsidRDefault="00813AFF" w:rsidP="00813AFF">
      <w:pPr>
        <w:spacing w:before="120" w:after="120"/>
        <w:rPr>
          <w:rFonts w:ascii="Times New Roman" w:hAnsi="Times New Roman"/>
        </w:rPr>
      </w:pPr>
      <w:r w:rsidRPr="00500012">
        <w:rPr>
          <w:rFonts w:ascii="Times New Roman" w:hAnsi="Times New Roman"/>
          <w:color w:val="000000"/>
        </w:rPr>
        <w:t xml:space="preserve">"The volume covers a wide range of topics and perspectives in </w:t>
      </w:r>
      <w:r w:rsidRPr="00500012">
        <w:rPr>
          <w:rFonts w:ascii="Times New Roman" w:hAnsi="Times New Roman"/>
          <w:i/>
          <w:iCs/>
          <w:color w:val="000000"/>
        </w:rPr>
        <w:t>the growing field of data science</w:t>
      </w:r>
      <w:r w:rsidRPr="00500012">
        <w:rPr>
          <w:rFonts w:ascii="Times New Roman" w:hAnsi="Times New Roman"/>
          <w:color w:val="000000"/>
        </w:rPr>
        <w:t xml:space="preserve">, including theoretical and methodological advances in domains relating to </w:t>
      </w:r>
      <w:r w:rsidRPr="00500012">
        <w:rPr>
          <w:rFonts w:ascii="Times New Roman" w:hAnsi="Times New Roman"/>
          <w:i/>
          <w:iCs/>
          <w:color w:val="000000"/>
        </w:rPr>
        <w:t>data gathering, classification and clustering, exploratory and multivariate data analysis, and knowledge discovery and seeking</w:t>
      </w:r>
      <w:r w:rsidRPr="00500012">
        <w:rPr>
          <w:rFonts w:ascii="Times New Roman" w:hAnsi="Times New Roman"/>
          <w:color w:val="000000"/>
        </w:rPr>
        <w:t xml:space="preserve">. It gives a broad view of the state of the art and is intended for those in the scientific community who either develop new data analysis methods or gather data and use search tools for analyzing and interpreting large and complex data sets. Presenting a wide field of applications, this book is of interest </w:t>
      </w:r>
      <w:r w:rsidRPr="00500012">
        <w:rPr>
          <w:rFonts w:ascii="Times New Roman" w:hAnsi="Times New Roman"/>
          <w:i/>
          <w:iCs/>
          <w:color w:val="000000"/>
        </w:rPr>
        <w:t>not only to data analysts, mathematicians, and statisticians</w:t>
      </w:r>
      <w:r w:rsidRPr="00500012">
        <w:rPr>
          <w:rFonts w:ascii="Times New Roman" w:hAnsi="Times New Roman"/>
          <w:color w:val="000000"/>
        </w:rPr>
        <w:t xml:space="preserve"> but also to scientists from many areas and disciplines concerned with complex data: medicine, biology, space science, geoscience, environmental science, info</w:t>
      </w:r>
      <w:r>
        <w:rPr>
          <w:rFonts w:ascii="Times New Roman" w:hAnsi="Times New Roman"/>
          <w:color w:val="000000"/>
        </w:rPr>
        <w:t>rm</w:t>
      </w:r>
      <w:r w:rsidRPr="00500012">
        <w:rPr>
          <w:rFonts w:ascii="Times New Roman" w:hAnsi="Times New Roman"/>
          <w:color w:val="000000"/>
        </w:rPr>
        <w:t>ation science, image and pattern analysis, economics, statistics, social sciences, psychology, cognitive science, behavioral science, marketing and survey research, data mining, and knowledge organization."</w:t>
      </w:r>
    </w:p>
    <w:p w14:paraId="08FA652F" w14:textId="77777777" w:rsidR="00813AFF" w:rsidRPr="00500012" w:rsidRDefault="00813AFF" w:rsidP="00813AFF">
      <w:pPr>
        <w:spacing w:before="120" w:after="120"/>
        <w:rPr>
          <w:rFonts w:ascii="Times New Roman" w:hAnsi="Times New Roman"/>
        </w:rPr>
      </w:pPr>
      <w:r w:rsidRPr="00500012">
        <w:rPr>
          <w:rFonts w:ascii="Times New Roman" w:hAnsi="Times New Roman"/>
          <w:color w:val="000000"/>
        </w:rPr>
        <w:t>Targeted to statisticians</w:t>
      </w:r>
    </w:p>
    <w:p w14:paraId="090884AF" w14:textId="77777777" w:rsidR="00813AFF" w:rsidRPr="00500012" w:rsidRDefault="00813AFF" w:rsidP="00813AFF">
      <w:pPr>
        <w:spacing w:before="120" w:after="120"/>
        <w:rPr>
          <w:rFonts w:ascii="Times New Roman" w:hAnsi="Times New Roman"/>
        </w:rPr>
      </w:pPr>
      <w:r w:rsidRPr="00500012">
        <w:rPr>
          <w:rFonts w:ascii="Times New Roman" w:hAnsi="Times New Roman"/>
          <w:color w:val="000000"/>
        </w:rPr>
        <w:t>From a bio (</w:t>
      </w:r>
      <w:proofErr w:type="spellStart"/>
      <w:r w:rsidRPr="00500012">
        <w:rPr>
          <w:rFonts w:ascii="Times New Roman" w:hAnsi="Times New Roman"/>
          <w:color w:val="000000"/>
        </w:rPr>
        <w:t>Oshumi</w:t>
      </w:r>
      <w:proofErr w:type="spellEnd"/>
      <w:r w:rsidRPr="00500012">
        <w:rPr>
          <w:rFonts w:ascii="Times New Roman" w:hAnsi="Times New Roman"/>
          <w:color w:val="000000"/>
        </w:rPr>
        <w:t xml:space="preserve"> 2002?)</w:t>
      </w:r>
    </w:p>
    <w:p w14:paraId="26D6E16D" w14:textId="77777777" w:rsidR="00813AFF" w:rsidRPr="00500012" w:rsidRDefault="00813AFF" w:rsidP="00813AFF">
      <w:pPr>
        <w:spacing w:before="120" w:after="120"/>
        <w:rPr>
          <w:rFonts w:ascii="Times New Roman" w:hAnsi="Times New Roman"/>
        </w:rPr>
      </w:pPr>
      <w:r w:rsidRPr="00500012">
        <w:rPr>
          <w:rFonts w:ascii="Times New Roman" w:hAnsi="Times New Roman"/>
          <w:color w:val="000000"/>
        </w:rPr>
        <w:t>Hayashi’s idea, Data Science is not merely claiming some theories but is a science that: </w:t>
      </w:r>
    </w:p>
    <w:p w14:paraId="1C92E0C0" w14:textId="77777777" w:rsidR="00813AFF" w:rsidRPr="00500012" w:rsidRDefault="00813AFF" w:rsidP="00813AFF">
      <w:pPr>
        <w:spacing w:before="120" w:after="120"/>
        <w:rPr>
          <w:rFonts w:ascii="Times New Roman" w:hAnsi="Times New Roman"/>
        </w:rPr>
      </w:pPr>
      <w:r w:rsidRPr="00500012">
        <w:rPr>
          <w:rFonts w:ascii="MS Mincho" w:eastAsia="MS Mincho" w:hAnsi="MS Mincho" w:cs="MS Mincho" w:hint="eastAsia"/>
          <w:color w:val="000000"/>
        </w:rPr>
        <w:t>･</w:t>
      </w:r>
      <w:r w:rsidRPr="00500012">
        <w:rPr>
          <w:rFonts w:ascii="Times New Roman" w:hAnsi="Times New Roman"/>
          <w:color w:val="000000"/>
        </w:rPr>
        <w:t xml:space="preserve"> Enables us to understand or clarify phenomena through data that are gathered by careful design of experiments, </w:t>
      </w:r>
    </w:p>
    <w:p w14:paraId="49C4EA89" w14:textId="77777777" w:rsidR="00813AFF" w:rsidRPr="00500012" w:rsidRDefault="00813AFF" w:rsidP="00813AFF">
      <w:pPr>
        <w:spacing w:before="120" w:after="120"/>
        <w:rPr>
          <w:rFonts w:ascii="Times New Roman" w:hAnsi="Times New Roman"/>
        </w:rPr>
      </w:pPr>
      <w:r w:rsidRPr="00500012">
        <w:rPr>
          <w:rFonts w:ascii="MS Mincho" w:eastAsia="MS Mincho" w:hAnsi="MS Mincho" w:cs="MS Mincho" w:hint="eastAsia"/>
          <w:color w:val="000000"/>
        </w:rPr>
        <w:t>･</w:t>
      </w:r>
      <w:r w:rsidRPr="00500012">
        <w:rPr>
          <w:rFonts w:ascii="Times New Roman" w:hAnsi="Times New Roman"/>
          <w:color w:val="000000"/>
        </w:rPr>
        <w:t xml:space="preserve"> Classification is just the fundamental operation that should precede in all sorts of thinking, </w:t>
      </w:r>
    </w:p>
    <w:p w14:paraId="226659DF" w14:textId="77777777" w:rsidR="00813AFF" w:rsidRPr="00500012" w:rsidRDefault="00813AFF" w:rsidP="00813AFF">
      <w:pPr>
        <w:spacing w:before="120" w:after="120"/>
        <w:rPr>
          <w:rFonts w:ascii="Times New Roman" w:hAnsi="Times New Roman"/>
        </w:rPr>
      </w:pPr>
      <w:r w:rsidRPr="00500012">
        <w:rPr>
          <w:rFonts w:ascii="Times New Roman" w:hAnsi="Times New Roman"/>
          <w:color w:val="000000"/>
        </w:rPr>
        <w:t>and </w:t>
      </w:r>
    </w:p>
    <w:p w14:paraId="4B927A28" w14:textId="77777777" w:rsidR="00813AFF" w:rsidRPr="00500012" w:rsidRDefault="00813AFF" w:rsidP="00813AFF">
      <w:pPr>
        <w:spacing w:before="120" w:after="120"/>
        <w:rPr>
          <w:rFonts w:ascii="Times New Roman" w:hAnsi="Times New Roman"/>
        </w:rPr>
      </w:pPr>
      <w:r w:rsidRPr="00500012">
        <w:rPr>
          <w:rFonts w:ascii="MS Mincho" w:eastAsia="MS Mincho" w:hAnsi="MS Mincho" w:cs="MS Mincho" w:hint="eastAsia"/>
          <w:color w:val="000000"/>
        </w:rPr>
        <w:t>･</w:t>
      </w:r>
      <w:r w:rsidRPr="00500012">
        <w:rPr>
          <w:rFonts w:ascii="Times New Roman" w:hAnsi="Times New Roman"/>
          <w:color w:val="000000"/>
        </w:rPr>
        <w:t xml:space="preserve"> Executing and conducting carefully data analysis, classification, statistics, and other relevant methods.</w:t>
      </w:r>
    </w:p>
    <w:p w14:paraId="4D652892" w14:textId="77777777" w:rsidR="00813AFF" w:rsidRPr="00500012" w:rsidRDefault="00813AFF" w:rsidP="00813AFF">
      <w:pPr>
        <w:rPr>
          <w:rFonts w:ascii="Times New Roman" w:hAnsi="Times New Roman"/>
        </w:rPr>
      </w:pPr>
    </w:p>
    <w:p w14:paraId="3CD2534A" w14:textId="77777777" w:rsidR="00813AFF" w:rsidRPr="00500012" w:rsidRDefault="00813AFF" w:rsidP="00813AFF">
      <w:pPr>
        <w:spacing w:before="120" w:after="120"/>
        <w:rPr>
          <w:rFonts w:ascii="Times New Roman" w:hAnsi="Times New Roman"/>
        </w:rPr>
      </w:pPr>
      <w:r w:rsidRPr="00500012">
        <w:rPr>
          <w:rFonts w:ascii="Times New Roman" w:hAnsi="Times New Roman"/>
          <w:color w:val="000000"/>
        </w:rPr>
        <w:t>From "What is Data Science ? Fundamental Concepts and a Heuristic Example" from the same volume.</w:t>
      </w:r>
    </w:p>
    <w:p w14:paraId="6BD20716" w14:textId="77777777" w:rsidR="00813AFF" w:rsidRPr="00500012" w:rsidRDefault="00813AFF" w:rsidP="00813AFF">
      <w:pPr>
        <w:spacing w:before="120" w:after="120"/>
        <w:rPr>
          <w:rFonts w:ascii="Times New Roman" w:hAnsi="Times New Roman"/>
        </w:rPr>
      </w:pPr>
      <w:r w:rsidRPr="00500012">
        <w:rPr>
          <w:rFonts w:ascii="Times New Roman" w:hAnsi="Times New Roman"/>
          <w:color w:val="000000"/>
        </w:rPr>
        <w:t>"Data Science is not only a synthetic concept to unify statistics, data analysis and their related methods but also comprises its results. It includes three phases, design for data, collection of data, and analysis on data. Fundamental concepts and various methods based on it are discussed with a heuristic example."</w:t>
      </w:r>
    </w:p>
    <w:p w14:paraId="7366C296" w14:textId="77777777" w:rsidR="00813AFF" w:rsidRDefault="00813AFF" w:rsidP="00813AFF">
      <w:pPr>
        <w:pStyle w:val="BodyText"/>
      </w:pPr>
    </w:p>
    <w:p w14:paraId="4843EE66" w14:textId="77777777" w:rsidR="00813AFF" w:rsidRDefault="00813AFF" w:rsidP="00813AFF">
      <w:pPr>
        <w:pStyle w:val="BodyText"/>
      </w:pPr>
      <w:r>
        <w:lastRenderedPageBreak/>
        <w:t xml:space="preserve">In 1995, at a conference for the IFCS (Fourth) Hayashi uses the term data science and is asked to define it. </w:t>
      </w:r>
    </w:p>
    <w:p w14:paraId="711DAD46" w14:textId="77777777" w:rsidR="00813AFF" w:rsidRDefault="00813AFF" w:rsidP="00813AFF">
      <w:pPr>
        <w:pStyle w:val="BodyText"/>
      </w:pPr>
      <w:r>
        <w:t>When Hayashi used it, he had to explain himself.</w:t>
      </w:r>
    </w:p>
    <w:p w14:paraId="1A8D37B0" w14:textId="77777777" w:rsidR="00813AFF" w:rsidRDefault="00813AFF" w:rsidP="00813AFF">
      <w:pPr>
        <w:pStyle w:val="BodyText"/>
      </w:pPr>
      <w:r>
        <w:t>From p. 3 of Ohsumi’s tribute:</w:t>
      </w:r>
    </w:p>
    <w:p w14:paraId="369E2C16" w14:textId="77777777" w:rsidR="00813AFF" w:rsidRDefault="00813AFF" w:rsidP="00813AFF">
      <w:pPr>
        <w:pStyle w:val="BodyText"/>
      </w:pPr>
      <w:r w:rsidRPr="00514678">
        <w:rPr>
          <w:noProof/>
        </w:rPr>
        <w:drawing>
          <wp:inline distT="0" distB="0" distL="0" distR="0" wp14:anchorId="22C70DFB" wp14:editId="49701DF8">
            <wp:extent cx="5943600" cy="1430655"/>
            <wp:effectExtent l="0" t="0" r="0" b="4445"/>
            <wp:docPr id="10" name="Picture 1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30655"/>
                    </a:xfrm>
                    <a:prstGeom prst="rect">
                      <a:avLst/>
                    </a:prstGeom>
                  </pic:spPr>
                </pic:pic>
              </a:graphicData>
            </a:graphic>
          </wp:inline>
        </w:drawing>
      </w:r>
    </w:p>
    <w:p w14:paraId="6B6E575B" w14:textId="77777777" w:rsidR="00813AFF" w:rsidRDefault="00813AFF" w:rsidP="00813AFF">
      <w:pPr>
        <w:pStyle w:val="BodyText"/>
        <w:rPr>
          <w:rStyle w:val="Subtitle1"/>
        </w:rPr>
      </w:pPr>
      <w:r>
        <w:rPr>
          <w:rStyle w:val="Subtitle1"/>
        </w:rPr>
        <w:t>From the Institute of Statistical Mathematics (ISM) in Tokyo, Japan.</w:t>
      </w:r>
    </w:p>
    <w:p w14:paraId="031A3BDE" w14:textId="77777777" w:rsidR="00813AFF" w:rsidRDefault="00813AFF" w:rsidP="00813AFF">
      <w:pPr>
        <w:pStyle w:val="Extract"/>
      </w:pPr>
    </w:p>
    <w:p w14:paraId="2077663A" w14:textId="77777777" w:rsidR="00813AFF" w:rsidRDefault="00813AFF" w:rsidP="00813AFF">
      <w:pPr>
        <w:pStyle w:val="Extract"/>
      </w:pPr>
      <w:r>
        <w:t>Hypertext as a solution — similar to Berners-Lee …</w:t>
      </w:r>
    </w:p>
    <w:p w14:paraId="7E38BC36" w14:textId="61AD0562" w:rsidR="00021050" w:rsidRDefault="00813AFF" w:rsidP="00813AFF">
      <w:pPr>
        <w:pStyle w:val="Extract"/>
      </w:pPr>
      <w:r>
        <w:tab/>
        <w:t>p. 376:</w:t>
      </w:r>
    </w:p>
    <w:p w14:paraId="1EA255B1" w14:textId="50FEE53F" w:rsidR="00E166D7" w:rsidRDefault="00E166D7" w:rsidP="00E166D7">
      <w:pPr>
        <w:pStyle w:val="Heading2"/>
      </w:pPr>
      <w:bookmarkStart w:id="608" w:name="_Toc48290976"/>
      <w:proofErr w:type="spellStart"/>
      <w:r>
        <w:t>Breiman</w:t>
      </w:r>
      <w:bookmarkEnd w:id="608"/>
      <w:proofErr w:type="spellEnd"/>
    </w:p>
    <w:p w14:paraId="39A47323" w14:textId="77777777" w:rsidR="00EE4D93" w:rsidRDefault="00EE4D93" w:rsidP="00EE4D93">
      <w:pPr>
        <w:pStyle w:val="BodyText"/>
      </w:pPr>
      <w:r>
        <w:t>More generally, the two cultures also differ in how they respond to the condition of data impedance that has been recognized since the 1960s.</w:t>
      </w:r>
    </w:p>
    <w:p w14:paraId="3795D321" w14:textId="6E91CB67" w:rsidR="00EE4D93" w:rsidRDefault="00EE4D93" w:rsidP="00DB5B3D">
      <w:pPr>
        <w:pStyle w:val="Extract"/>
      </w:pPr>
      <w:r w:rsidRPr="005519BC">
        <w:t>The growth in the amount of available databases far outstrips the growth of corresponding knowledge. This creates both a need and an opportunity for extracting knowledge from databases.</w:t>
      </w:r>
    </w:p>
    <w:p w14:paraId="6DEF39CD" w14:textId="77777777" w:rsidR="00DB5B3D" w:rsidRDefault="00DB5B3D" w:rsidP="00DB5B3D">
      <w:pPr>
        <w:pStyle w:val="BodyText"/>
      </w:pPr>
    </w:p>
    <w:p w14:paraId="57024607" w14:textId="0DC2316F" w:rsidR="00EE4D93" w:rsidRDefault="00EE4D93" w:rsidP="00DB5B3D">
      <w:pPr>
        <w:pStyle w:val="BodyText"/>
      </w:pPr>
      <w:r>
        <w:t>Alternate representations:</w:t>
      </w:r>
    </w:p>
    <w:p w14:paraId="0D4569BD" w14:textId="77777777" w:rsidR="00EE4D93" w:rsidRDefault="00EE4D93" w:rsidP="00DB5B3D">
      <w:pPr>
        <w:pStyle w:val="BodyText"/>
        <w:ind w:firstLine="720"/>
      </w:pPr>
      <w:r>
        <w:t>Inference vs Prediction</w:t>
      </w:r>
    </w:p>
    <w:p w14:paraId="3AF6406B" w14:textId="77777777" w:rsidR="00EE4D93" w:rsidRDefault="00EE4D93" w:rsidP="00DB5B3D">
      <w:pPr>
        <w:pStyle w:val="BodyText"/>
        <w:ind w:firstLine="720"/>
      </w:pPr>
      <w:r>
        <w:t>Generative vs Discriminative</w:t>
      </w:r>
    </w:p>
    <w:p w14:paraId="14120AA9" w14:textId="77777777" w:rsidR="00EE4D93" w:rsidRDefault="00EE4D93" w:rsidP="00DB5B3D">
      <w:pPr>
        <w:pStyle w:val="BodyText"/>
        <w:ind w:firstLine="720"/>
      </w:pPr>
      <w:r>
        <w:t>Science vs Business</w:t>
      </w:r>
    </w:p>
    <w:p w14:paraId="132FBB4E" w14:textId="77777777" w:rsidR="00EE4D93" w:rsidRDefault="00EE4D93" w:rsidP="00DB5B3D">
      <w:pPr>
        <w:pStyle w:val="BodyText"/>
        <w:ind w:firstLine="720"/>
      </w:pPr>
      <w:r>
        <w:t>Data analysis vs Data mining</w:t>
      </w:r>
    </w:p>
    <w:p w14:paraId="69AC3556" w14:textId="77777777" w:rsidR="00DB5B3D" w:rsidRDefault="00DB5B3D" w:rsidP="00DB5B3D">
      <w:pPr>
        <w:pStyle w:val="BodyText"/>
      </w:pPr>
    </w:p>
    <w:p w14:paraId="491DDA87" w14:textId="0D895C72" w:rsidR="00EE4D93" w:rsidRDefault="00EE4D93" w:rsidP="00DB5B3D">
      <w:pPr>
        <w:pStyle w:val="BodyText"/>
      </w:pPr>
      <w:proofErr w:type="spellStart"/>
      <w:r>
        <w:t>Breiman’s</w:t>
      </w:r>
      <w:proofErr w:type="spellEnd"/>
      <w:r>
        <w:t xml:space="preserve"> use of “model” is ambiguous, as is his use of “data.” An algorithm is not a model. And if data are generated by the black box of causality, this implies that causes are not data.</w:t>
      </w:r>
    </w:p>
    <w:p w14:paraId="19555A71" w14:textId="45784534" w:rsidR="00EE4D93" w:rsidRDefault="00EE4D93" w:rsidP="00EE4D93">
      <w:pPr>
        <w:pStyle w:val="BodyText"/>
      </w:pPr>
      <w:proofErr w:type="spellStart"/>
      <w:r>
        <w:t>Breiman</w:t>
      </w:r>
      <w:proofErr w:type="spellEnd"/>
      <w:r>
        <w:t xml:space="preserve"> addresses the concern of the Tokyo school, but points out the DM has something to say here.</w:t>
      </w:r>
    </w:p>
    <w:p w14:paraId="7A7B5C04" w14:textId="77777777" w:rsidR="00EE4D93" w:rsidRDefault="00EE4D93" w:rsidP="00EE4D93">
      <w:pPr>
        <w:pStyle w:val="BodyText"/>
      </w:pPr>
      <w:r>
        <w:t>Data mining = algorithmic modeling</w:t>
      </w:r>
    </w:p>
    <w:p w14:paraId="698603C8" w14:textId="77777777" w:rsidR="00EE4D93" w:rsidRDefault="00EE4D93" w:rsidP="00EE4D93">
      <w:pPr>
        <w:pStyle w:val="BodyText"/>
      </w:pPr>
      <w:proofErr w:type="spellStart"/>
      <w:r>
        <w:t>Breiman’s</w:t>
      </w:r>
      <w:proofErr w:type="spellEnd"/>
      <w:r>
        <w:t xml:space="preserve"> essay is a gentle admonition to his peers to take data mining seriously. It’s a call that had been expressed earlier, under the banner of data science.</w:t>
      </w:r>
    </w:p>
    <w:p w14:paraId="521AC738" w14:textId="77777777" w:rsidR="00DB5B3D" w:rsidRDefault="00DB5B3D" w:rsidP="00EE4D93">
      <w:pPr>
        <w:pStyle w:val="BodyText"/>
      </w:pPr>
    </w:p>
    <w:p w14:paraId="760BB79C" w14:textId="3203AD44" w:rsidR="00EE4D93" w:rsidRDefault="00EE4D93" w:rsidP="00EE4D93">
      <w:pPr>
        <w:pStyle w:val="BodyText"/>
      </w:pPr>
      <w:r>
        <w:t>To paraphrase his argument, all of the data with which statistics begins is generated by the black box of nature. This black box transforms causes (inputs) into effects (outputs), and it is the purpose of science to understand this process. The two cultures differ in how they approach the black box. The “data modeling culture” asserts that the box may be modeled as a stochastic process with parameters that may be estimated from the data. These models, like Plato’s forms, are treated as the reality that the data represent more or less well. A model that accounts for the data has some chance of representing the inner workings of nature. The “algorithmic modeling culture” forgoes any attempt to represent what is in the black box and pays attention only to the data, the inputs and outputs. Instead of models, they develop algorithms to account for the relationship between input and outputs. Because they are not designed to represent the contents of the black box, only its effects, these algorithms may be complex and unintuitive. But they produce results.</w:t>
      </w:r>
    </w:p>
    <w:p w14:paraId="3A8FD79B" w14:textId="77777777" w:rsidR="00EE4D93" w:rsidRDefault="00EE4D93" w:rsidP="00EE4D93">
      <w:pPr>
        <w:pStyle w:val="BodyText"/>
      </w:pPr>
      <w:r>
        <w:t>Thoughts:</w:t>
      </w:r>
    </w:p>
    <w:p w14:paraId="3B4F1992" w14:textId="77777777" w:rsidR="00EE4D93" w:rsidRDefault="00EE4D93" w:rsidP="005733B2">
      <w:pPr>
        <w:pStyle w:val="BodyText"/>
        <w:numPr>
          <w:ilvl w:val="0"/>
          <w:numId w:val="40"/>
        </w:numPr>
      </w:pPr>
      <w:r>
        <w:t xml:space="preserve">Tokyo school focused on relationship between data and phenomena, so does </w:t>
      </w:r>
      <w:proofErr w:type="spellStart"/>
      <w:r>
        <w:t>Breiman</w:t>
      </w:r>
      <w:proofErr w:type="spellEnd"/>
    </w:p>
    <w:p w14:paraId="3818D744" w14:textId="77777777" w:rsidR="00DB5B3D" w:rsidRDefault="00EE4D93" w:rsidP="005733B2">
      <w:pPr>
        <w:pStyle w:val="BodyText"/>
        <w:numPr>
          <w:ilvl w:val="0"/>
          <w:numId w:val="40"/>
        </w:numPr>
      </w:pPr>
      <w:r>
        <w:t xml:space="preserve">But the particular understanding of this relationship is  </w:t>
      </w:r>
    </w:p>
    <w:p w14:paraId="5E5EFB69" w14:textId="3022CE93" w:rsidR="00EE4D93" w:rsidRDefault="00EE4D93" w:rsidP="001F1A80">
      <w:pPr>
        <w:pStyle w:val="Heading2"/>
        <w:rPr>
          <w:rStyle w:val="Subtitle2"/>
        </w:rPr>
      </w:pPr>
      <w:bookmarkStart w:id="609" w:name="_Toc48290977"/>
      <w:r>
        <w:rPr>
          <w:rStyle w:val="Subtitle2"/>
        </w:rPr>
        <w:t xml:space="preserve">Side note </w:t>
      </w:r>
      <w:r w:rsidR="00DB5B3D">
        <w:rPr>
          <w:rStyle w:val="Subtitle2"/>
        </w:rPr>
        <w:t>on the JCA</w:t>
      </w:r>
      <w:bookmarkEnd w:id="609"/>
    </w:p>
    <w:p w14:paraId="425BBAD7" w14:textId="541B90FD" w:rsidR="00DB5B3D" w:rsidRPr="00DB5B3D" w:rsidRDefault="00DB5B3D" w:rsidP="00DB5B3D">
      <w:pPr>
        <w:pStyle w:val="BodyText"/>
      </w:pPr>
      <w:r>
        <w:rPr>
          <w:rStyle w:val="Subtitle2"/>
        </w:rPr>
        <w:fldChar w:fldCharType="begin"/>
      </w:r>
      <w:r>
        <w:rPr>
          <w:rStyle w:val="Subtitle2"/>
        </w:rPr>
        <w:instrText xml:space="preserve"> ADDIN ZOTERO_ITEM CSL_CITATION {"citationID":"mhp3duJC","properties":{"formattedCitation":"(Yajima 1990)","plainCitation":"(Yajima 1990)","dontUpdate":true,"noteIndex":0},"citationItems":[{"id":17994,"uris":["http://zotero.org/users/10812/items/MHAWQRQ6"],"uri":["http://zotero.org/users/10812/items/MHAWQRQ6"],"itemData":{"id":17994,"type":"article-journal","container-title":"International Federation of Classification Societies Newsletter","title":"Japanese Classification Society (JCS)","volume":"1","editor":[{"family":"Yajima","given":"Keiji"}],"issued":{"date-parts":[["1990",10]]}}}],"schema":"https://github.com/citation-style-language/schema/raw/master/csl-citation.json"} </w:instrText>
      </w:r>
      <w:r>
        <w:rPr>
          <w:rStyle w:val="Subtitle2"/>
        </w:rPr>
        <w:fldChar w:fldCharType="separate"/>
      </w:r>
      <w:r>
        <w:rPr>
          <w:rStyle w:val="Subtitle2"/>
          <w:noProof/>
        </w:rPr>
        <w:t>(Yajima 1990: 3-4)</w:t>
      </w:r>
      <w:r>
        <w:rPr>
          <w:rStyle w:val="Subtitle2"/>
        </w:rPr>
        <w:fldChar w:fldCharType="end"/>
      </w:r>
      <w:r>
        <w:rPr>
          <w:rStyle w:val="Subtitle2"/>
        </w:rPr>
        <w:t>:</w:t>
      </w:r>
    </w:p>
    <w:p w14:paraId="7CDFC953" w14:textId="77777777" w:rsidR="00EE4D93" w:rsidRDefault="00EE4D93" w:rsidP="00EE4D93">
      <w:pPr>
        <w:pStyle w:val="Extract"/>
        <w:ind w:left="0"/>
        <w:rPr>
          <w:rStyle w:val="Subtitle2"/>
        </w:rPr>
      </w:pPr>
      <w:r w:rsidRPr="00873A71">
        <w:rPr>
          <w:rStyle w:val="Subtitle2"/>
          <w:noProof/>
        </w:rPr>
        <w:drawing>
          <wp:inline distT="0" distB="0" distL="0" distR="0" wp14:anchorId="4297C17D" wp14:editId="52E6C056">
            <wp:extent cx="3180640" cy="85316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5176" cy="862424"/>
                    </a:xfrm>
                    <a:prstGeom prst="rect">
                      <a:avLst/>
                    </a:prstGeom>
                  </pic:spPr>
                </pic:pic>
              </a:graphicData>
            </a:graphic>
          </wp:inline>
        </w:drawing>
      </w:r>
    </w:p>
    <w:p w14:paraId="303B81B8" w14:textId="77777777" w:rsidR="00EE4D93" w:rsidRDefault="00EE4D93" w:rsidP="00EE4D93">
      <w:pPr>
        <w:pStyle w:val="Extract"/>
        <w:ind w:left="0"/>
        <w:rPr>
          <w:rStyle w:val="Subtitle2"/>
        </w:rPr>
      </w:pPr>
      <w:r w:rsidRPr="00873A71">
        <w:rPr>
          <w:rStyle w:val="Subtitle2"/>
          <w:noProof/>
        </w:rPr>
        <w:drawing>
          <wp:inline distT="0" distB="0" distL="0" distR="0" wp14:anchorId="796D7A9B" wp14:editId="78058491">
            <wp:extent cx="3124667" cy="857605"/>
            <wp:effectExtent l="0" t="0" r="0" b="635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6865" cy="885655"/>
                    </a:xfrm>
                    <a:prstGeom prst="rect">
                      <a:avLst/>
                    </a:prstGeom>
                  </pic:spPr>
                </pic:pic>
              </a:graphicData>
            </a:graphic>
          </wp:inline>
        </w:drawing>
      </w:r>
    </w:p>
    <w:p w14:paraId="75EC4064" w14:textId="313624AE" w:rsidR="00EE4D93" w:rsidRDefault="001F1A80" w:rsidP="001F1A80">
      <w:pPr>
        <w:pStyle w:val="Heading2"/>
        <w:rPr>
          <w:rStyle w:val="Subtitle2"/>
        </w:rPr>
      </w:pPr>
      <w:bookmarkStart w:id="610" w:name="_Toc48290978"/>
      <w:r>
        <w:rPr>
          <w:rStyle w:val="Subtitle2"/>
        </w:rPr>
        <w:t>Side node on the KCS</w:t>
      </w:r>
      <w:bookmarkEnd w:id="610"/>
    </w:p>
    <w:p w14:paraId="59364FFC" w14:textId="12281636" w:rsidR="00EE4D93" w:rsidRDefault="00EE4D93" w:rsidP="001F1A80">
      <w:pPr>
        <w:pStyle w:val="BodyText"/>
        <w:rPr>
          <w:rStyle w:val="Subtitle2"/>
        </w:rPr>
      </w:pPr>
      <w:r w:rsidRPr="00E04900">
        <w:t>“The KCS has decided to publish the official KCS Journal annually. The title of Journal is</w:t>
      </w:r>
      <w:r w:rsidRPr="00E04900">
        <w:br/>
      </w:r>
      <w:r w:rsidRPr="00E04900">
        <w:rPr>
          <w:i/>
          <w:iCs/>
        </w:rPr>
        <w:t>The Journal of Data Science and Classification</w:t>
      </w:r>
      <w:r w:rsidRPr="00E04900">
        <w:t xml:space="preserve">. Editor: </w:t>
      </w:r>
      <w:proofErr w:type="spellStart"/>
      <w:r w:rsidRPr="00E04900">
        <w:t>Myun</w:t>
      </w:r>
      <w:proofErr w:type="spellEnd"/>
      <w:r w:rsidRPr="00E04900">
        <w:t xml:space="preserve">-Hoe Huh. The first volume was published on June 1997.” </w:t>
      </w:r>
      <w:r>
        <w:t>(</w:t>
      </w:r>
      <w:r w:rsidRPr="00E04900">
        <w:t>IFCS Newsletter No. 15 Dec 1997</w:t>
      </w:r>
      <w:r>
        <w:t xml:space="preserve">: 6) [See </w:t>
      </w:r>
      <w:r w:rsidRPr="00E04900">
        <w:t>ifcs-newsletter-15.pdf</w:t>
      </w:r>
      <w:r>
        <w:t>]</w:t>
      </w:r>
      <w:r w:rsidRPr="00E04900">
        <w:t xml:space="preserve"> </w:t>
      </w:r>
    </w:p>
    <w:p w14:paraId="0F1B972E" w14:textId="13B6FD2D" w:rsidR="00EE4D93" w:rsidRPr="00E166D7" w:rsidRDefault="00EE4D93" w:rsidP="001F1A80">
      <w:pPr>
        <w:pStyle w:val="Heading2"/>
      </w:pPr>
      <w:bookmarkStart w:id="611" w:name="_Toc48290979"/>
      <w:r>
        <w:lastRenderedPageBreak/>
        <w:t>Computational statistics</w:t>
      </w:r>
      <w:bookmarkEnd w:id="611"/>
    </w:p>
    <w:p w14:paraId="45B47B1C" w14:textId="51C5718F" w:rsidR="00BF637F" w:rsidRDefault="00BF637F" w:rsidP="00A525EC">
      <w:pPr>
        <w:pStyle w:val="Heading2"/>
      </w:pPr>
      <w:bookmarkStart w:id="612" w:name="_Toc48290980"/>
      <w:r>
        <w:t>Executive Summary</w:t>
      </w:r>
      <w:bookmarkEnd w:id="612"/>
    </w:p>
    <w:p w14:paraId="03E95065" w14:textId="00416D53" w:rsidR="00FE468E" w:rsidRDefault="00FE468E" w:rsidP="005733B2">
      <w:pPr>
        <w:pStyle w:val="BodyText"/>
        <w:numPr>
          <w:ilvl w:val="0"/>
          <w:numId w:val="38"/>
        </w:numPr>
      </w:pPr>
      <w:r>
        <w:t xml:space="preserve">It is easy to believe that these meanings are entirely separate and are only coincidentally similar, that each arises </w:t>
      </w:r>
      <w:r w:rsidR="0076772F">
        <w:t xml:space="preserve">by independent from </w:t>
      </w:r>
      <w:r w:rsidR="00B531DC">
        <w:t xml:space="preserve">relatively isolated </w:t>
      </w:r>
      <w:r>
        <w:t>island</w:t>
      </w:r>
      <w:r w:rsidR="00B531DC">
        <w:t xml:space="preserve">s </w:t>
      </w:r>
      <w:r>
        <w:t>of discourse</w:t>
      </w:r>
      <w:r w:rsidR="00B531DC">
        <w:t xml:space="preserve">—American military engineering, Danish computer science, Japanese data analysis. </w:t>
      </w:r>
      <w:r w:rsidR="0076772F">
        <w:t>Certainly it is difficult to maintain that the use of the term spread through direct transmission, as each user of the term appears to think they are the first to use it. There is another possibility, however, cultural diffusion, even if the mechanism for this process has always been difficulty to specify. But there are two ways to think of this</w:t>
      </w:r>
      <w:r w:rsidR="00B531DC">
        <w:t xml:space="preserve">. First, the discourse associated with data science is inherently cosmopolitan . . . To take the case of the Japanese definition, it arose out of an exchange with French data analysts, and the context within which it was developed was highly international, extending from Kobe to Rome. Second, the social and technical infrastructure which gave rise to the use of the term in each case is not isolated, but a global and historical development that must be perceived as an interconnected unity. Each group participated in the situation it produced—one characterized by information surplus, computational machinery, and pressure to develop the undeveloped </w:t>
      </w:r>
      <w:r w:rsidR="0076772F">
        <w:t xml:space="preserve">concept of data. </w:t>
      </w:r>
    </w:p>
    <w:p w14:paraId="0DA7DEFF" w14:textId="678567BB" w:rsidR="00BF637F" w:rsidRDefault="00FE468E" w:rsidP="005733B2">
      <w:pPr>
        <w:pStyle w:val="BodyText"/>
        <w:numPr>
          <w:ilvl w:val="0"/>
          <w:numId w:val="38"/>
        </w:numPr>
      </w:pPr>
      <w:r>
        <w:t>Since its appearance around 1960, t</w:t>
      </w:r>
      <w:r w:rsidR="00BF637F">
        <w:t>he expression “data science” is used repeatedly to refer to a</w:t>
      </w:r>
      <w:r>
        <w:t xml:space="preserve"> kind of meta field</w:t>
      </w:r>
      <w:r w:rsidR="00BF637F">
        <w:t xml:space="preserve"> that would subsume existing fields that are seen to be competing or lost. </w:t>
      </w:r>
      <w:r w:rsidR="00774096">
        <w:t>(</w:t>
      </w:r>
      <w:r w:rsidR="00BF637F">
        <w:t xml:space="preserve">The exception may by </w:t>
      </w:r>
      <w:proofErr w:type="spellStart"/>
      <w:r w:rsidR="00BF637F">
        <w:t>Naur</w:t>
      </w:r>
      <w:proofErr w:type="spellEnd"/>
      <w:r w:rsidR="00774096">
        <w:t xml:space="preserve">; explain.) It </w:t>
      </w:r>
      <w:r>
        <w:t xml:space="preserve">often refers </w:t>
      </w:r>
      <w:r w:rsidR="00774096">
        <w:t xml:space="preserve">to a remedy to what are perceived to be a set of epistemic problems </w:t>
      </w:r>
      <w:r w:rsidR="00FF36E3">
        <w:t>with the current organization and practice of knowledge work.</w:t>
      </w:r>
    </w:p>
    <w:p w14:paraId="5E373B2F" w14:textId="38AA23BF" w:rsidR="00F30CF3" w:rsidRDefault="00F30CF3" w:rsidP="005733B2">
      <w:pPr>
        <w:pStyle w:val="BodyText"/>
        <w:numPr>
          <w:ilvl w:val="0"/>
          <w:numId w:val="38"/>
        </w:numPr>
      </w:pPr>
      <w:r>
        <w:t xml:space="preserve">The internal semantic motivation for the phrase may follow from the open texture </w:t>
      </w:r>
      <w:r w:rsidR="00FF36E3">
        <w:fldChar w:fldCharType="begin"/>
      </w:r>
      <w:r w:rsidR="003C3C59">
        <w:instrText xml:space="preserve"> ADDIN ZOTERO_ITEM CSL_CITATION {"citationID":"MRg3q5fC","properties":{"formattedCitation":"(Waismann 1946)","plainCitation":"(Waismann 1946)","dontUpdate":true,"noteIndex":0},"citationItems":[{"id":18015,"uris":["http://zotero.org/users/10812/items/TTG9W5JG"],"uri":["http://zotero.org/users/10812/items/TTG9W5JG"],"itemData":{"id":18015,"type":"article-journal","archive":"JSTOR","container-title":"Synthese","ISSN":"0039-7857","issue":"5/6","note":"publisher: Springer","page":"221-229","source":"JSTOR","title":"The Many-Level-Structure of Language","volume":"5","author":[{"family":"Waismann","given":"Friedrich"}],"issued":{"date-parts":[["1946"]]}}}],"schema":"https://github.com/citation-style-language/schema/raw/master/csl-citation.json"} </w:instrText>
      </w:r>
      <w:r w:rsidR="00FF36E3">
        <w:fldChar w:fldCharType="separate"/>
      </w:r>
      <w:r w:rsidR="00FF36E3">
        <w:rPr>
          <w:noProof/>
        </w:rPr>
        <w:t>(Waismann 1946: 224)</w:t>
      </w:r>
      <w:r w:rsidR="00FF36E3">
        <w:fldChar w:fldCharType="end"/>
      </w:r>
      <w:r>
        <w:t xml:space="preserve"> of the word data, which in spite of (or because) of its centrality is underspecified. Belongs to a class of words which acquire utility precisely through indefinite reference; the empty signifier. The word science has a wide connotation as well.</w:t>
      </w:r>
    </w:p>
    <w:p w14:paraId="05BA9869" w14:textId="618F0046" w:rsidR="00F30CF3" w:rsidRDefault="00F30CF3" w:rsidP="005733B2">
      <w:pPr>
        <w:pStyle w:val="BodyText"/>
        <w:numPr>
          <w:ilvl w:val="1"/>
          <w:numId w:val="38"/>
        </w:numPr>
      </w:pPr>
      <w:r>
        <w:t xml:space="preserve">This not the case with data analysis, computational statistics, data mining, mathematical statistics, etc. Although Tukey intended DA to be more broad. </w:t>
      </w:r>
    </w:p>
    <w:p w14:paraId="460A5745" w14:textId="00AADD0D" w:rsidR="00FF36E3" w:rsidRDefault="00FF36E3" w:rsidP="005733B2">
      <w:pPr>
        <w:pStyle w:val="BodyText"/>
        <w:numPr>
          <w:ilvl w:val="1"/>
          <w:numId w:val="38"/>
        </w:numPr>
      </w:pPr>
      <w:r>
        <w:t xml:space="preserve">“Open texture” seems to be related to </w:t>
      </w:r>
      <w:proofErr w:type="spellStart"/>
      <w:r>
        <w:t>Gallie’s</w:t>
      </w:r>
      <w:proofErr w:type="spellEnd"/>
      <w:r>
        <w:t xml:space="preserve"> concept of the essentially contested concept </w:t>
      </w:r>
      <w:r>
        <w:fldChar w:fldCharType="begin"/>
      </w:r>
      <w:r>
        <w:instrText xml:space="preserve"> ADDIN ZOTERO_ITEM CSL_CITATION {"citationID":"hnZl2y9P","properties":{"formattedCitation":"(Gallie 1955)","plainCitation":"(Gallie 1955)","noteIndex":0},"citationItems":[{"id":18011,"uris":["http://zotero.org/users/10812/items/H666H5L6"],"uri":["http://zotero.org/users/10812/items/H666H5L6"],"itemData":{"id":18011,"type":"article-journal","archive":"JSTOR","container-title":"Proceedings of the Aristotelian Society","ISSN":"0066-7374","note":"publisher: [Aristotelian Society, Wiley]","page":"167-198","source":"JSTOR","title":"Essentially Contested Concepts","volume":"56","author":[{"family":"Gallie","given":"W. B."}],"issued":{"date-parts":[["1955"]]}}}],"schema":"https://github.com/citation-style-language/schema/raw/master/csl-citation.json"} </w:instrText>
      </w:r>
      <w:r>
        <w:fldChar w:fldCharType="separate"/>
      </w:r>
      <w:r>
        <w:rPr>
          <w:noProof/>
        </w:rPr>
        <w:t>(Gallie 1955)</w:t>
      </w:r>
      <w:r>
        <w:fldChar w:fldCharType="end"/>
      </w:r>
      <w:r>
        <w:t>.</w:t>
      </w:r>
    </w:p>
    <w:p w14:paraId="125AFFE5" w14:textId="6D9E40AC" w:rsidR="00FF36E3" w:rsidRDefault="00FF36E3" w:rsidP="005733B2">
      <w:pPr>
        <w:pStyle w:val="BodyText"/>
        <w:numPr>
          <w:ilvl w:val="1"/>
          <w:numId w:val="38"/>
        </w:numPr>
      </w:pPr>
      <w:r>
        <w:t xml:space="preserve">See “floating signifier” from Lévi-Strauss </w:t>
      </w:r>
      <w:r>
        <w:fldChar w:fldCharType="begin"/>
      </w:r>
      <w:r w:rsidR="003C3C59">
        <w:instrText xml:space="preserve"> ADDIN ZOTERO_ITEM CSL_CITATION {"citationID":"tQJY3cIO","properties":{"formattedCitation":"(Levi-Strauss 1987)","plainCitation":"(Levi-Strauss 1987)","dontUpdate":true,"noteIndex":0},"citationItems":[{"id":18019,"uris":["http://zotero.org/users/10812/items/UI7MQHNI"],"uri":["http://zotero.org/users/10812/items/UI7MQHNI"],"itemData":{"id":18019,"type":"book","abstract":"First published in 1987. Routledge is an imprint of Taylor &amp; Francis, an informa company.","event-place":"London","ISBN":"978-0-415-15158-0","language":"English","number-of-pages":"104","publisher":"Routledge","publisher-place":"London","source":"Amazon","title":"Introduction to the Work of Marcel Mauss","author":[{"family":"Levi-Strauss","given":"Claude"}],"issued":{"date-parts":[["1987",1,15]]}}}],"schema":"https://github.com/citation-style-language/schema/raw/master/csl-citation.json"} </w:instrText>
      </w:r>
      <w:r>
        <w:fldChar w:fldCharType="separate"/>
      </w:r>
      <w:r>
        <w:rPr>
          <w:noProof/>
        </w:rPr>
        <w:t>(Levi-Strauss 1987: 63)</w:t>
      </w:r>
      <w:r>
        <w:fldChar w:fldCharType="end"/>
      </w:r>
    </w:p>
    <w:p w14:paraId="73431408" w14:textId="3434C8B0" w:rsidR="00FF36E3" w:rsidRDefault="00FF36E3" w:rsidP="005733B2">
      <w:pPr>
        <w:pStyle w:val="BodyText"/>
        <w:numPr>
          <w:ilvl w:val="0"/>
          <w:numId w:val="38"/>
        </w:numPr>
      </w:pPr>
      <w:r>
        <w:t>It is not “meaningless”! Only with an impoverished theory of reference will one draw this conclusion.</w:t>
      </w:r>
    </w:p>
    <w:p w14:paraId="45C84A3D" w14:textId="423F2FE1" w:rsidR="00FE468E" w:rsidRDefault="00FE468E" w:rsidP="005733B2">
      <w:pPr>
        <w:pStyle w:val="BodyText"/>
        <w:numPr>
          <w:ilvl w:val="0"/>
          <w:numId w:val="38"/>
        </w:numPr>
      </w:pPr>
      <w:r>
        <w:t xml:space="preserve">The term has been adopted by two camps that correspond the poles of computer science and engineering on the one hand, and statistics and science on the other. These may be characterized science of data versus </w:t>
      </w:r>
      <w:r>
        <w:lastRenderedPageBreak/>
        <w:t>science with data approaches. This opposition is transformed into one between data miners and data analysts.</w:t>
      </w:r>
    </w:p>
    <w:p w14:paraId="2CDD9289" w14:textId="0422CABC" w:rsidR="00BF637F" w:rsidRDefault="00BF637F" w:rsidP="005733B2">
      <w:pPr>
        <w:pStyle w:val="BodyText"/>
        <w:numPr>
          <w:ilvl w:val="0"/>
          <w:numId w:val="38"/>
        </w:numPr>
      </w:pPr>
      <w:r>
        <w:t>There is a common situation to all of these uses — the impedance between the production of data and the capacity to process it.</w:t>
      </w:r>
      <w:r w:rsidR="00774096">
        <w:t xml:space="preserve"> Data as problem, data as opportunity, etc.</w:t>
      </w:r>
    </w:p>
    <w:p w14:paraId="3D1296E3" w14:textId="4D0349DF" w:rsidR="00BF637F" w:rsidRDefault="00BF637F" w:rsidP="005733B2">
      <w:pPr>
        <w:pStyle w:val="BodyText"/>
        <w:numPr>
          <w:ilvl w:val="0"/>
          <w:numId w:val="38"/>
        </w:numPr>
      </w:pPr>
      <w:r>
        <w:t>There is a concrete</w:t>
      </w:r>
      <w:r w:rsidR="00774096">
        <w:t>, historically specific</w:t>
      </w:r>
      <w:r>
        <w:t xml:space="preserve"> reality that underlies this situation or constitutes it — the real development of data processing technologies and their insertion into real institutional settings.</w:t>
      </w:r>
      <w:r w:rsidR="00774096">
        <w:t xml:space="preserve"> This is not a reason to dismiss the idea (see Donoho, who misses the point).</w:t>
      </w:r>
    </w:p>
    <w:p w14:paraId="17EAAA84" w14:textId="15A46CE1" w:rsidR="00BF637F" w:rsidRDefault="00BF637F" w:rsidP="005733B2">
      <w:pPr>
        <w:pStyle w:val="BodyText"/>
        <w:numPr>
          <w:ilvl w:val="0"/>
          <w:numId w:val="38"/>
        </w:numPr>
      </w:pPr>
      <w:r>
        <w:t xml:space="preserve">The phrase indexes this </w:t>
      </w:r>
      <w:r w:rsidR="00774096">
        <w:t>reality</w:t>
      </w:r>
      <w:r>
        <w:t>, even its users are not conscious of this.</w:t>
      </w:r>
    </w:p>
    <w:p w14:paraId="3AAA908C" w14:textId="162DC205" w:rsidR="00BF637F" w:rsidRDefault="00BF637F" w:rsidP="005733B2">
      <w:pPr>
        <w:pStyle w:val="BodyText"/>
        <w:numPr>
          <w:ilvl w:val="0"/>
          <w:numId w:val="38"/>
        </w:numPr>
      </w:pPr>
      <w:r>
        <w:t>Discourse on DS makes repeated reference, either explicitly or through imagery, to a pipeline, a sequence of activities.</w:t>
      </w:r>
    </w:p>
    <w:p w14:paraId="7478F5C2" w14:textId="5AE99CD3" w:rsidR="00BF637F" w:rsidRDefault="00BF637F" w:rsidP="005733B2">
      <w:pPr>
        <w:pStyle w:val="BodyText"/>
        <w:numPr>
          <w:ilvl w:val="0"/>
          <w:numId w:val="38"/>
        </w:numPr>
      </w:pPr>
      <w:r>
        <w:t>This sequence has a consistent structure — elements and order.</w:t>
      </w:r>
    </w:p>
    <w:p w14:paraId="4F321FEC" w14:textId="48654F4E" w:rsidR="00BF637F" w:rsidRDefault="00BF637F" w:rsidP="005733B2">
      <w:pPr>
        <w:pStyle w:val="BodyText"/>
        <w:numPr>
          <w:ilvl w:val="0"/>
          <w:numId w:val="38"/>
        </w:numPr>
      </w:pPr>
      <w:r>
        <w:t>This sequence represents a division of labor.</w:t>
      </w:r>
      <w:r w:rsidR="00FE468E">
        <w:t xml:space="preserve"> The next task is to characterize this division of labor.</w:t>
      </w:r>
    </w:p>
    <w:p w14:paraId="71A033BB" w14:textId="0150B3CB" w:rsidR="001C3FDD" w:rsidRDefault="001C3FDD" w:rsidP="00A525EC">
      <w:pPr>
        <w:pStyle w:val="Heading2"/>
      </w:pPr>
      <w:bookmarkStart w:id="613" w:name="_Toc48290981"/>
      <w:r>
        <w:t>Side note language</w:t>
      </w:r>
      <w:bookmarkEnd w:id="613"/>
    </w:p>
    <w:p w14:paraId="2713A52B" w14:textId="6880EE69" w:rsidR="001C3FDD" w:rsidRDefault="001C3FDD" w:rsidP="005733B2">
      <w:pPr>
        <w:pStyle w:val="BodyText"/>
        <w:numPr>
          <w:ilvl w:val="0"/>
          <w:numId w:val="39"/>
        </w:numPr>
      </w:pPr>
      <w:r>
        <w:t>Essentially contested concepts employ floating signifiers to overcome the risk of reference that attends the use of monosemic terms in situated action.</w:t>
      </w:r>
    </w:p>
    <w:p w14:paraId="354733FF" w14:textId="46CB63E5" w:rsidR="001C3FDD" w:rsidRDefault="001C3FDD" w:rsidP="005733B2">
      <w:pPr>
        <w:pStyle w:val="BodyText"/>
        <w:numPr>
          <w:ilvl w:val="1"/>
          <w:numId w:val="39"/>
        </w:numPr>
      </w:pPr>
      <w:r>
        <w:t>Essentially contested concepts (</w:t>
      </w:r>
      <w:proofErr w:type="spellStart"/>
      <w:r>
        <w:t>Gallie</w:t>
      </w:r>
      <w:proofErr w:type="spellEnd"/>
      <w:r>
        <w:t>)</w:t>
      </w:r>
    </w:p>
    <w:p w14:paraId="03C41645" w14:textId="09896A9A" w:rsidR="001C3FDD" w:rsidRDefault="001C3FDD" w:rsidP="005733B2">
      <w:pPr>
        <w:pStyle w:val="BodyText"/>
        <w:numPr>
          <w:ilvl w:val="1"/>
          <w:numId w:val="39"/>
        </w:numPr>
      </w:pPr>
      <w:r>
        <w:t>Floating signifiers (Lévi-Strauss)</w:t>
      </w:r>
    </w:p>
    <w:p w14:paraId="77CB436C" w14:textId="1CAF3272" w:rsidR="001C3FDD" w:rsidRDefault="001C3FDD" w:rsidP="005733B2">
      <w:pPr>
        <w:pStyle w:val="BodyText"/>
        <w:numPr>
          <w:ilvl w:val="1"/>
          <w:numId w:val="39"/>
        </w:numPr>
      </w:pPr>
      <w:r>
        <w:t>Risk of reference (</w:t>
      </w:r>
      <w:proofErr w:type="spellStart"/>
      <w:r>
        <w:t>Sahlins</w:t>
      </w:r>
      <w:proofErr w:type="spellEnd"/>
      <w:r>
        <w:t>)</w:t>
      </w:r>
    </w:p>
    <w:p w14:paraId="082EF0CC" w14:textId="698A12A6" w:rsidR="001C3FDD" w:rsidRDefault="001C3FDD" w:rsidP="005733B2">
      <w:pPr>
        <w:pStyle w:val="BodyText"/>
        <w:numPr>
          <w:ilvl w:val="1"/>
          <w:numId w:val="39"/>
        </w:numPr>
      </w:pPr>
      <w:r>
        <w:t>Monosemy (</w:t>
      </w:r>
      <w:proofErr w:type="spellStart"/>
      <w:r>
        <w:t>Ruhle</w:t>
      </w:r>
      <w:proofErr w:type="spellEnd"/>
      <w:r>
        <w:t>)</w:t>
      </w:r>
    </w:p>
    <w:p w14:paraId="70FA53BA" w14:textId="245B57FC" w:rsidR="001C3FDD" w:rsidRDefault="001C3FDD" w:rsidP="005733B2">
      <w:pPr>
        <w:pStyle w:val="BodyText"/>
        <w:numPr>
          <w:ilvl w:val="1"/>
          <w:numId w:val="39"/>
        </w:numPr>
      </w:pPr>
      <w:r>
        <w:t>Situated action (Garfinkel)</w:t>
      </w:r>
    </w:p>
    <w:p w14:paraId="61FE93CF" w14:textId="43302E87" w:rsidR="001A378C" w:rsidDel="00D33A36" w:rsidRDefault="001A378C" w:rsidP="00A525EC">
      <w:pPr>
        <w:pStyle w:val="Heading2"/>
        <w:rPr>
          <w:del w:id="614" w:author="Alvarado, Rafael C (rca2t)" w:date="2020-12-07T08:33:00Z"/>
        </w:rPr>
      </w:pPr>
      <w:bookmarkStart w:id="615" w:name="_Toc48290982"/>
      <w:del w:id="616" w:author="Alvarado, Rafael C (rca2t)" w:date="2020-12-07T08:33:00Z">
        <w:r w:rsidDel="00D33A36">
          <w:delText>The Problem</w:delText>
        </w:r>
        <w:bookmarkEnd w:id="615"/>
      </w:del>
    </w:p>
    <w:p w14:paraId="7E7962A8" w14:textId="10E67B85" w:rsidR="001A378C" w:rsidDel="00D33A36" w:rsidRDefault="001A378C" w:rsidP="001A378C">
      <w:pPr>
        <w:pStyle w:val="Heading2"/>
        <w:rPr>
          <w:moveFrom w:id="617" w:author="Alvarado, Rafael C (rca2t)" w:date="2020-12-07T08:33:00Z"/>
        </w:rPr>
      </w:pPr>
      <w:bookmarkStart w:id="618" w:name="_Toc48290983"/>
      <w:moveFromRangeStart w:id="619" w:author="Alvarado, Rafael C (rca2t)" w:date="2020-12-07T08:33:00Z" w:name="move58222449"/>
      <w:moveFrom w:id="620" w:author="Alvarado, Rafael C (rca2t)" w:date="2020-12-07T08:33:00Z">
        <w:r w:rsidDel="00D33A36">
          <w:t>Nature of the problem</w:t>
        </w:r>
        <w:bookmarkEnd w:id="618"/>
      </w:moveFrom>
    </w:p>
    <w:p w14:paraId="11CACDE8" w14:textId="31BB7FF2" w:rsidR="001A378C" w:rsidDel="00D33A36" w:rsidRDefault="001A378C">
      <w:pPr>
        <w:pStyle w:val="Heading2"/>
        <w:rPr>
          <w:moveFrom w:id="621" w:author="Alvarado, Rafael C (rca2t)" w:date="2020-12-07T08:33:00Z"/>
        </w:rPr>
        <w:pPrChange w:id="622" w:author="Alvarado, Rafael C (rca2t)" w:date="2020-12-07T08:33:00Z">
          <w:pPr>
            <w:pStyle w:val="BodyText"/>
          </w:pPr>
        </w:pPrChange>
      </w:pPr>
    </w:p>
    <w:p w14:paraId="2C49EEF6" w14:textId="0787680A" w:rsidR="001A378C" w:rsidDel="00D33A36" w:rsidRDefault="001A378C" w:rsidP="001A378C">
      <w:pPr>
        <w:pStyle w:val="BodyText"/>
        <w:rPr>
          <w:moveFrom w:id="623" w:author="Alvarado, Rafael C (rca2t)" w:date="2020-12-07T08:33:00Z"/>
        </w:rPr>
      </w:pPr>
      <w:moveFrom w:id="624" w:author="Alvarado, Rafael C (rca2t)" w:date="2020-12-07T08:33:00Z">
        <w:r w:rsidDel="00D33A36">
          <w:t>The problem is a linguistic problem.</w:t>
        </w:r>
      </w:moveFrom>
    </w:p>
    <w:p w14:paraId="2B611741" w14:textId="026BA3CA" w:rsidR="001A378C" w:rsidDel="00D33A36" w:rsidRDefault="001A378C" w:rsidP="001A378C">
      <w:pPr>
        <w:pStyle w:val="BodyText"/>
        <w:rPr>
          <w:moveFrom w:id="625" w:author="Alvarado, Rafael C (rca2t)" w:date="2020-12-07T08:33:00Z"/>
        </w:rPr>
      </w:pPr>
      <w:moveFrom w:id="626" w:author="Alvarado, Rafael C (rca2t)" w:date="2020-12-07T08:33:00Z">
        <w:r w:rsidDel="00D33A36">
          <w:t xml:space="preserve">Two dimensions: </w:t>
        </w:r>
      </w:moveFrom>
    </w:p>
    <w:p w14:paraId="46C5E1D1" w14:textId="55CFD875" w:rsidR="001A378C" w:rsidDel="00D33A36" w:rsidRDefault="001A378C" w:rsidP="001A378C">
      <w:pPr>
        <w:pStyle w:val="BodyText"/>
        <w:ind w:left="360"/>
        <w:rPr>
          <w:moveFrom w:id="627" w:author="Alvarado, Rafael C (rca2t)" w:date="2020-12-07T08:33:00Z"/>
        </w:rPr>
      </w:pPr>
      <w:moveFrom w:id="628" w:author="Alvarado, Rafael C (rca2t)" w:date="2020-12-07T08:33:00Z">
        <w:r w:rsidDel="00D33A36">
          <w:t>What kind of ambiguity?</w:t>
        </w:r>
      </w:moveFrom>
    </w:p>
    <w:p w14:paraId="3074FA86" w14:textId="7338698D" w:rsidR="001A378C" w:rsidDel="00D33A36" w:rsidRDefault="001A378C" w:rsidP="001A378C">
      <w:pPr>
        <w:pStyle w:val="BodyText"/>
        <w:ind w:left="360"/>
        <w:rPr>
          <w:moveFrom w:id="629" w:author="Alvarado, Rafael C (rca2t)" w:date="2020-12-07T08:33:00Z"/>
        </w:rPr>
      </w:pPr>
      <w:moveFrom w:id="630" w:author="Alvarado, Rafael C (rca2t)" w:date="2020-12-07T08:33:00Z">
        <w:r w:rsidDel="00D33A36">
          <w:t xml:space="preserve">What </w:t>
        </w:r>
      </w:moveFrom>
    </w:p>
    <w:p w14:paraId="12BBBA3A" w14:textId="78F9AF35" w:rsidR="001A378C" w:rsidDel="00D33A36" w:rsidRDefault="001A378C" w:rsidP="001A378C">
      <w:pPr>
        <w:pStyle w:val="BodyText"/>
        <w:rPr>
          <w:moveFrom w:id="631" w:author="Alvarado, Rafael C (rca2t)" w:date="2020-12-07T08:33:00Z"/>
        </w:rPr>
      </w:pPr>
      <w:moveFrom w:id="632" w:author="Alvarado, Rafael C (rca2t)" w:date="2020-12-07T08:33:00Z">
        <w:r w:rsidDel="00D33A36">
          <w:t>What is data science?</w:t>
        </w:r>
      </w:moveFrom>
    </w:p>
    <w:p w14:paraId="46E40ADA" w14:textId="6EC08537" w:rsidR="001A378C" w:rsidRPr="000E5132" w:rsidDel="00D33A36" w:rsidRDefault="001A378C" w:rsidP="001A378C">
      <w:pPr>
        <w:pStyle w:val="BodyText"/>
        <w:rPr>
          <w:moveFrom w:id="633" w:author="Alvarado, Rafael C (rca2t)" w:date="2020-12-07T08:33:00Z"/>
        </w:rPr>
      </w:pPr>
      <w:moveFrom w:id="634" w:author="Alvarado, Rafael C (rca2t)" w:date="2020-12-07T08:33:00Z">
        <w:r w:rsidDel="00D33A36">
          <w:t xml:space="preserve">What should data science be? </w:t>
        </w:r>
      </w:moveFrom>
    </w:p>
    <w:p w14:paraId="3581277C" w14:textId="67B299ED" w:rsidR="001A378C" w:rsidDel="00D33A36" w:rsidRDefault="001A378C" w:rsidP="001A378C">
      <w:pPr>
        <w:pStyle w:val="BodyText"/>
        <w:rPr>
          <w:moveFrom w:id="635" w:author="Alvarado, Rafael C (rca2t)" w:date="2020-12-07T08:33:00Z"/>
        </w:rPr>
      </w:pPr>
      <w:moveFrom w:id="636" w:author="Alvarado, Rafael C (rca2t)" w:date="2020-12-07T08:33:00Z">
        <w:r w:rsidDel="00D33A36">
          <w:t>The nature of the problem</w:t>
        </w:r>
      </w:moveFrom>
    </w:p>
    <w:p w14:paraId="36D4952B" w14:textId="1843C167" w:rsidR="001A378C" w:rsidDel="00D33A36" w:rsidRDefault="001A378C" w:rsidP="001A378C">
      <w:pPr>
        <w:pStyle w:val="BodyText"/>
        <w:rPr>
          <w:moveFrom w:id="637" w:author="Alvarado, Rafael C (rca2t)" w:date="2020-12-07T08:33:00Z"/>
        </w:rPr>
      </w:pPr>
      <w:moveFrom w:id="638" w:author="Alvarado, Rafael C (rca2t)" w:date="2020-12-07T08:33:00Z">
        <w:r w:rsidDel="00D33A36">
          <w:t>Two kinds of ambiguity</w:t>
        </w:r>
      </w:moveFrom>
    </w:p>
    <w:p w14:paraId="146B534A" w14:textId="35EEC5A9" w:rsidR="001A378C" w:rsidDel="00D33A36" w:rsidRDefault="001A378C" w:rsidP="001A378C">
      <w:pPr>
        <w:pStyle w:val="BodyText"/>
        <w:rPr>
          <w:moveFrom w:id="639" w:author="Alvarado, Rafael C (rca2t)" w:date="2020-12-07T08:33:00Z"/>
        </w:rPr>
      </w:pPr>
      <w:moveFrom w:id="640" w:author="Alvarado, Rafael C (rca2t)" w:date="2020-12-07T08:33:00Z">
        <w:r w:rsidDel="00D33A36">
          <w:t xml:space="preserve">Imagine you are at a dinner party, and </w:t>
        </w:r>
      </w:moveFrom>
    </w:p>
    <w:p w14:paraId="7466E7FD" w14:textId="3EF0456F" w:rsidR="001A378C" w:rsidDel="00D33A36" w:rsidRDefault="001A378C" w:rsidP="001A378C">
      <w:pPr>
        <w:pStyle w:val="BodyText"/>
        <w:rPr>
          <w:moveFrom w:id="641" w:author="Alvarado, Rafael C (rca2t)" w:date="2020-12-07T08:33:00Z"/>
        </w:rPr>
      </w:pPr>
      <w:moveFrom w:id="642" w:author="Alvarado, Rafael C (rca2t)" w:date="2020-12-07T08:33:00Z">
        <w:r w:rsidDel="00D33A36">
          <w:t>How to characterize the problem</w:t>
        </w:r>
      </w:moveFrom>
    </w:p>
    <w:p w14:paraId="2ADED843" w14:textId="6ED3136F" w:rsidR="001A378C" w:rsidDel="00D33A36" w:rsidRDefault="001A378C" w:rsidP="001A378C">
      <w:pPr>
        <w:pStyle w:val="BodyText"/>
        <w:rPr>
          <w:moveFrom w:id="643" w:author="Alvarado, Rafael C (rca2t)" w:date="2020-12-07T08:33:00Z"/>
        </w:rPr>
      </w:pPr>
      <w:moveFrom w:id="644" w:author="Alvarado, Rafael C (rca2t)" w:date="2020-12-07T08:33:00Z">
        <w:r w:rsidDel="00D33A36">
          <w:t>Why arrive at a shared definition?</w:t>
        </w:r>
      </w:moveFrom>
    </w:p>
    <w:p w14:paraId="421B45DA" w14:textId="60E86F68" w:rsidR="001A378C" w:rsidDel="00D33A36" w:rsidRDefault="001A378C" w:rsidP="001A378C">
      <w:pPr>
        <w:pStyle w:val="BodyText"/>
        <w:rPr>
          <w:moveFrom w:id="645" w:author="Alvarado, Rafael C (rca2t)" w:date="2020-12-07T08:33:00Z"/>
        </w:rPr>
      </w:pPr>
      <w:moveFrom w:id="646" w:author="Alvarado, Rafael C (rca2t)" w:date="2020-12-07T08:33:00Z">
        <w:r w:rsidDel="00D33A36">
          <w:t>Goal is to understand the variety of meanings in current usage . . .</w:t>
        </w:r>
      </w:moveFrom>
    </w:p>
    <w:p w14:paraId="2B5388EC" w14:textId="51C9C1CB" w:rsidR="001A378C" w:rsidDel="00D33A36" w:rsidRDefault="001A378C" w:rsidP="001A378C">
      <w:pPr>
        <w:pStyle w:val="Heading2"/>
        <w:rPr>
          <w:moveFrom w:id="647" w:author="Alvarado, Rafael C (rca2t)" w:date="2020-12-07T08:32:00Z"/>
        </w:rPr>
      </w:pPr>
      <w:bookmarkStart w:id="648" w:name="_Toc48290984"/>
      <w:moveFromRangeStart w:id="649" w:author="Alvarado, Rafael C (rca2t)" w:date="2020-12-07T08:32:00Z" w:name="move58222356"/>
      <w:moveFromRangeEnd w:id="619"/>
      <w:moveFrom w:id="650" w:author="Alvarado, Rafael C (rca2t)" w:date="2020-12-07T08:32:00Z">
        <w:r w:rsidDel="00D33A36">
          <w:t>Dinner Party</w:t>
        </w:r>
        <w:bookmarkEnd w:id="648"/>
      </w:moveFrom>
    </w:p>
    <w:p w14:paraId="3EB89F93" w14:textId="0D2D7D11" w:rsidR="001A378C" w:rsidDel="00D33A36" w:rsidRDefault="001A378C" w:rsidP="001A378C">
      <w:pPr>
        <w:pStyle w:val="BodyText"/>
        <w:rPr>
          <w:moveFrom w:id="651" w:author="Alvarado, Rafael C (rca2t)" w:date="2020-12-07T08:32:00Z"/>
        </w:rPr>
      </w:pPr>
      <w:moveFrom w:id="652" w:author="Alvarado, Rafael C (rca2t)" w:date="2020-12-07T08:32:00Z">
        <w:r w:rsidRPr="00071E4D" w:rsidDel="00D33A36">
          <w:t>Imagine a conversation at a dinner party where everyone uses a word and everyone thinks everyone else is using the same meaning but they are quite different. The conversation we'll carry on, but misunderstandings will be misunderstood.</w:t>
        </w:r>
      </w:moveFrom>
    </w:p>
    <w:p w14:paraId="4BCE9C13" w14:textId="23982D0A" w:rsidR="001A378C" w:rsidDel="00D33A36" w:rsidRDefault="001A378C" w:rsidP="001A378C">
      <w:pPr>
        <w:pStyle w:val="BodyText"/>
        <w:rPr>
          <w:moveFrom w:id="653" w:author="Alvarado, Rafael C (rca2t)" w:date="2020-12-07T08:32:00Z"/>
        </w:rPr>
      </w:pPr>
      <w:moveFrom w:id="654" w:author="Alvarado, Rafael C (rca2t)" w:date="2020-12-07T08:32:00Z">
        <w:r w:rsidRPr="00071E4D" w:rsidDel="00D33A36">
          <w:t>Imagine how this might come to pass. A word or phrase may come into use in a context that makes it very valuable. A contest may exist for the best application of this idea to solve a problem. When others hear this word they will want to use it but may not know the original context and yet they may know something about the word from another context, or else they invent a sensible definition, which is common for human beings to do.</w:t>
        </w:r>
      </w:moveFrom>
    </w:p>
    <w:p w14:paraId="50465E4B" w14:textId="6C236173" w:rsidR="001A378C" w:rsidDel="00D33A36" w:rsidRDefault="001A378C" w:rsidP="001A378C">
      <w:pPr>
        <w:pStyle w:val="BodyText"/>
        <w:rPr>
          <w:moveFrom w:id="655" w:author="Alvarado, Rafael C (rca2t)" w:date="2020-12-07T08:32:00Z"/>
        </w:rPr>
      </w:pPr>
      <w:moveFrom w:id="656" w:author="Alvarado, Rafael C (rca2t)" w:date="2020-12-07T08:32:00Z">
        <w:r w:rsidRPr="00071E4D" w:rsidDel="00D33A36">
          <w:t xml:space="preserve">This seems to be the case with data science. Sometime around 2014 many universities began to offer degrees in data science. This was done in response to a perceived rise in the usage of this term within industry. The word was sexy. </w:t>
        </w:r>
      </w:moveFrom>
    </w:p>
    <w:p w14:paraId="369C3179" w14:textId="5E217486" w:rsidR="001A378C" w:rsidDel="00D33A36" w:rsidRDefault="001A378C" w:rsidP="001A378C">
      <w:pPr>
        <w:pStyle w:val="Heading2"/>
        <w:rPr>
          <w:moveFrom w:id="657" w:author="Alvarado, Rafael C (rca2t)" w:date="2020-12-07T08:32:00Z"/>
        </w:rPr>
      </w:pPr>
      <w:bookmarkStart w:id="658" w:name="_Toc48290985"/>
      <w:moveFrom w:id="659" w:author="Alvarado, Rafael C (rca2t)" w:date="2020-12-07T08:32:00Z">
        <w:r w:rsidDel="00D33A36">
          <w:t>When talking to someone</w:t>
        </w:r>
        <w:bookmarkEnd w:id="658"/>
      </w:moveFrom>
    </w:p>
    <w:p w14:paraId="2122BAB6" w14:textId="77B1F270" w:rsidR="001A378C" w:rsidDel="00D33A36" w:rsidRDefault="001A378C" w:rsidP="001A378C">
      <w:pPr>
        <w:pStyle w:val="BodyText"/>
        <w:rPr>
          <w:moveFrom w:id="660" w:author="Alvarado, Rafael C (rca2t)" w:date="2020-12-07T08:32:00Z"/>
        </w:rPr>
      </w:pPr>
      <w:moveFrom w:id="661" w:author="Alvarado, Rafael C (rca2t)" w:date="2020-12-07T08:32:00Z">
        <w:r w:rsidDel="00D33A36">
          <w:t>When talking to someone else about data science, you have no idea from where they are getting their concept of it. Maybe they’ve read the HBR piece. Maybe they are a statistician who takes umbrage at the word, having heard it mentioned in disparaging terms by a colleague, thinks she has been doing data science all of her life. Maybe they are a librarian who remembers hearing about data science at a conference in England in 2008. Maybe they have vaguely heard of the term, but simply combine the semantics of the two terms and randomly decide the order of the implicit relationship—data for science or science of data. The point is, you don’t know. What is certain that is the signals of past events keep propagating through the social medium. It is the task of the historian to sort out these signals.</w:t>
        </w:r>
      </w:moveFrom>
    </w:p>
    <w:p w14:paraId="4C61A418" w14:textId="243C9F46" w:rsidR="001A378C" w:rsidDel="00D33A36" w:rsidRDefault="001A378C" w:rsidP="001A378C">
      <w:pPr>
        <w:pStyle w:val="BodyText"/>
        <w:rPr>
          <w:moveFrom w:id="662" w:author="Alvarado, Rafael C (rca2t)" w:date="2020-12-07T08:32:00Z"/>
        </w:rPr>
      </w:pPr>
      <w:moveFrom w:id="663" w:author="Alvarado, Rafael C (rca2t)" w:date="2020-12-07T08:32:00Z">
        <w:r w:rsidRPr="00071E4D" w:rsidDel="00D33A36">
          <w:t>The phenomenon is a situation where everyone is using the word but no one knows what it means. Or else that there are several meanings which are divergent and where it makes no sense to assume that they all or allowable.</w:t>
        </w:r>
      </w:moveFrom>
    </w:p>
    <w:p w14:paraId="62EE705E" w14:textId="71EBA51C" w:rsidR="00397162" w:rsidRDefault="001A378C" w:rsidP="00397162">
      <w:pPr>
        <w:pStyle w:val="Heading2"/>
        <w:rPr>
          <w:ins w:id="664" w:author="Alvarado, Rafael C (rca2t)" w:date="2020-12-05T13:24:00Z"/>
        </w:rPr>
      </w:pPr>
      <w:moveFrom w:id="665" w:author="Alvarado, Rafael C (rca2t)" w:date="2020-12-07T08:32:00Z">
        <w:r w:rsidRPr="00071E4D" w:rsidDel="00D33A36">
          <w:t>In the case of data science there appears to be a discrepancy between the way the word is used in industry and the way it is used in academia. Within Academia there seems to be a discrepancy between how statisticians understand the term and how computer scientists understand it. Different meanings connect it to different fields, such as data analysis, data mining, computational statistics, machine learning, etc.</w:t>
        </w:r>
      </w:moveFrom>
      <w:moveFromRangeEnd w:id="649"/>
      <w:ins w:id="666" w:author="Alvarado, Rafael C (rca2t)" w:date="2020-12-05T13:23:00Z">
        <w:r w:rsidR="00397162">
          <w:t>ASA President</w:t>
        </w:r>
      </w:ins>
      <w:ins w:id="667" w:author="Alvarado, Rafael C (rca2t)" w:date="2020-12-05T13:24:00Z">
        <w:r w:rsidR="00397162">
          <w:t>s</w:t>
        </w:r>
      </w:ins>
    </w:p>
    <w:p w14:paraId="5FABDA72" w14:textId="77777777" w:rsidR="00397162" w:rsidRDefault="00397162" w:rsidP="00397162">
      <w:pPr>
        <w:pStyle w:val="Heading3"/>
        <w:rPr>
          <w:moveTo w:id="668" w:author="Alvarado, Rafael C (rca2t)" w:date="2020-12-05T13:24:00Z"/>
        </w:rPr>
      </w:pPr>
      <w:moveToRangeStart w:id="669" w:author="Alvarado, Rafael C (rca2t)" w:date="2020-12-05T13:24:00Z" w:name="move58067056"/>
      <w:moveTo w:id="670" w:author="Alvarado, Rafael C (rca2t)" w:date="2020-12-05T13:24:00Z">
        <w:r>
          <w:t xml:space="preserve">“Better Data and Big Data” </w:t>
        </w:r>
      </w:moveTo>
    </w:p>
    <w:p w14:paraId="5EE83DCD" w14:textId="77777777" w:rsidR="00397162" w:rsidRDefault="00397162" w:rsidP="00397162">
      <w:pPr>
        <w:pStyle w:val="BodyText"/>
        <w:rPr>
          <w:moveTo w:id="671" w:author="Alvarado, Rafael C (rca2t)" w:date="2020-12-05T13:24:00Z"/>
        </w:rPr>
      </w:pPr>
      <w:moveTo w:id="672" w:author="Alvarado, Rafael C (rca2t)" w:date="2020-12-05T13:24:00Z">
        <w:r>
          <w:t>(Rodriguez 2012)</w:t>
        </w:r>
      </w:moveTo>
    </w:p>
    <w:p w14:paraId="0E97BB04" w14:textId="77777777" w:rsidR="00397162" w:rsidRDefault="00397162" w:rsidP="00397162">
      <w:pPr>
        <w:pStyle w:val="BodyText"/>
        <w:rPr>
          <w:moveTo w:id="673" w:author="Alvarado, Rafael C (rca2t)" w:date="2020-12-05T13:24:00Z"/>
        </w:rPr>
      </w:pPr>
      <w:moveTo w:id="674" w:author="Alvarado, Rafael C (rca2t)" w:date="2020-12-05T13:24:00Z">
        <w:r>
          <w:t>Points that statisticians need to learn how to work with big data (cites Hadoop, MapReduce, etc.)</w:t>
        </w:r>
      </w:moveTo>
    </w:p>
    <w:p w14:paraId="6DEE3E40" w14:textId="77777777" w:rsidR="00397162" w:rsidRDefault="00397162" w:rsidP="00397162">
      <w:pPr>
        <w:pStyle w:val="BodyText"/>
        <w:rPr>
          <w:moveTo w:id="675" w:author="Alvarado, Rafael C (rca2t)" w:date="2020-12-05T13:24:00Z"/>
        </w:rPr>
      </w:pPr>
      <w:moveTo w:id="676" w:author="Alvarado, Rafael C (rca2t)" w:date="2020-12-05T13:24:00Z">
        <w:r>
          <w:t>But also emphasizes what statistics brings</w:t>
        </w:r>
      </w:moveTo>
    </w:p>
    <w:p w14:paraId="67D7071F" w14:textId="77777777" w:rsidR="00397162" w:rsidRDefault="00397162" w:rsidP="00397162">
      <w:pPr>
        <w:pStyle w:val="BodyText"/>
        <w:rPr>
          <w:moveTo w:id="677" w:author="Alvarado, Rafael C (rca2t)" w:date="2020-12-05T13:24:00Z"/>
        </w:rPr>
      </w:pPr>
      <w:moveTo w:id="678" w:author="Alvarado, Rafael C (rca2t)" w:date="2020-12-05T13:24:00Z">
        <w:r>
          <w:t>No mention of data mining</w:t>
        </w:r>
      </w:moveTo>
    </w:p>
    <w:p w14:paraId="3F39236D" w14:textId="77777777" w:rsidR="00397162" w:rsidRDefault="00397162" w:rsidP="00397162">
      <w:pPr>
        <w:pStyle w:val="BodyText"/>
        <w:rPr>
          <w:moveTo w:id="679" w:author="Alvarado, Rafael C (rca2t)" w:date="2020-12-05T13:24:00Z"/>
        </w:rPr>
      </w:pPr>
      <w:moveTo w:id="680" w:author="Alvarado, Rafael C (rca2t)" w:date="2020-12-05T13:24:00Z">
        <w:r>
          <w:t>Gives the impression that statistics and data mining have not connect … but see Varian’s quote.</w:t>
        </w:r>
      </w:moveTo>
    </w:p>
    <w:p w14:paraId="0E10ED69" w14:textId="77777777" w:rsidR="00397162" w:rsidRPr="004F5E51" w:rsidRDefault="00397162" w:rsidP="00397162">
      <w:pPr>
        <w:pStyle w:val="Extract"/>
        <w:rPr>
          <w:moveTo w:id="681" w:author="Alvarado, Rafael C (rca2t)" w:date="2020-12-05T13:24:00Z"/>
          <w:rFonts w:ascii="Times New Roman" w:hAnsi="Times New Roman"/>
          <w:b/>
          <w:bCs/>
        </w:rPr>
      </w:pPr>
      <w:moveTo w:id="682" w:author="Alvarado, Rafael C (rca2t)" w:date="2020-12-05T13:24:00Z">
        <w:r w:rsidRPr="004F5E51">
          <w:rPr>
            <w:b/>
            <w:bCs/>
          </w:rPr>
          <w:t>Are We Data Scientists?</w:t>
        </w:r>
      </w:moveTo>
    </w:p>
    <w:p w14:paraId="3A707C55" w14:textId="77777777" w:rsidR="00397162" w:rsidRDefault="00397162" w:rsidP="00397162">
      <w:pPr>
        <w:pStyle w:val="Extract"/>
        <w:rPr>
          <w:moveTo w:id="683" w:author="Alvarado, Rafael C (rca2t)" w:date="2020-12-05T13:24:00Z"/>
        </w:rPr>
      </w:pPr>
      <w:moveTo w:id="684" w:author="Alvarado, Rafael C (rca2t)" w:date="2020-12-05T13:24:00Z">
        <w:r>
          <w:t xml:space="preserve">A recurring theme in Big Data stories is the scarcity of “data scientists”—the term used for people who can draw insights from large quantities of data. This shortage </w:t>
        </w:r>
        <w:r>
          <w:lastRenderedPageBreak/>
          <w:t xml:space="preserve">was highlighted in an April 26, 2012, </w:t>
        </w:r>
        <w:r>
          <w:rPr>
            <w:rStyle w:val="Emphasis"/>
            <w:rFonts w:eastAsiaTheme="majorEastAsia"/>
          </w:rPr>
          <w:t>Wall Street Journal</w:t>
        </w:r>
        <w:r>
          <w:t xml:space="preserve"> article titled, </w:t>
        </w:r>
        <w:r w:rsidRPr="004F5E51">
          <w:rPr>
            <w:rFonts w:eastAsiaTheme="majorEastAsia"/>
          </w:rPr>
          <w:t>“Big Data’s Big Problem: Little Talent”</w:t>
        </w:r>
        <w:r>
          <w:t xml:space="preserve">. The question “What is a data scientist?” is still being debated (see the articles with this title at </w:t>
        </w:r>
        <w:r w:rsidRPr="004F5E51">
          <w:rPr>
            <w:rFonts w:eastAsiaTheme="majorEastAsia"/>
          </w:rPr>
          <w:t>Forbes</w:t>
        </w:r>
        <w:r>
          <w:t xml:space="preserve">). However, there is consensus that data scientists must be innovative problem solvers with expertise in statistical modeling and machine learning, specialized programming skills, and a solid grasp of the problem domain. Hilary Mason, chief data scientist at </w:t>
        </w:r>
        <w:proofErr w:type="spellStart"/>
        <w:r>
          <w:t>bitly</w:t>
        </w:r>
        <w:proofErr w:type="spellEnd"/>
        <w:r>
          <w:t>, adds that “data scientists are responsible for effectively communicating the things that they learn. That might be creating visualizations or telling the story of the question, the answer, and the context.”</w:t>
        </w:r>
      </w:moveTo>
    </w:p>
    <w:p w14:paraId="085EA2A6" w14:textId="77777777" w:rsidR="00397162" w:rsidRDefault="00397162" w:rsidP="00397162">
      <w:pPr>
        <w:pStyle w:val="Extract"/>
        <w:rPr>
          <w:moveTo w:id="685" w:author="Alvarado, Rafael C (rca2t)" w:date="2020-12-05T13:24:00Z"/>
        </w:rPr>
      </w:pPr>
      <w:moveTo w:id="686" w:author="Alvarado, Rafael C (rca2t)" w:date="2020-12-05T13:24:00Z">
        <w:r>
          <w:t>Most of these requirements read like the job description for a statistician, but, at a high level, we should view data science as a blend of statistical, mathematical, and computational sciences.</w:t>
        </w:r>
      </w:moveTo>
    </w:p>
    <w:p w14:paraId="31925EA5" w14:textId="77777777" w:rsidR="00397162" w:rsidRDefault="00397162" w:rsidP="00397162">
      <w:pPr>
        <w:pStyle w:val="Extract"/>
        <w:rPr>
          <w:moveTo w:id="687" w:author="Alvarado, Rafael C (rca2t)" w:date="2020-12-05T13:24:00Z"/>
        </w:rPr>
      </w:pPr>
      <w:moveTo w:id="688" w:author="Alvarado, Rafael C (rca2t)" w:date="2020-12-05T13:24:00Z">
        <w:r>
          <w:t>. . .</w:t>
        </w:r>
      </w:moveTo>
    </w:p>
    <w:p w14:paraId="5745BD73" w14:textId="77777777" w:rsidR="00397162" w:rsidRPr="004F5E51" w:rsidRDefault="00397162" w:rsidP="00397162">
      <w:pPr>
        <w:pStyle w:val="Extract"/>
        <w:rPr>
          <w:moveTo w:id="689" w:author="Alvarado, Rafael C (rca2t)" w:date="2020-12-05T13:24:00Z"/>
        </w:rPr>
      </w:pPr>
      <w:moveTo w:id="690" w:author="Alvarado, Rafael C (rca2t)" w:date="2020-12-05T13:24:00Z">
        <w:r>
          <w:t xml:space="preserve"> . . . </w:t>
        </w:r>
        <w:r w:rsidRPr="004F5E51">
          <w:t>We share many skills with data scientists, but we should proactively explain what sets us apart and why statistical thinking is critical to the process.</w:t>
        </w:r>
      </w:moveTo>
    </w:p>
    <w:p w14:paraId="2981D8FE" w14:textId="77777777" w:rsidR="00397162" w:rsidRPr="004F5E51" w:rsidRDefault="00397162" w:rsidP="00397162">
      <w:pPr>
        <w:pStyle w:val="Extract"/>
        <w:ind w:firstLine="360"/>
        <w:rPr>
          <w:moveTo w:id="691" w:author="Alvarado, Rafael C (rca2t)" w:date="2020-12-05T13:24:00Z"/>
        </w:rPr>
      </w:pPr>
      <w:moveTo w:id="692" w:author="Alvarado, Rafael C (rca2t)" w:date="2020-12-05T13:24:00Z">
        <w:r w:rsidRPr="004F5E51">
          <w:t>Like other analysts, statisticians look for features in large data—and we also guard against false discovery, bias, and confounding. We build statistical models that explain, predict, and forecast—and we question the assumptions behind our models and qualify the use of our models with measures of uncertainty. We work within the limitations of available data—and we design studies and experiments to produce data with the right information content.</w:t>
        </w:r>
      </w:moveTo>
    </w:p>
    <w:p w14:paraId="756E578B" w14:textId="77777777" w:rsidR="00397162" w:rsidRDefault="00397162" w:rsidP="00397162">
      <w:pPr>
        <w:pStyle w:val="Extract"/>
        <w:ind w:firstLine="360"/>
        <w:rPr>
          <w:moveTo w:id="693" w:author="Alvarado, Rafael C (rca2t)" w:date="2020-12-05T13:24:00Z"/>
        </w:rPr>
      </w:pPr>
      <w:moveTo w:id="694" w:author="Alvarado, Rafael C (rca2t)" w:date="2020-12-05T13:24:00Z">
        <w:r w:rsidRPr="004F5E51">
          <w:t>If I had to summarize this in a sound bite, I would say that we extract value from data not only by learning from it, but also by understanding its limitations and improving its quality. Better data matters because simply having Big Data does not guarantee reliable answers for Big Questions.</w:t>
        </w:r>
      </w:moveTo>
    </w:p>
    <w:p w14:paraId="25217672" w14:textId="77777777" w:rsidR="00397162" w:rsidRDefault="00397162" w:rsidP="00397162">
      <w:pPr>
        <w:pStyle w:val="Extract"/>
        <w:rPr>
          <w:moveTo w:id="695" w:author="Alvarado, Rafael C (rca2t)" w:date="2020-12-05T13:24:00Z"/>
        </w:rPr>
      </w:pPr>
      <w:moveTo w:id="696" w:author="Alvarado, Rafael C (rca2t)" w:date="2020-12-05T13:24:00Z">
        <w:r>
          <w:t>. . .</w:t>
        </w:r>
      </w:moveTo>
    </w:p>
    <w:p w14:paraId="0FC9AC23" w14:textId="77777777" w:rsidR="00397162" w:rsidRDefault="00397162" w:rsidP="00397162">
      <w:pPr>
        <w:pStyle w:val="Extract"/>
        <w:rPr>
          <w:moveTo w:id="697" w:author="Alvarado, Rafael C (rca2t)" w:date="2020-12-05T13:24:00Z"/>
        </w:rPr>
      </w:pPr>
      <w:moveTo w:id="698" w:author="Alvarado, Rafael C (rca2t)" w:date="2020-12-05T13:24:00Z">
        <w:r w:rsidRPr="004F5E51">
          <w:t>The era of Big Data has arrived—and we should think big!</w:t>
        </w:r>
      </w:moveTo>
    </w:p>
    <w:p w14:paraId="46DD8172" w14:textId="77777777" w:rsidR="00397162" w:rsidRDefault="00397162" w:rsidP="00397162">
      <w:pPr>
        <w:pStyle w:val="BodyText"/>
        <w:rPr>
          <w:moveTo w:id="699" w:author="Alvarado, Rafael C (rca2t)" w:date="2020-12-05T13:24:00Z"/>
        </w:rPr>
      </w:pPr>
      <w:moveTo w:id="700" w:author="Alvarado, Rafael C (rca2t)" w:date="2020-12-05T13:24:00Z">
        <w:r>
          <w:t>Sounds like Wu!</w:t>
        </w:r>
      </w:moveTo>
    </w:p>
    <w:p w14:paraId="3ABBDE3D" w14:textId="77777777" w:rsidR="00397162" w:rsidRPr="00C62380" w:rsidRDefault="00397162" w:rsidP="00397162">
      <w:pPr>
        <w:pStyle w:val="Heading3"/>
        <w:rPr>
          <w:moveTo w:id="701" w:author="Alvarado, Rafael C (rca2t)" w:date="2020-12-05T13:24:00Z"/>
        </w:rPr>
      </w:pPr>
      <w:moveTo w:id="702" w:author="Alvarado, Rafael C (rca2t)" w:date="2020-12-05T13:24:00Z">
        <w:r>
          <w:t xml:space="preserve">“The </w:t>
        </w:r>
        <w:r w:rsidRPr="00BC4069">
          <w:rPr>
            <w:szCs w:val="22"/>
          </w:rPr>
          <w:t xml:space="preserve">ASA </w:t>
        </w:r>
        <w:r>
          <w:t>and Big Data” (2013)</w:t>
        </w:r>
      </w:moveTo>
    </w:p>
    <w:p w14:paraId="54498C3F" w14:textId="77777777" w:rsidR="00397162" w:rsidRDefault="00397162" w:rsidP="00397162">
      <w:pPr>
        <w:pStyle w:val="BodyText"/>
        <w:rPr>
          <w:moveTo w:id="703" w:author="Alvarado, Rafael C (rca2t)" w:date="2020-12-05T13:24:00Z"/>
        </w:rPr>
      </w:pPr>
      <w:moveTo w:id="704" w:author="Alvarado, Rafael C (rca2t)" w:date="2020-12-05T13:24:00Z">
        <w:r>
          <w:t>Addresses “the disconnect between statistics and data science.” Echoes the concerns we saw in the 1990s. Concedes the race.</w:t>
        </w:r>
      </w:moveTo>
    </w:p>
    <w:p w14:paraId="24962EAC" w14:textId="77777777" w:rsidR="00397162" w:rsidRPr="00F340C9" w:rsidRDefault="00397162" w:rsidP="00397162">
      <w:pPr>
        <w:pStyle w:val="Extract"/>
        <w:rPr>
          <w:moveTo w:id="705" w:author="Alvarado, Rafael C (rca2t)" w:date="2020-12-05T13:24:00Z"/>
        </w:rPr>
      </w:pPr>
      <w:moveTo w:id="706" w:author="Alvarado, Rafael C (rca2t)" w:date="2020-12-05T13:24:00Z">
        <w:r>
          <w:t xml:space="preserve">. . . </w:t>
        </w:r>
        <w:r w:rsidRPr="00F340C9">
          <w:t>despite the enormous potential for contributions by statisticians, our profession and the ASA have not been very involved in Big Data activities. We are often missing from Big Data discussions in the media.</w:t>
        </w:r>
      </w:moveTo>
    </w:p>
    <w:p w14:paraId="30893189" w14:textId="77777777" w:rsidR="00397162" w:rsidRDefault="00397162" w:rsidP="00397162">
      <w:pPr>
        <w:pStyle w:val="BodyText"/>
        <w:rPr>
          <w:moveTo w:id="707" w:author="Alvarado, Rafael C (rca2t)" w:date="2020-12-05T13:24:00Z"/>
        </w:rPr>
      </w:pPr>
      <w:moveTo w:id="708" w:author="Alvarado, Rafael C (rca2t)" w:date="2020-12-05T13:24:00Z">
        <w:r>
          <w:t>Why?</w:t>
        </w:r>
      </w:moveTo>
    </w:p>
    <w:p w14:paraId="1A3E1F53" w14:textId="77777777" w:rsidR="00397162" w:rsidRDefault="00397162" w:rsidP="00397162">
      <w:pPr>
        <w:pStyle w:val="Extract"/>
        <w:rPr>
          <w:moveTo w:id="709" w:author="Alvarado, Rafael C (rca2t)" w:date="2020-12-05T13:24:00Z"/>
          <w:rFonts w:ascii="Times New Roman" w:hAnsi="Times New Roman"/>
        </w:rPr>
      </w:pPr>
      <w:moveTo w:id="710" w:author="Alvarado, Rafael C (rca2t)" w:date="2020-12-05T13:24:00Z">
        <w:r>
          <w:t xml:space="preserve">There are three reasons for this disconnect. First, the media and public lack a general understanding of what statisticians contribute to society (the issue that motivated the </w:t>
        </w:r>
        <w:r w:rsidRPr="00CE5E8B">
          <w:rPr>
            <w:rFonts w:eastAsiaTheme="majorEastAsia"/>
          </w:rPr>
          <w:t>International Year of Statistics</w:t>
        </w:r>
        <w:r>
          <w:t>). Second, few statisticians are engaged in Big Data projects or have the special skills necessary to handle Big Data challenges.</w:t>
        </w:r>
      </w:moveTo>
    </w:p>
    <w:p w14:paraId="5C4482BA" w14:textId="77777777" w:rsidR="00397162" w:rsidRDefault="00397162" w:rsidP="00397162">
      <w:pPr>
        <w:pStyle w:val="Extract"/>
        <w:rPr>
          <w:moveTo w:id="711" w:author="Alvarado, Rafael C (rca2t)" w:date="2020-12-05T13:24:00Z"/>
        </w:rPr>
      </w:pPr>
      <w:moveTo w:id="712" w:author="Alvarado, Rafael C (rca2t)" w:date="2020-12-05T13:24:00Z">
        <w:r>
          <w:t xml:space="preserve">Third, the statistical community is disconnected from the new (and vaguely defined) community of data scientists, who are completely identified with Big Data in the eyes of the media and policymakers. </w:t>
        </w:r>
        <w:r w:rsidRPr="00CE5E8B">
          <w:rPr>
            <w:rFonts w:eastAsiaTheme="majorEastAsia"/>
          </w:rPr>
          <w:t>Data science</w:t>
        </w:r>
        <w:r>
          <w:t xml:space="preserve"> is frequently described as an amalgam of computer science, mathematics, data visualization, machine learning, distributed data management—and statistics. Data scientists must be innovative modelers and programmers; they also must be exceptional communicators who have a deep </w:t>
        </w:r>
        <w:r>
          <w:lastRenderedPageBreak/>
          <w:t>understanding of the problem domain and can formulate key questions, uncover novel insights, and use this information to guide high-impact decision making. Other disciplines have been quick to identify themselves with data science and are routinely featured in media accounts. Although statistics is mentioned in passing, statisticians are nearly invisible.</w:t>
        </w:r>
      </w:moveTo>
    </w:p>
    <w:p w14:paraId="4B57EFAA" w14:textId="77777777" w:rsidR="00397162" w:rsidRDefault="00397162" w:rsidP="00397162">
      <w:pPr>
        <w:pStyle w:val="Extract"/>
        <w:rPr>
          <w:moveTo w:id="713" w:author="Alvarado, Rafael C (rca2t)" w:date="2020-12-05T13:24:00Z"/>
          <w:rFonts w:ascii="Times New Roman" w:hAnsi="Times New Roman"/>
        </w:rPr>
      </w:pPr>
      <w:moveTo w:id="714" w:author="Alvarado, Rafael C (rca2t)" w:date="2020-12-05T13:24:00Z">
        <w:r w:rsidRPr="00443DD2">
          <w:rPr>
            <w:highlight w:val="yellow"/>
          </w:rPr>
          <w:t>Ideally, statistics and statisticians should be the leaders of the Big Data and data science movement. Realistically, we must take a different view. While our discipline is certainly central to any data analysis context, the scope of Big Data and data science goes far beyond our traditional activities. As Bob noted in his column, the sheer scale and velocity of the data being generated from multiple sources requires new data management and computational paradigms. New techniques for analysis and visualization must be developed. And communication and leadership skills are critical.</w:t>
        </w:r>
      </w:moveTo>
    </w:p>
    <w:p w14:paraId="07921B49" w14:textId="77777777" w:rsidR="00397162" w:rsidRPr="00443DD2" w:rsidRDefault="00397162" w:rsidP="00397162">
      <w:pPr>
        <w:pStyle w:val="Extract"/>
        <w:rPr>
          <w:moveTo w:id="715" w:author="Alvarado, Rafael C (rca2t)" w:date="2020-12-05T13:24:00Z"/>
          <w:highlight w:val="yellow"/>
        </w:rPr>
      </w:pPr>
      <w:moveTo w:id="716" w:author="Alvarado, Rafael C (rca2t)" w:date="2020-12-05T13:24:00Z">
        <w:r w:rsidRPr="00443DD2">
          <w:rPr>
            <w:highlight w:val="yellow"/>
          </w:rPr>
          <w:t>The goal is to prepare members of our profession to collaborate on Big Data problems.</w:t>
        </w:r>
      </w:moveTo>
    </w:p>
    <w:p w14:paraId="0B2D80C9" w14:textId="77777777" w:rsidR="00397162" w:rsidRDefault="00397162" w:rsidP="00397162">
      <w:pPr>
        <w:pStyle w:val="Extract"/>
        <w:rPr>
          <w:moveTo w:id="717" w:author="Alvarado, Rafael C (rca2t)" w:date="2020-12-05T13:24:00Z"/>
        </w:rPr>
      </w:pPr>
      <w:moveTo w:id="718" w:author="Alvarado, Rafael C (rca2t)" w:date="2020-12-05T13:24:00Z">
        <w:r w:rsidRPr="00443DD2">
          <w:rPr>
            <w:highlight w:val="yellow"/>
          </w:rPr>
          <w:t>We believe we should focus on what we need to do as a profession and as individuals to become valued contributors whose unique skills and expertise make us essential members of the Big Data team</w:t>
        </w:r>
        <w:r>
          <w:t xml:space="preserve">. The ASA is already providing opportunities for statisticians to hone their communication and leadership skills. Through Bob’s career success factors initiative, discussed in his </w:t>
        </w:r>
        <w:r>
          <w:fldChar w:fldCharType="begin"/>
        </w:r>
        <w:r>
          <w:instrText xml:space="preserve"> HYPERLINK "http://bit.ly/12xNuaO" </w:instrText>
        </w:r>
        <w:r>
          <w:fldChar w:fldCharType="separate"/>
        </w:r>
        <w:r>
          <w:rPr>
            <w:rStyle w:val="Hyperlink"/>
            <w:rFonts w:eastAsiaTheme="majorEastAsia"/>
          </w:rPr>
          <w:t>October 2012 column</w:t>
        </w:r>
        <w:r>
          <w:rPr>
            <w:rStyle w:val="Hyperlink"/>
            <w:rFonts w:eastAsiaTheme="majorEastAsia"/>
          </w:rPr>
          <w:fldChar w:fldCharType="end"/>
        </w:r>
        <w:r>
          <w:t xml:space="preserve">, a high-quality presentation skills course is now available. And Nat has proposed development of a leadership skills course in 2014. We likewise must take steps to enhance our profession’s role in Big Data practice. We know statistical thinking—our understanding of modeling, bias, confounding, false discovery, uncertainty, sampling, and design—brings much to the table. We also must be prepared to understand other ways of thinking that are critical in the Age of Big Data and to integrate these with our own expertise and knowledge. </w:t>
        </w:r>
      </w:moveTo>
    </w:p>
    <w:p w14:paraId="6BB25A83" w14:textId="77777777" w:rsidR="00397162" w:rsidRDefault="00397162" w:rsidP="00397162">
      <w:pPr>
        <w:pStyle w:val="Extract"/>
        <w:rPr>
          <w:moveTo w:id="719" w:author="Alvarado, Rafael C (rca2t)" w:date="2020-12-05T13:24:00Z"/>
        </w:rPr>
      </w:pPr>
      <w:moveTo w:id="720" w:author="Alvarado, Rafael C (rca2t)" w:date="2020-12-05T13:24:00Z">
        <w:r>
          <w:t>We have had many discussions—among ourselves and with ASA members who are familiar with Big Data—about strategies for achieving this preparation and integration. These discussions have led to our joint ASA presidential initiative to establish the statistical profession as a valued partner in Big Data activities and to position the ASA in a proactive and facilitating role. The goal is to prepare members of our profession to collaborate on Big Data problems. Ultimately, this preparation will bridge the disconnect between statistics and data science.</w:t>
        </w:r>
      </w:moveTo>
    </w:p>
    <w:p w14:paraId="344735F9" w14:textId="77777777" w:rsidR="00397162" w:rsidRDefault="00397162" w:rsidP="00397162">
      <w:pPr>
        <w:pStyle w:val="Extract"/>
        <w:rPr>
          <w:moveTo w:id="721" w:author="Alvarado, Rafael C (rca2t)" w:date="2020-12-05T13:24:00Z"/>
        </w:rPr>
      </w:pPr>
      <w:moveTo w:id="722" w:author="Alvarado, Rafael C (rca2t)" w:date="2020-12-05T13:24:00Z">
        <w:r>
          <w:t xml:space="preserve">We recognize we cannot tackle the breadth of this challenge all at once. Accordingly, we have launched three projects that focus on the knowledge base—beyond fundamental statistical training—that statisticians need to succeed in Big Data efforts. </w:t>
        </w:r>
      </w:moveTo>
    </w:p>
    <w:p w14:paraId="2AEE57F7" w14:textId="77777777" w:rsidR="00397162" w:rsidRDefault="00397162" w:rsidP="00397162">
      <w:pPr>
        <w:pStyle w:val="Extract"/>
        <w:rPr>
          <w:moveTo w:id="723" w:author="Alvarado, Rafael C (rca2t)" w:date="2020-12-05T13:24:00Z"/>
        </w:rPr>
      </w:pPr>
      <w:moveTo w:id="724" w:author="Alvarado, Rafael C (rca2t)" w:date="2020-12-05T13:24:00Z">
        <w:r>
          <w:t xml:space="preserve">Curriculum Development </w:t>
        </w:r>
      </w:moveTo>
    </w:p>
    <w:p w14:paraId="14B175A6" w14:textId="77777777" w:rsidR="00397162" w:rsidRDefault="00397162" w:rsidP="00397162">
      <w:pPr>
        <w:pStyle w:val="Extract"/>
        <w:rPr>
          <w:moveTo w:id="725" w:author="Alvarado, Rafael C (rca2t)" w:date="2020-12-05T13:24:00Z"/>
        </w:rPr>
      </w:pPr>
      <w:moveTo w:id="726" w:author="Alvarado, Rafael C (rca2t)" w:date="2020-12-05T13:24:00Z">
        <w:r>
          <w:t>A workgroup will be formed to identify issues, approaches, and models for curriculum development in statistics programs that equip students with the knowledge and experience needed to work in Big Data applications. A panel session will be developed for JSM 2014 that will discuss the findings and present recommendations. The workgroup and panel will include academic representatives involved in introducing Big Data into their curricula, together with government and business leaders who are hiring the Big Data work force. The workgroup will develop a report summarizing these discussions and disseminate it to the profession. The report will serve as a roadmap for integrating Big Data skills and knowledge into statistical training.</w:t>
        </w:r>
      </w:moveTo>
    </w:p>
    <w:p w14:paraId="76FB2FC0" w14:textId="77777777" w:rsidR="00397162" w:rsidRDefault="00397162" w:rsidP="00397162">
      <w:pPr>
        <w:pStyle w:val="Extract"/>
        <w:rPr>
          <w:moveTo w:id="727" w:author="Alvarado, Rafael C (rca2t)" w:date="2020-12-05T13:24:00Z"/>
        </w:rPr>
      </w:pPr>
      <w:moveTo w:id="728" w:author="Alvarado, Rafael C (rca2t)" w:date="2020-12-05T13:24:00Z">
        <w:r>
          <w:t>Engagement with External Stakeholders</w:t>
        </w:r>
      </w:moveTo>
    </w:p>
    <w:p w14:paraId="1D63DFC6" w14:textId="77777777" w:rsidR="00397162" w:rsidRDefault="00397162" w:rsidP="00397162">
      <w:pPr>
        <w:pStyle w:val="Extract"/>
        <w:rPr>
          <w:moveTo w:id="729" w:author="Alvarado, Rafael C (rca2t)" w:date="2020-12-05T13:24:00Z"/>
        </w:rPr>
      </w:pPr>
      <w:moveTo w:id="730" w:author="Alvarado, Rafael C (rca2t)" w:date="2020-12-05T13:24:00Z">
        <w:r>
          <w:lastRenderedPageBreak/>
          <w:t>The ASA will sponsor a series of one-day meetings, each involving leaders at the forefront of some aspect of Big Data in which statisticians and the ASA are not engaged, along with ASA representatives interested in pursuing Big Data initiatives. For example, a meeting could be held in Silicon Valley with Big Data leaders from the business and technology sectors; another could take place in Washington, DC, with Big Data stakeholders in government. A major goal is to develop networks that will both help the ASA to better understand the Big Data knowledge that interested statisticians must gain and to promote statistical thinking among Big Data leaders. The ASA participants will recommend next steps toward bridging the “disconnect.”</w:t>
        </w:r>
      </w:moveTo>
    </w:p>
    <w:p w14:paraId="1B8C6EB2" w14:textId="77777777" w:rsidR="00397162" w:rsidRDefault="00397162" w:rsidP="00397162">
      <w:pPr>
        <w:pStyle w:val="Extract"/>
        <w:rPr>
          <w:moveTo w:id="731" w:author="Alvarado, Rafael C (rca2t)" w:date="2020-12-05T13:24:00Z"/>
        </w:rPr>
      </w:pPr>
      <w:moveTo w:id="732" w:author="Alvarado, Rafael C (rca2t)" w:date="2020-12-05T13:24:00Z">
        <w:r>
          <w:t>Continuing Professional Development</w:t>
        </w:r>
      </w:moveTo>
    </w:p>
    <w:p w14:paraId="757F6C3E" w14:textId="77777777" w:rsidR="00397162" w:rsidRDefault="00397162" w:rsidP="00397162">
      <w:pPr>
        <w:pStyle w:val="Extract"/>
        <w:rPr>
          <w:moveTo w:id="733" w:author="Alvarado, Rafael C (rca2t)" w:date="2020-12-05T13:24:00Z"/>
        </w:rPr>
      </w:pPr>
      <w:moveTo w:id="734" w:author="Alvarado, Rafael C (rca2t)" w:date="2020-12-05T13:24:00Z">
        <w:r>
          <w:t xml:space="preserve">The ASA will offer short courses in text analytics for interested statisticians at the Conference on Statistical Practice and JSM in 2014. As Bob discussed in his June 2012 column, an understanding of how to acquire and analyze unstructured text data is critical for Big Data work because so much data arise from sources such as electronic health records and social network interactions. To develop these courses, it will be necessary to identify the specific training that would most benefit statisticians and to collaborate with outside experts in natural language processing and text analytics. </w:t>
        </w:r>
      </w:moveTo>
    </w:p>
    <w:p w14:paraId="34686E9A" w14:textId="77777777" w:rsidR="00397162" w:rsidRDefault="00397162" w:rsidP="00397162">
      <w:pPr>
        <w:pStyle w:val="Extract"/>
        <w:rPr>
          <w:moveTo w:id="735" w:author="Alvarado, Rafael C (rca2t)" w:date="2020-12-05T13:24:00Z"/>
        </w:rPr>
      </w:pPr>
      <w:moveTo w:id="736" w:author="Alvarado, Rafael C (rca2t)" w:date="2020-12-05T13:24:00Z">
        <w:r>
          <w:t>Work on these activities has already begun. This initiative will form the foundation for a continuing strategy focused on Big Data beyond 2014 that will highlight the value statistics can bring to Big Data and engage statisticians in successful collaborations</w:t>
        </w:r>
      </w:moveTo>
    </w:p>
    <w:p w14:paraId="2567C8F6" w14:textId="77777777" w:rsidR="00397162" w:rsidRDefault="00397162" w:rsidP="00397162">
      <w:pPr>
        <w:pStyle w:val="Heading3"/>
        <w:rPr>
          <w:moveTo w:id="737" w:author="Alvarado, Rafael C (rca2t)" w:date="2020-12-05T13:24:00Z"/>
        </w:rPr>
      </w:pPr>
      <w:moveTo w:id="738" w:author="Alvarado, Rafael C (rca2t)" w:date="2020-12-05T13:24:00Z">
        <w:r>
          <w:t>“Aren’t We Data Scientists” (July 2013)</w:t>
        </w:r>
      </w:moveTo>
    </w:p>
    <w:p w14:paraId="199555FE" w14:textId="77777777" w:rsidR="00397162" w:rsidRDefault="00397162" w:rsidP="00397162">
      <w:pPr>
        <w:pStyle w:val="BodyText"/>
        <w:rPr>
          <w:moveTo w:id="739" w:author="Alvarado, Rafael C (rca2t)" w:date="2020-12-05T13:24:00Z"/>
        </w:rPr>
      </w:pPr>
      <w:moveTo w:id="740" w:author="Alvarado, Rafael C (rca2t)" w:date="2020-12-05T13:24:00Z">
        <w:r>
          <w:t>Response to the disconnect. Incredulous.</w:t>
        </w:r>
      </w:moveTo>
    </w:p>
    <w:p w14:paraId="1110B5D6" w14:textId="77777777" w:rsidR="00397162" w:rsidRDefault="00397162" w:rsidP="00397162">
      <w:pPr>
        <w:pStyle w:val="Extract"/>
        <w:rPr>
          <w:moveTo w:id="741" w:author="Alvarado, Rafael C (rca2t)" w:date="2020-12-05T13:24:00Z"/>
        </w:rPr>
      </w:pPr>
      <w:moveTo w:id="742" w:author="Alvarado, Rafael C (rca2t)" w:date="2020-12-05T13:24:00Z">
        <w:r>
          <w:t xml:space="preserve">. . . </w:t>
        </w:r>
        <w:r w:rsidRPr="00B35692">
          <w:t>an ASA strategic initiative to promote engagement of statisticians in Big Data.</w:t>
        </w:r>
      </w:moveTo>
    </w:p>
    <w:p w14:paraId="491C8DEF" w14:textId="77777777" w:rsidR="00397162" w:rsidRPr="007B1871" w:rsidRDefault="00397162" w:rsidP="00397162">
      <w:pPr>
        <w:pStyle w:val="Extract"/>
        <w:rPr>
          <w:moveTo w:id="743" w:author="Alvarado, Rafael C (rca2t)" w:date="2020-12-05T13:24:00Z"/>
        </w:rPr>
      </w:pPr>
      <w:moveTo w:id="744" w:author="Alvarado, Rafael C (rca2t)" w:date="2020-12-05T13:24:00Z">
        <w:r w:rsidRPr="00B35692">
          <w:t xml:space="preserve">I’m following that announcement with an account of some of my recent experiences regarding data science, which inspire my enthusiasm for this effort. One in particular serves as a metaphor for the disconnect between statistics and data science we noted last month. </w:t>
        </w:r>
      </w:moveTo>
    </w:p>
    <w:p w14:paraId="677DF6B1" w14:textId="77777777" w:rsidR="00397162" w:rsidRPr="00B35692" w:rsidRDefault="00397162" w:rsidP="00397162">
      <w:pPr>
        <w:pStyle w:val="Extract"/>
        <w:rPr>
          <w:moveTo w:id="745" w:author="Alvarado, Rafael C (rca2t)" w:date="2020-12-05T13:24:00Z"/>
          <w:rFonts w:ascii="Times New Roman" w:hAnsi="Times New Roman"/>
        </w:rPr>
      </w:pPr>
      <w:moveTo w:id="746" w:author="Alvarado, Rafael C (rca2t)" w:date="2020-12-05T13:24:00Z">
        <w:r w:rsidRPr="00B35692">
          <w:t>Around the time we were finalizing that column, Michelle Dunn, chair of the ASA Committee on Funded Research, forwarded an email to me. Michelle thought I would be interested in learning from the press release in the email that Eric Green would be speaking in Chapel Hill, North Carolina, 25 minutes from my office in Raleigh, on April 23. In January, the director of the National Institutes of Health (NIH), Francis Collins, announced the creation of a new NIH-wide position, the Associate Director for Data Science (ADDS), to “capitalize on the exponential growth of biomedical research data” (</w:t>
        </w:r>
        <w:r>
          <w:fldChar w:fldCharType="begin"/>
        </w:r>
        <w:r>
          <w:instrText xml:space="preserve"> HYPERLINK "http://www.nih.gov/news/health/jan2013/od-10a.htm" </w:instrText>
        </w:r>
        <w:r>
          <w:fldChar w:fldCharType="separate"/>
        </w:r>
        <w:r w:rsidRPr="00F94C4B">
          <w:rPr>
            <w:rStyle w:val="Hyperlink"/>
            <w:i/>
            <w:iCs/>
          </w:rPr>
          <w:t>www.nih.gov/news/health/jan2013/od-10a.htm</w:t>
        </w:r>
        <w:r>
          <w:rPr>
            <w:rStyle w:val="Hyperlink"/>
            <w:i/>
            <w:iCs/>
          </w:rPr>
          <w:fldChar w:fldCharType="end"/>
        </w:r>
        <w:r>
          <w:rPr>
            <w:i/>
            <w:iCs/>
          </w:rPr>
          <w:t>)</w:t>
        </w:r>
        <w:r w:rsidRPr="00B35692">
          <w:t>. Collins named Green, current director of the National Human Genome Research Institute, as acting ADDS. Green is also co-chair of the search committee charged with nominating the permanent ADDS (</w:t>
        </w:r>
        <w:r w:rsidRPr="00B35692">
          <w:rPr>
            <w:i/>
            <w:iCs/>
          </w:rPr>
          <w:t>www.jobs.nih.gov/vacancies/ executive/adds.htm</w:t>
        </w:r>
        <w:r w:rsidRPr="00B35692">
          <w:t xml:space="preserve">). </w:t>
        </w:r>
      </w:moveTo>
    </w:p>
    <w:p w14:paraId="666DE194" w14:textId="77777777" w:rsidR="00397162" w:rsidRPr="00B35692" w:rsidRDefault="00397162" w:rsidP="00397162">
      <w:pPr>
        <w:pStyle w:val="Extract"/>
        <w:rPr>
          <w:moveTo w:id="747" w:author="Alvarado, Rafael C (rca2t)" w:date="2020-12-05T13:24:00Z"/>
          <w:rFonts w:ascii="Times New Roman" w:hAnsi="Times New Roman"/>
        </w:rPr>
      </w:pPr>
      <w:moveTo w:id="748" w:author="Alvarado, Rafael C (rca2t)" w:date="2020-12-05T13:24:00Z">
        <w:r w:rsidRPr="00B35692">
          <w:t xml:space="preserve">Indeed, I was very interested! But what was even more interesting was the organization that had invited Green to speak. The press release announced “a new collaboration called the National Consortium for Data Science (NCDS) (aiming) to make North Carolina a national hub for data-intensive business and data science research.” It went on to note that the NCDS had been launched at the Renaissance Computing Institute at The University of North Carolina at Chapel Hill (UNC-CH) and included among its founding members businesses, government organizations, and </w:t>
        </w:r>
        <w:r w:rsidRPr="00B35692">
          <w:rPr>
            <w:b/>
            <w:bCs/>
          </w:rPr>
          <w:t xml:space="preserve">major research universities. </w:t>
        </w:r>
      </w:moveTo>
    </w:p>
    <w:p w14:paraId="2073DF95" w14:textId="77777777" w:rsidR="00397162" w:rsidRPr="00B35692" w:rsidRDefault="00397162" w:rsidP="00397162">
      <w:pPr>
        <w:pStyle w:val="Extract"/>
        <w:rPr>
          <w:moveTo w:id="749" w:author="Alvarado, Rafael C (rca2t)" w:date="2020-12-05T13:24:00Z"/>
          <w:rFonts w:ascii="Times New Roman" w:hAnsi="Times New Roman"/>
        </w:rPr>
      </w:pPr>
      <w:moveTo w:id="750" w:author="Alvarado, Rafael C (rca2t)" w:date="2020-12-05T13:24:00Z">
        <w:r w:rsidRPr="00B35692">
          <w:lastRenderedPageBreak/>
          <w:t>I highlight that last group because, upon locating the NCDS website (</w:t>
        </w:r>
        <w:r>
          <w:fldChar w:fldCharType="begin"/>
        </w:r>
        <w:r>
          <w:instrText xml:space="preserve"> HYPERLINK "http://data2discovery.org" </w:instrText>
        </w:r>
        <w:r>
          <w:fldChar w:fldCharType="separate"/>
        </w:r>
        <w:r w:rsidRPr="00F94C4B">
          <w:rPr>
            <w:rStyle w:val="Hyperlink"/>
            <w:i/>
            <w:iCs/>
          </w:rPr>
          <w:t>http://data2discovery.org</w:t>
        </w:r>
        <w:r>
          <w:rPr>
            <w:rStyle w:val="Hyperlink"/>
            <w:i/>
            <w:iCs/>
          </w:rPr>
          <w:fldChar w:fldCharType="end"/>
        </w:r>
        <w:r w:rsidRPr="00C168BC">
          <w:t>)</w:t>
        </w:r>
        <w:r w:rsidRPr="00B35692">
          <w:t xml:space="preserve">, I was astonished to review the list of founding members and see that not only is my university (North Carolina State) a founding member, but so are Duke University and UNC-CH. Along with SAS Institute; Research Triangle Institute International; NIH’s National Institute for Environmental Health Sciences; IBM; and several other institutions, businesses, and government agencies that employ numerous statisticians. The member representatives listed on the website from NC State, Duke, and UNC-CH are computer scientists/engineers, and among all 17 rep- </w:t>
        </w:r>
        <w:proofErr w:type="spellStart"/>
        <w:r w:rsidRPr="00B35692">
          <w:t>resentatives</w:t>
        </w:r>
        <w:proofErr w:type="spellEnd"/>
        <w:r w:rsidRPr="00B35692">
          <w:t xml:space="preserve">, </w:t>
        </w:r>
        <w:r w:rsidRPr="00C168BC">
          <w:rPr>
            <w:highlight w:val="yellow"/>
          </w:rPr>
          <w:t>there is not one statistician</w:t>
        </w:r>
        <w:r w:rsidRPr="00B35692">
          <w:t xml:space="preserve">. </w:t>
        </w:r>
      </w:moveTo>
    </w:p>
    <w:p w14:paraId="1855116D" w14:textId="77777777" w:rsidR="00397162" w:rsidRPr="00B35692" w:rsidRDefault="00397162" w:rsidP="00397162">
      <w:pPr>
        <w:pStyle w:val="Extract"/>
        <w:rPr>
          <w:moveTo w:id="751" w:author="Alvarado, Rafael C (rca2t)" w:date="2020-12-05T13:24:00Z"/>
          <w:rFonts w:ascii="Times New Roman" w:hAnsi="Times New Roman"/>
        </w:rPr>
      </w:pPr>
      <w:moveTo w:id="752" w:author="Alvarado, Rafael C (rca2t)" w:date="2020-12-05T13:24:00Z">
        <w:r w:rsidRPr="00B35692">
          <w:t xml:space="preserve">Until I saw that email, I had no idea that the NCDS even existed. A quick check with my department head, others in my department, and statistician friends at the other institutions listed (including Bob at SAS) revealed that none of them did, either. I later learned that, of the 80 or so individuals participating in the invitation-only NCDS Leadership Summit on “Data to Discovery: Genomes to Health” for which Green was the keynote public speaker, only two are affiliated with an entity with the word “statistics” in its name (and are known to me to be trained as statisticians). </w:t>
        </w:r>
      </w:moveTo>
    </w:p>
    <w:p w14:paraId="128A4237" w14:textId="77777777" w:rsidR="00397162" w:rsidRDefault="00397162" w:rsidP="00397162">
      <w:pPr>
        <w:pStyle w:val="Extract"/>
        <w:rPr>
          <w:moveTo w:id="753" w:author="Alvarado, Rafael C (rca2t)" w:date="2020-12-05T13:24:00Z"/>
          <w:rFonts w:ascii="MyriadPro" w:hAnsi="MyriadPro"/>
          <w:color w:val="6B6D70"/>
          <w:sz w:val="18"/>
          <w:szCs w:val="18"/>
        </w:rPr>
      </w:pPr>
      <w:moveTo w:id="754" w:author="Alvarado, Rafael C (rca2t)" w:date="2020-12-05T13:24:00Z">
        <w:r w:rsidRPr="00B35692">
          <w:rPr>
            <w:rFonts w:ascii="MyriadPro" w:hAnsi="MyriadPro"/>
            <w:color w:val="6B6D70"/>
            <w:sz w:val="18"/>
            <w:szCs w:val="18"/>
          </w:rPr>
          <w:t xml:space="preserve">Marie Davidian </w:t>
        </w:r>
      </w:moveTo>
    </w:p>
    <w:p w14:paraId="5D1AF39F" w14:textId="77777777" w:rsidR="00397162" w:rsidRDefault="00397162" w:rsidP="00397162">
      <w:pPr>
        <w:pStyle w:val="BodyText"/>
        <w:rPr>
          <w:moveTo w:id="755" w:author="Alvarado, Rafael C (rca2t)" w:date="2020-12-05T13:24:00Z"/>
        </w:rPr>
      </w:pPr>
      <w:moveTo w:id="756" w:author="Alvarado, Rafael C (rca2t)" w:date="2020-12-05T13:24:00Z">
        <w:r>
          <w:t>Aren’t we data science?</w:t>
        </w:r>
      </w:moveTo>
    </w:p>
    <w:moveToRangeEnd w:id="669"/>
    <w:p w14:paraId="07338CC3" w14:textId="77777777" w:rsidR="00397162" w:rsidRPr="00397162" w:rsidRDefault="00397162">
      <w:pPr>
        <w:pPrChange w:id="757" w:author="Alvarado, Rafael C (rca2t)" w:date="2020-12-05T13:24:00Z">
          <w:pPr>
            <w:pStyle w:val="BodyText"/>
          </w:pPr>
        </w:pPrChange>
      </w:pPr>
    </w:p>
    <w:sectPr w:rsidR="00397162" w:rsidRPr="00397162" w:rsidSect="00474CB0">
      <w:footerReference w:type="even" r:id="rId41"/>
      <w:footerReference w:type="default" r:id="rId42"/>
      <w:pgSz w:w="12240" w:h="15840"/>
      <w:pgMar w:top="1440" w:right="288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9" w:author="Alvarado, Rafael C (rca2t)" w:date="2020-08-11T10:53:00Z" w:initials="ARC(">
    <w:p w14:paraId="21DC30DF" w14:textId="27242181" w:rsidR="005B2B99" w:rsidRDefault="005B2B99">
      <w:pPr>
        <w:pStyle w:val="CommentText"/>
      </w:pPr>
      <w:r>
        <w:rPr>
          <w:rStyle w:val="CommentReference"/>
        </w:rPr>
        <w:annotationRef/>
      </w:r>
      <w:r>
        <w:t>This needs to be elaborated and named, just as “data impedance” and “classical data science” have been.</w:t>
      </w:r>
    </w:p>
  </w:comment>
  <w:comment w:id="38" w:author="Alvarado, Rafael C (rca2t)" w:date="2020-08-11T11:15:00Z" w:initials="ARC(">
    <w:p w14:paraId="55182D62" w14:textId="2CF4D010" w:rsidR="005B2B99" w:rsidRDefault="005B2B99">
      <w:pPr>
        <w:pStyle w:val="CommentText"/>
      </w:pPr>
      <w:r>
        <w:rPr>
          <w:rStyle w:val="CommentReference"/>
        </w:rPr>
        <w:annotationRef/>
      </w:r>
      <w:r>
        <w:rPr>
          <w:noProof/>
        </w:rPr>
        <w:t>Another concept to name, which was mentioned in the first milestone. The interface pronlem? Problem of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1DC30DF" w15:done="0"/>
  <w15:commentEx w15:paraId="55182D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CF70C" w16cex:dateUtc="2020-08-11T14:53:00Z"/>
  <w16cex:commentExtensible w16cex:durableId="22DCFC49" w16cex:dateUtc="2020-08-11T15: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1DC30DF" w16cid:durableId="22DCF70C"/>
  <w16cid:commentId w16cid:paraId="55182D62" w16cid:durableId="22DCFC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DD8081" w14:textId="77777777" w:rsidR="00D67D23" w:rsidRDefault="00D67D23" w:rsidP="002B3A36">
      <w:r>
        <w:separator/>
      </w:r>
    </w:p>
  </w:endnote>
  <w:endnote w:type="continuationSeparator" w:id="0">
    <w:p w14:paraId="1B5A7B95" w14:textId="77777777" w:rsidR="00D67D23" w:rsidRDefault="00D67D23" w:rsidP="002B3A36">
      <w:r>
        <w:continuationSeparator/>
      </w:r>
    </w:p>
  </w:endnote>
  <w:endnote w:type="continuationNotice" w:id="1">
    <w:p w14:paraId="364843E7" w14:textId="77777777" w:rsidR="00D67D23" w:rsidRDefault="00D67D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Baskerville">
    <w:altName w:val="﷽﷽﷽﷽﷽﷽﷽﷽lle"/>
    <w:panose1 w:val="02020502070401020303"/>
    <w:charset w:val="00"/>
    <w:family w:val="roman"/>
    <w:pitch w:val="variable"/>
    <w:sig w:usb0="80000067" w:usb1="02000000" w:usb2="00000000" w:usb3="00000000" w:csb0="0000019F" w:csb1="00000000"/>
  </w:font>
  <w:font w:name="Times New Roman (Headings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Futura Medium">
    <w:altName w:val="FUTURA MEDIUM"/>
    <w:panose1 w:val="020B0602020204020303"/>
    <w:charset w:val="B1"/>
    <w:family w:val="swiss"/>
    <w:pitch w:val="variable"/>
    <w:sig w:usb0="80000867" w:usb1="00000000" w:usb2="00000000" w:usb3="00000000" w:csb0="000001FB"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mbolMT">
    <w:altName w:val="Cambria"/>
    <w:panose1 w:val="020B0604020202020204"/>
    <w:charset w:val="00"/>
    <w:family w:val="roman"/>
    <w:notTrueType/>
    <w:pitch w:val="default"/>
  </w:font>
  <w:font w:name="MyriadPro">
    <w:altName w:val="Cambria"/>
    <w:panose1 w:val="020B0604020202020204"/>
    <w:charset w:val="00"/>
    <w:family w:val="roman"/>
    <w:notTrueType/>
    <w:pitch w:val="default"/>
  </w:font>
  <w:font w:name="UniMath">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33850472"/>
      <w:docPartObj>
        <w:docPartGallery w:val="Page Numbers (Bottom of Page)"/>
        <w:docPartUnique/>
      </w:docPartObj>
    </w:sdtPr>
    <w:sdtEndPr>
      <w:rPr>
        <w:rStyle w:val="PageNumber"/>
      </w:rPr>
    </w:sdtEndPr>
    <w:sdtContent>
      <w:p w14:paraId="17C55A68" w14:textId="2CE1DA55" w:rsidR="005B2B99" w:rsidRDefault="005B2B99" w:rsidP="008F522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2BFE3E" w14:textId="77777777" w:rsidR="005B2B99" w:rsidRDefault="005B2B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12872758"/>
      <w:docPartObj>
        <w:docPartGallery w:val="Page Numbers (Bottom of Page)"/>
        <w:docPartUnique/>
      </w:docPartObj>
    </w:sdtPr>
    <w:sdtEndPr>
      <w:rPr>
        <w:rStyle w:val="PageNumber"/>
      </w:rPr>
    </w:sdtEndPr>
    <w:sdtContent>
      <w:p w14:paraId="3395BFF7" w14:textId="2D137015" w:rsidR="005B2B99" w:rsidRDefault="005B2B99" w:rsidP="008F522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F9A0A9B" w14:textId="77777777" w:rsidR="005B2B99" w:rsidRDefault="005B2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0180BB" w14:textId="77777777" w:rsidR="00D67D23" w:rsidRDefault="00D67D23" w:rsidP="002B3A36">
      <w:r>
        <w:separator/>
      </w:r>
    </w:p>
  </w:footnote>
  <w:footnote w:type="continuationSeparator" w:id="0">
    <w:p w14:paraId="1B5FCBEA" w14:textId="77777777" w:rsidR="00D67D23" w:rsidRDefault="00D67D23" w:rsidP="002B3A36">
      <w:r>
        <w:continuationSeparator/>
      </w:r>
    </w:p>
  </w:footnote>
  <w:footnote w:type="continuationNotice" w:id="1">
    <w:p w14:paraId="409E0716" w14:textId="77777777" w:rsidR="00D67D23" w:rsidRDefault="00D67D23"/>
  </w:footnote>
  <w:footnote w:id="2">
    <w:p w14:paraId="0ECF1838" w14:textId="2540AB35" w:rsidR="005B2B99" w:rsidRDefault="005B2B99">
      <w:pPr>
        <w:pStyle w:val="FootnoteText"/>
      </w:pPr>
      <w:r>
        <w:rPr>
          <w:rStyle w:val="FootnoteReference"/>
        </w:rPr>
        <w:footnoteRef/>
      </w:r>
      <w:r>
        <w:t xml:space="preserve"> The analogy between the Bayesian approach to causality and the hermeneutic approach to meaning has been noted by others.</w:t>
      </w:r>
    </w:p>
  </w:footnote>
  <w:footnote w:id="3">
    <w:p w14:paraId="0C600567" w14:textId="39499863" w:rsidR="005B2B99" w:rsidRDefault="005B2B99">
      <w:pPr>
        <w:pStyle w:val="FootnoteText"/>
      </w:pPr>
      <w:r w:rsidRPr="0027759D">
        <w:rPr>
          <w:rStyle w:val="FootnoteReference"/>
        </w:rPr>
        <w:footnoteRef/>
      </w:r>
      <w:r>
        <w:t xml:space="preserve"> Crawford was a fellow student of Claude Shannon at </w:t>
      </w:r>
      <w:r w:rsidRPr="001E4D4A">
        <w:rPr>
          <w:sz w:val="22"/>
          <w:szCs w:val="22"/>
        </w:rPr>
        <w:t xml:space="preserve">MIT </w:t>
      </w:r>
      <w:r>
        <w:t>under Vannevar Bush.</w:t>
      </w:r>
    </w:p>
  </w:footnote>
  <w:footnote w:id="4">
    <w:p w14:paraId="3588F478" w14:textId="4BACAB50" w:rsidR="005B2B99" w:rsidRDefault="005B2B99">
      <w:pPr>
        <w:pStyle w:val="FootnoteText"/>
      </w:pPr>
      <w:r w:rsidRPr="0027759D">
        <w:rPr>
          <w:rStyle w:val="FootnoteReference"/>
        </w:rPr>
        <w:footnoteRef/>
      </w:r>
      <w:r>
        <w:t xml:space="preserve"> This continues into the 1980s, with </w:t>
      </w:r>
      <w:r w:rsidRPr="00872204">
        <w:t xml:space="preserve">Gateway Data Sciences Corp </w:t>
      </w:r>
      <w:r>
        <w:t xml:space="preserve">and </w:t>
      </w:r>
      <w:r w:rsidRPr="00872204">
        <w:t>Vertex Data Science</w:t>
      </w:r>
      <w:r>
        <w:t>,</w:t>
      </w:r>
      <w:r w:rsidRPr="00872204">
        <w:t xml:space="preserve"> Ltd</w:t>
      </w:r>
      <w:r>
        <w:t>.</w:t>
      </w:r>
    </w:p>
  </w:footnote>
  <w:footnote w:id="5">
    <w:p w14:paraId="45ADB52F" w14:textId="30B72B9A" w:rsidR="005B2B99" w:rsidRDefault="005B2B99">
      <w:pPr>
        <w:pStyle w:val="FootnoteText"/>
      </w:pPr>
      <w:r>
        <w:rPr>
          <w:rStyle w:val="FootnoteReference"/>
        </w:rPr>
        <w:footnoteRef/>
      </w:r>
      <w:r>
        <w:t xml:space="preserve"> As further evidence of the visibility of the </w:t>
      </w:r>
      <w:r w:rsidRPr="00F74398">
        <w:rPr>
          <w:sz w:val="18"/>
          <w:szCs w:val="18"/>
        </w:rPr>
        <w:t>DS</w:t>
      </w:r>
      <w:r>
        <w:rPr>
          <w:sz w:val="18"/>
          <w:szCs w:val="18"/>
        </w:rPr>
        <w:t>L</w:t>
      </w:r>
      <w:r>
        <w:t xml:space="preserve"> at the </w:t>
      </w:r>
      <w:r w:rsidRPr="00F74398">
        <w:rPr>
          <w:sz w:val="18"/>
          <w:szCs w:val="18"/>
        </w:rPr>
        <w:t xml:space="preserve">AFCRL </w:t>
      </w:r>
      <w:r>
        <w:t xml:space="preserve">to the wider world, consider </w:t>
      </w:r>
      <w:del w:id="14" w:author="Alvarado, Rafael C (rca2t)" w:date="2020-12-07T08:49:00Z">
        <w:r w:rsidDel="00767AA3">
          <w:delText xml:space="preserve">that </w:delText>
        </w:r>
      </w:del>
      <w:r>
        <w:t xml:space="preserve">the following advertisement that appeared in a 1964 issue of the British weekly </w:t>
      </w:r>
      <w:r w:rsidRPr="00F74398">
        <w:rPr>
          <w:i/>
          <w:iCs/>
        </w:rPr>
        <w:t>Nature</w:t>
      </w:r>
      <w:r>
        <w:t>:</w:t>
      </w:r>
    </w:p>
    <w:p w14:paraId="533EF8F9" w14:textId="0647D9AC" w:rsidR="005B2B99" w:rsidRPr="00F74398" w:rsidRDefault="005B2B99" w:rsidP="00F74398">
      <w:pPr>
        <w:pStyle w:val="Extract"/>
      </w:pPr>
      <w:r w:rsidRPr="00F74398">
        <w:rPr>
          <w:rStyle w:val="FootnoteTextChar"/>
        </w:rPr>
        <w:t xml:space="preserve">A </w:t>
      </w:r>
      <w:r w:rsidRPr="00F74398">
        <w:rPr>
          <w:rStyle w:val="FootnoteTextChar"/>
          <w:sz w:val="18"/>
          <w:szCs w:val="18"/>
        </w:rPr>
        <w:t xml:space="preserve">SYMPOSIUM </w:t>
      </w:r>
      <w:r w:rsidRPr="00F74398">
        <w:rPr>
          <w:rStyle w:val="FootnoteTextChar"/>
        </w:rPr>
        <w:t>on "Models for the Perception of Speech and Visual Form", sponsored by the Data Sciences Laboratory of the Air Force Cambridge Research Laboratory, will b</w:t>
      </w:r>
      <w:r>
        <w:rPr>
          <w:rStyle w:val="FootnoteTextChar"/>
        </w:rPr>
        <w:t>e</w:t>
      </w:r>
      <w:r w:rsidRPr="00F74398">
        <w:rPr>
          <w:rStyle w:val="FootnoteTextChar"/>
        </w:rPr>
        <w:t xml:space="preserve"> h</w:t>
      </w:r>
      <w:r>
        <w:rPr>
          <w:rStyle w:val="FootnoteTextChar"/>
        </w:rPr>
        <w:t>e</w:t>
      </w:r>
      <w:r w:rsidRPr="00F74398">
        <w:rPr>
          <w:rStyle w:val="FootnoteTextChar"/>
        </w:rPr>
        <w:t xml:space="preserve">ld in Boston during November 11-14. Further information can be obtained from Mr. G. A. Cushman, Wentworth Institute, 550 Huntington Avenue, Boston, Massachusetts 02115  </w:t>
      </w:r>
      <w:r w:rsidRPr="00F74398">
        <w:rPr>
          <w:rStyle w:val="FootnoteTextChar"/>
        </w:rPr>
        <w:fldChar w:fldCharType="begin"/>
      </w:r>
      <w:r>
        <w:rPr>
          <w:rStyle w:val="FootnoteTextChar"/>
        </w:rPr>
        <w:instrText xml:space="preserve"> ADDIN ZOTERO_ITEM CSL_CITATION {"citationID":"h17aGN1i","properties":{"formattedCitation":"(\\uc0\\u8220{}Announcements\\uc0\\u8221{} 1964)","plainCitation":"(“Announcements” 1964)","noteIndex":4},"citationItems":[{"id":18638,"uris":["http://zotero.org/users/10812/items/MPU67QBF"],"uri":["http://zotero.org/users/10812/items/MPU67QBF"],"itemData":{"id":18638,"type":"article-journal","container-title":"Nature","DOI":"10.1038/2031337d0","ISSN":"1476-4687","issue":"4952","language":"en","note":"number: 4952\npublisher: Nature Publishing Group","page":"1337-1337","source":"www.nature.com","title":"Announcements","volume":"203","issued":{"date-parts":[["1964",9]]}}}],"schema":"https://github.com/citation-style-language/schema/raw/master/csl-citation.json"} </w:instrText>
      </w:r>
      <w:r w:rsidRPr="00F74398">
        <w:rPr>
          <w:rStyle w:val="FootnoteTextChar"/>
        </w:rPr>
        <w:fldChar w:fldCharType="separate"/>
      </w:r>
      <w:r w:rsidRPr="00F74398">
        <w:rPr>
          <w:rStyle w:val="FootnoteTextChar"/>
        </w:rPr>
        <w:t>(“Announcements” 1964)</w:t>
      </w:r>
      <w:r w:rsidRPr="00F74398">
        <w:rPr>
          <w:rStyle w:val="FootnoteTextChar"/>
        </w:rPr>
        <w:fldChar w:fldCharType="end"/>
      </w:r>
      <w:r w:rsidRPr="00F74398">
        <w:rPr>
          <w:rStyle w:val="FootnoteTextChar"/>
        </w:rPr>
        <w:t xml:space="preserve"> </w:t>
      </w:r>
      <w:r w:rsidRPr="00F74398">
        <w:rPr>
          <w:rStyle w:val="FootnoteTextChar"/>
        </w:rPr>
        <w:fldChar w:fldCharType="begin"/>
      </w:r>
      <w:r>
        <w:rPr>
          <w:rStyle w:val="FootnoteTextChar"/>
        </w:rPr>
        <w:instrText xml:space="preserve"> ADDIN ZOTERO_ITEM CSL_CITATION {"citationID":"Fsi9nk8M","properties":{"formattedCitation":"(\\uc0\\u8220{}Announcements\\uc0\\u8221{} 1964)","plainCitation":"(“Announcements” 1964)","noteIndex":4},"citationItems":[{"id":18638,"uris":["http://zotero.org/users/10812/items/MPU67QBF"],"uri":["http://zotero.org/users/10812/items/MPU67QBF"],"itemData":{"id":18638,"type":"article-journal","container-title":"Nature","DOI":"10.1038/2031337d0","ISSN":"1476-4687","issue":"4952","language":"en","note":"number: 4952\npublisher: Nature Publishing Group","page":"1337-1337","source":"www.nature.com","title":"Announcements","volume":"203","issued":{"date-parts":[["1964",9]]}}}],"schema":"https://github.com/citation-style-language/schema/raw/master/csl-citation.json"} </w:instrText>
      </w:r>
      <w:r w:rsidRPr="00F74398">
        <w:rPr>
          <w:rStyle w:val="FootnoteTextChar"/>
        </w:rPr>
        <w:fldChar w:fldCharType="separate"/>
      </w:r>
      <w:r w:rsidRPr="00F74398">
        <w:rPr>
          <w:rStyle w:val="FootnoteTextChar"/>
        </w:rPr>
        <w:t>(“Announcements” 1964)</w:t>
      </w:r>
      <w:r w:rsidRPr="00F74398">
        <w:rPr>
          <w:rStyle w:val="FootnoteTextChar"/>
        </w:rPr>
        <w:fldChar w:fldCharType="end"/>
      </w:r>
      <w:r>
        <w:rPr>
          <w:sz w:val="17"/>
          <w:szCs w:val="20"/>
        </w:rPr>
        <w:t>.</w:t>
      </w:r>
    </w:p>
  </w:footnote>
  <w:footnote w:id="6">
    <w:p w14:paraId="7EF028E3" w14:textId="19CAC651" w:rsidR="005B2B99" w:rsidRDefault="005B2B99">
      <w:pPr>
        <w:pStyle w:val="FootnoteText"/>
      </w:pPr>
      <w:r w:rsidRPr="0027759D">
        <w:rPr>
          <w:rStyle w:val="FootnoteReference"/>
        </w:rPr>
        <w:footnoteRef/>
      </w:r>
      <w:r>
        <w:t xml:space="preserve"> Parzen’s use of the term “culture” here echoes his comments on Breiman’s famous essay on two cultures of statistical models, where he suggested that there are in fact several cultures, including his own, to which he devoted the majority of his response </w:t>
      </w:r>
      <w:r>
        <w:fldChar w:fldCharType="begin"/>
      </w:r>
      <w:r>
        <w:instrText xml:space="preserve"> ADDIN ZOTERO_ITEM CSL_CITATION {"citationID":"hksneYgB","properties":{"formattedCitation":"(Breiman 2001)","plainCitation":"(Breiman 2001)","dontUpdate":true,"noteIndex":5},"citationItems":[{"id":8800,"uris":["http://zotero.org/users/10812/items/G7EIBG83"],"uri":["http://zotero.org/users/10812/items/G7EIBG83"],"itemData":{"id":8800,"type":"article-journal","abstract":"There are two cultures in the use of statistical modeling to reach conclusions from data. One assumes that the data are generated by a given stochastic data model. The other uses algorithmic models and treats the data mechanism as unknown. The statistical community has been committed to the almost exclusive use of data models. This commitment has led to irrelevant theory, questionable conclusions, and has kept statisticians from working on a large range of interesting current problems. Algorithmic modeling, both in theory and practice, has developed rapidly in fields outside statistics. It can be used both on large complex data sets and as a more accurate and informative alternative to data modeling on smaller data sets. If our goal as a field is to use data to solve problems, then we need to move away from exclusive dependence on data models and adopt a more diverse set of tools.\n\nIncludes comments and a rejoinder by the author.","container-title":"Statistical Science","DOI":"10.1214/ss/1009213726","ISSN":"0883-4237, 2168-8745","issue":"3","journalAbbreviation":"Statist. Sci.","language":"en","note":"MR: MR1874152\nZbl: 1059.62505","page":"199-231","source":"Project Euclid","title":"Statistical Modeling: The Two Cultures","title-short":"Statistical Modeling","volume":"16","author":[{"family":"Breiman","given":"Leo"}],"issued":{"date-parts":[["2001",8]]}}}],"schema":"https://github.com/citation-style-language/schema/raw/master/csl-citation.json"} </w:instrText>
      </w:r>
      <w:r>
        <w:fldChar w:fldCharType="separate"/>
      </w:r>
      <w:r>
        <w:rPr>
          <w:noProof/>
        </w:rPr>
        <w:t>(Breiman 2001: 224–226)</w:t>
      </w:r>
      <w:r>
        <w:fldChar w:fldCharType="end"/>
      </w:r>
      <w:r>
        <w:t>.</w:t>
      </w:r>
    </w:p>
  </w:footnote>
  <w:footnote w:id="7">
    <w:p w14:paraId="0B9DE046" w14:textId="73C50222" w:rsidR="005B2B99" w:rsidRDefault="005B2B99" w:rsidP="00791999">
      <w:pPr>
        <w:pStyle w:val="FootnoteText"/>
      </w:pPr>
      <w:r w:rsidRPr="0027759D">
        <w:rPr>
          <w:rStyle w:val="FootnoteReference"/>
        </w:rPr>
        <w:footnoteRef/>
      </w:r>
      <w:r>
        <w:t xml:space="preserve"> According to Ohsumi, “the term ‘data science’ appeared for the first time” in 1992, at a research exchange meeting between French and Japanese data analysts (so-called) at Montpellier University II in France </w:t>
      </w:r>
      <w:r>
        <w:fldChar w:fldCharType="begin"/>
      </w:r>
      <w:r>
        <w:instrText xml:space="preserve"> ADDIN ZOTERO_ITEM CSL_CITATION {"citationID":"mWwGWlJY","properties":{"formattedCitation":"(Ohsumi 2000)","plainCitation":"(Ohsumi 2000)","dontUpdate":true,"noteIndex":6},"citationItems":[{"id":17943,"uris":["http://zotero.org/users/10812/items/TQKTKT6I"],"uri":["http://zotero.org/users/10812/items/TQKTKT6I"],"itemData":{"id":17943,"type":"chapter","container-title":"Data analysis, classification, and related methods","page":"329–334","publisher":"Springer","source":"Google Scholar","title":"From Data Analysis to Data Science","author":[{"family":"Ohsumi","given":"Noboru"}],"issued":{"date-parts":[["2000"]]}}}],"schema":"https://github.com/citation-style-language/schema/raw/master/csl-citation.json"} </w:instrText>
      </w:r>
      <w:r>
        <w:fldChar w:fldCharType="separate"/>
      </w:r>
      <w:r>
        <w:rPr>
          <w:noProof/>
        </w:rPr>
        <w:t>(Ohsumi 2000: 331)</w:t>
      </w:r>
      <w:r>
        <w:fldChar w:fldCharType="end"/>
      </w:r>
      <w:r>
        <w:t>. He also claims to have “</w:t>
      </w:r>
      <w:r w:rsidRPr="00B907A3">
        <w:t xml:space="preserve">argued the urgency of the need to </w:t>
      </w:r>
      <w:r>
        <w:t>g</w:t>
      </w:r>
      <w:r w:rsidRPr="00B907A3">
        <w:t xml:space="preserve">rasp the concept </w:t>
      </w:r>
      <w:r>
        <w:t>‘</w:t>
      </w:r>
      <w:r w:rsidRPr="00B907A3">
        <w:t>data science</w:t>
      </w:r>
      <w:r>
        <w:t xml:space="preserve">’” in 1992  </w:t>
      </w:r>
      <w:r>
        <w:fldChar w:fldCharType="begin"/>
      </w:r>
      <w:r>
        <w:instrText xml:space="preserve"> ADDIN ZOTERO_ITEM CSL_CITATION {"citationID":"coKJ10f3","properties":{"formattedCitation":"(Ohsumi 2000)","plainCitation":"(Ohsumi 2000)","dontUpdate":true,"noteIndex":6},"citationItems":[{"id":17943,"uris":["http://zotero.org/users/10812/items/TQKTKT6I"],"uri":["http://zotero.org/users/10812/items/TQKTKT6I"],"itemData":{"id":17943,"type":"chapter","container-title":"Data analysis, classification, and related methods","page":"329–334","publisher":"Springer","source":"Google Scholar","title":"From Data Analysis to Data Science","author":[{"family":"Ohsumi","given":"Noboru"}],"issued":{"date-parts":[["2000"]]}}}],"schema":"https://github.com/citation-style-language/schema/raw/master/csl-citation.json"} </w:instrText>
      </w:r>
      <w:r>
        <w:fldChar w:fldCharType="separate"/>
      </w:r>
      <w:r>
        <w:rPr>
          <w:noProof/>
        </w:rPr>
        <w:t>(Ohsumi 2000: 329)</w:t>
      </w:r>
      <w:r>
        <w:fldChar w:fldCharType="end"/>
      </w:r>
      <w:r>
        <w:t>.</w:t>
      </w:r>
    </w:p>
  </w:footnote>
  <w:footnote w:id="8">
    <w:p w14:paraId="42B190E8" w14:textId="2123B2A1" w:rsidR="005B2B99" w:rsidRDefault="005B2B99" w:rsidP="00791999">
      <w:pPr>
        <w:pStyle w:val="FootnoteText"/>
      </w:pPr>
      <w:r w:rsidRPr="0027759D">
        <w:rPr>
          <w:rStyle w:val="FootnoteReference"/>
        </w:rPr>
        <w:footnoteRef/>
      </w:r>
      <w:r>
        <w:t xml:space="preserve"> The specific reference is to a poem, later set to music, written by the Japanese poet </w:t>
      </w:r>
      <w:r w:rsidRPr="001478BD">
        <w:t>Saijoo Yaso</w:t>
      </w:r>
      <w:r>
        <w:t xml:space="preserve"> </w:t>
      </w:r>
      <w:r>
        <w:br/>
      </w:r>
      <w:r w:rsidRPr="001478BD">
        <w:t>(</w:t>
      </w:r>
      <w:r w:rsidRPr="001478BD">
        <w:rPr>
          <w:rFonts w:ascii="MS Mincho" w:eastAsia="MS Mincho" w:hAnsi="MS Mincho" w:cs="MS Mincho" w:hint="eastAsia"/>
        </w:rPr>
        <w:t>西条八十</w:t>
      </w:r>
      <w:r w:rsidRPr="001478BD">
        <w:t>)</w:t>
      </w:r>
      <w:r>
        <w:t>,</w:t>
      </w:r>
      <w:r w:rsidRPr="001478BD">
        <w:t xml:space="preserve"> </w:t>
      </w:r>
      <w:r>
        <w:t xml:space="preserve">who lived from </w:t>
      </w:r>
      <w:r w:rsidRPr="001478BD">
        <w:t>1892</w:t>
      </w:r>
      <w:r>
        <w:t xml:space="preserve"> to </w:t>
      </w:r>
      <w:r w:rsidRPr="001478BD">
        <w:t>1970.</w:t>
      </w:r>
      <w:r>
        <w:t xml:space="preserve"> According to Miriam Davis, “</w:t>
      </w:r>
      <w:r w:rsidRPr="001478BD">
        <w:t>The moral of the song is that if the canary loses its song it is not worth its existence so it should make the most of the gift of song it has been given</w:t>
      </w:r>
      <w:r>
        <w:t xml:space="preserve">.” </w:t>
      </w:r>
      <w:r>
        <w:fldChar w:fldCharType="begin"/>
      </w:r>
      <w:r>
        <w:instrText xml:space="preserve"> ADDIN ZOTERO_ITEM CSL_CITATION {"citationID":"Eatwr8KK","properties":{"formattedCitation":"(Davis, n.d.)","plainCitation":"(Davis, n.d.)","noteIndex":7},"citationItems":[{"id":18069,"uris":["http://zotero.org/users/10812/items/XQ4MGNVW"],"uri":["http://zotero.org/users/10812/items/XQ4MGNVW"],"itemData":{"id":18069,"type":"article","title":"The Canary that Forgot Its Song","author":[{"family":"Davis","given":"Miriam"}]}}],"schema":"https://github.com/citation-style-language/schema/raw/master/csl-citation.json"} </w:instrText>
      </w:r>
      <w:r>
        <w:fldChar w:fldCharType="separate"/>
      </w:r>
      <w:r>
        <w:rPr>
          <w:noProof/>
        </w:rPr>
        <w:t>(Davis, n.d.)</w:t>
      </w:r>
      <w:r>
        <w:fldChar w:fldCharType="end"/>
      </w:r>
    </w:p>
  </w:footnote>
  <w:footnote w:id="9">
    <w:p w14:paraId="1AD45498" w14:textId="0AFCB1C4" w:rsidR="005B2B99" w:rsidRDefault="005B2B99">
      <w:pPr>
        <w:pStyle w:val="FootnoteText"/>
      </w:pPr>
      <w:r w:rsidRPr="0027759D">
        <w:rPr>
          <w:rStyle w:val="FootnoteReference"/>
        </w:rPr>
        <w:footnoteRef/>
      </w:r>
      <w:r>
        <w:t xml:space="preserve"> Higgins here referred to a quote from Guttman found in a paper by Kettenring </w:t>
      </w:r>
      <w:r w:rsidRPr="00811444">
        <w:fldChar w:fldCharType="begin"/>
      </w:r>
      <w:r>
        <w:instrText xml:space="preserve"> ADDIN ZOTERO_ITEM CSL_CITATION {"citationID":"HUveBgzB","properties":{"formattedCitation":"(Kettenring 1997a)","plainCitation":"(Kettenring 1997a)","noteIndex":8},"citationItems":[{"id":18152,"uris":["http://zotero.org/users/10812/items/NJRFTXK4"],"uri":["http://zotero.org/users/10812/items/NJRFTXK4"],"itemData":{"id":18152,"type":"article-journal","container-title":"AMSTAT NEWS","note":"publisher: Amer. Statist. Assoc.","page":"9-10","source":"CiNii","title":"The birth, life, and death of statistical department. President's Corner","volume":"245","author":[{"family":"Kettenring","given":"Jon R."}],"issued":{"date-parts":[["1997"]]}}}],"schema":"https://github.com/citation-style-language/schema/raw/master/csl-citation.json"} </w:instrText>
      </w:r>
      <w:r w:rsidRPr="00811444">
        <w:fldChar w:fldCharType="separate"/>
      </w:r>
      <w:r>
        <w:t>(Kettenring 1997a)</w:t>
      </w:r>
      <w:r w:rsidRPr="00811444">
        <w:fldChar w:fldCharType="end"/>
      </w:r>
      <w:r>
        <w:t>.</w:t>
      </w:r>
    </w:p>
  </w:footnote>
  <w:footnote w:id="10">
    <w:p w14:paraId="3FC35C11" w14:textId="0D60F7B2" w:rsidR="005B2B99" w:rsidRDefault="005B2B99">
      <w:pPr>
        <w:pStyle w:val="FootnoteText"/>
      </w:pPr>
      <w:r w:rsidRPr="0027759D">
        <w:rPr>
          <w:rStyle w:val="FootnoteReference"/>
        </w:rPr>
        <w:footnoteRef/>
      </w:r>
      <w:r>
        <w:t xml:space="preserve"> Based on the affiliations cited in his three publications between 1960 and 1969, the setting for Smith’s story was the </w:t>
      </w:r>
      <w:r w:rsidRPr="00F80CA1">
        <w:t>School of Physics and Applied Mathematics</w:t>
      </w:r>
      <w:r>
        <w:t xml:space="preserve"> at</w:t>
      </w:r>
      <w:r w:rsidRPr="00F80CA1">
        <w:t xml:space="preserve"> </w:t>
      </w:r>
      <w:r>
        <w:t>t</w:t>
      </w:r>
      <w:r w:rsidRPr="00F80CA1">
        <w:t>he</w:t>
      </w:r>
      <w:r>
        <w:t xml:space="preserve"> </w:t>
      </w:r>
      <w:r w:rsidRPr="00F80CA1">
        <w:t xml:space="preserve">Queen's University of Belfast </w:t>
      </w:r>
      <w:r>
        <w:t xml:space="preserve">in </w:t>
      </w:r>
      <w:r w:rsidRPr="00F80CA1">
        <w:t>Northern</w:t>
      </w:r>
      <w:r>
        <w:t xml:space="preserve"> Ireland.</w:t>
      </w:r>
    </w:p>
  </w:footnote>
  <w:footnote w:id="11">
    <w:p w14:paraId="4848DE23" w14:textId="20271969" w:rsidR="005B2B99" w:rsidRDefault="005B2B99">
      <w:pPr>
        <w:pStyle w:val="FootnoteText"/>
      </w:pPr>
      <w:r w:rsidRPr="0027759D">
        <w:rPr>
          <w:rStyle w:val="FootnoteReference"/>
        </w:rPr>
        <w:footnoteRef/>
      </w:r>
      <w:r>
        <w:t xml:space="preserve"> A history of the term “data deluge” is worth its own study. Preliminary searches in available text databases show that it appears around 1960 in reference to satellite data. It is used by NASA and the military throughout the decade. Preceding its usage somewhat and in a wider context is “information explosion.” Both expressions conjure images of disaster and have been remarkably persistent up to the present era. Only with the coining of “big data” have they been displaced by a more positive, or perhaps neutral, term.</w:t>
      </w:r>
    </w:p>
  </w:footnote>
  <w:footnote w:id="12">
    <w:p w14:paraId="1F08EB17" w14:textId="3C39CAEC" w:rsidR="005B2B99" w:rsidRDefault="005B2B99" w:rsidP="003D7E4E">
      <w:pPr>
        <w:pStyle w:val="FootnoteText"/>
      </w:pPr>
      <w:r w:rsidRPr="0027759D">
        <w:rPr>
          <w:rStyle w:val="FootnoteReference"/>
        </w:rPr>
        <w:footnoteRef/>
      </w:r>
      <w:r>
        <w:t xml:space="preserve"> According to the Google Books NGram Viewer, using the English (2019) corpus with a smoothing factor </w:t>
      </w:r>
      <w:r>
        <w:tab/>
        <w:t xml:space="preserve">of 3, the corpus frequency of the bigram “data scientist” (case insensitive) goes from 0.0000000613% in 2008 to 0.0000035018% in 2012 and 0.0000118327% in 2016. These are increases from 2008 of around 57 and 193 for 2012 and 2016 respectively. By comparison, frequency actually </w:t>
      </w:r>
      <w:r w:rsidRPr="004B3B4D">
        <w:rPr>
          <w:i/>
          <w:iCs/>
        </w:rPr>
        <w:t>decreases</w:t>
      </w:r>
      <w:r>
        <w:t xml:space="preserve"> by .6 from 2000 (.</w:t>
      </w:r>
      <w:r w:rsidRPr="004B3B4D">
        <w:t>0000000876</w:t>
      </w:r>
      <w:r>
        <w:t>%) to 2008, although the difference here is probably not significant statistically; the frequency is essentially flat. The trend is similar for “data science,” with increases of 11 and 56 times from 2008 to 2012 and 2016 respectively.</w:t>
      </w:r>
    </w:p>
  </w:footnote>
  <w:footnote w:id="13">
    <w:p w14:paraId="78E76886" w14:textId="1806049E" w:rsidR="005B2B99" w:rsidRPr="00602CBE" w:rsidRDefault="005B2B99" w:rsidP="00602CBE">
      <w:pPr>
        <w:pStyle w:val="FootnoteText"/>
        <w:rPr>
          <w:rFonts w:ascii="Times New Roman" w:hAnsi="Times New Roman"/>
        </w:rPr>
      </w:pPr>
      <w:r w:rsidRPr="0027759D">
        <w:rPr>
          <w:rStyle w:val="FootnoteReference"/>
        </w:rPr>
        <w:footnoteRef/>
      </w:r>
      <w:r>
        <w:t xml:space="preserve"> The title of this article was adapted from a phrase used in 2008 by Hal Varian, chief economist at Google. In an interview with McKinsey’s James Manyika, Varian quipped:</w:t>
      </w:r>
      <w:r w:rsidRPr="00602CBE">
        <w:t xml:space="preserve"> “I keep saying the sexy job in the next ten years will be statisticians”</w:t>
      </w:r>
      <w:r>
        <w:t xml:space="preserve"> </w:t>
      </w:r>
      <w:r>
        <w:fldChar w:fldCharType="begin"/>
      </w:r>
      <w:r>
        <w:instrText xml:space="preserve"> ADDIN ZOTERO_ITEM CSL_CITATION {"citationID":"8gbU4ZTT","properties":{"formattedCitation":"(McKinsey &amp; Company 2009)","plainCitation":"(McKinsey &amp; Company 2009)","noteIndex":12},"citationItems":[{"id":18560,"uris":["http://zotero.org/users/10812/items/S32SYV6B"],"uri":["http://zotero.org/users/10812/items/S32SYV6B"],"itemData":{"id":18560,"type":"article-newspaper","container-title":"McKinsey &amp; Company","title":"Hal Varian on How the Web Challenges Managers","URL":"https://www.mckinsey.com/industries/technology-media-and-telecommunications/our-insights/hal-varian-on-how-the-web-challenges-managers","author":[{"literal":"McKinsey &amp; Company"}],"accessed":{"date-parts":[["2020",8,7]]},"issued":{"date-parts":[["2009",1,1]]}}}],"schema":"https://github.com/citation-style-language/schema/raw/master/csl-citation.json"} </w:instrText>
      </w:r>
      <w:r>
        <w:fldChar w:fldCharType="separate"/>
      </w:r>
      <w:r>
        <w:rPr>
          <w:noProof/>
        </w:rPr>
        <w:t>(McKinsey &amp; Company 2009)</w:t>
      </w:r>
      <w:r>
        <w:fldChar w:fldCharType="end"/>
      </w:r>
      <w:r>
        <w:t xml:space="preserve">. </w:t>
      </w:r>
    </w:p>
    <w:p w14:paraId="0654BB2A" w14:textId="60A1CFB1" w:rsidR="005B2B99" w:rsidRDefault="005B2B99">
      <w:pPr>
        <w:pStyle w:val="FootnoteText"/>
      </w:pPr>
    </w:p>
  </w:footnote>
  <w:footnote w:id="14">
    <w:p w14:paraId="505FB329" w14:textId="69E38EB0" w:rsidR="005B2B99" w:rsidRDefault="005B2B99">
      <w:pPr>
        <w:pStyle w:val="FootnoteText"/>
      </w:pPr>
      <w:r w:rsidRPr="0027759D">
        <w:rPr>
          <w:rStyle w:val="FootnoteReference"/>
        </w:rPr>
        <w:footnoteRef/>
      </w:r>
      <w:r>
        <w:t xml:space="preserve"> By “simple,” the authors meant few assumptions about the nature of the data, such as are required by data models that posit parametric distributions or causal relations among features. The usage is ironic, since one of the differences between the inferential models preferred by traditional statisticians and predictive models is that the former are chosen for their parsimony and interpretability, whereas the latter notoriously have too many terms to interpret. </w:t>
      </w:r>
    </w:p>
  </w:footnote>
  <w:footnote w:id="15">
    <w:p w14:paraId="2DCF66BF" w14:textId="63AC1062" w:rsidR="005B2B99" w:rsidRDefault="005B2B99">
      <w:pPr>
        <w:pStyle w:val="FootnoteText"/>
      </w:pPr>
      <w:r w:rsidRPr="0027759D">
        <w:rPr>
          <w:rStyle w:val="FootnoteReference"/>
        </w:rPr>
        <w:footnoteRef/>
      </w:r>
      <w:r>
        <w:t xml:space="preserve"> The influence of O’Reill</w:t>
      </w:r>
      <w:r>
        <w:fldChar w:fldCharType="begin"/>
      </w:r>
      <w:r w:rsidRPr="007F10F1">
        <w:instrText xml:space="preserve"> ADDIN ZOTERO_TEMP </w:instrText>
      </w:r>
      <w:r>
        <w:fldChar w:fldCharType="separate"/>
      </w:r>
      <w:r>
        <w:rPr>
          <w:noProof/>
        </w:rPr>
        <w:t>{Citation}</w:t>
      </w:r>
      <w:r>
        <w:fldChar w:fldCharType="end"/>
      </w:r>
      <w:r>
        <w:t xml:space="preserve">y on this history is worth its own essay.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858EC"/>
    <w:multiLevelType w:val="hybridMultilevel"/>
    <w:tmpl w:val="6FEAF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54EBF"/>
    <w:multiLevelType w:val="hybridMultilevel"/>
    <w:tmpl w:val="D4B608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C73380"/>
    <w:multiLevelType w:val="hybridMultilevel"/>
    <w:tmpl w:val="D4B608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67640"/>
    <w:multiLevelType w:val="hybridMultilevel"/>
    <w:tmpl w:val="08143A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591A47"/>
    <w:multiLevelType w:val="hybridMultilevel"/>
    <w:tmpl w:val="1B5291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DB6052"/>
    <w:multiLevelType w:val="hybridMultilevel"/>
    <w:tmpl w:val="9ACAE0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32A6C"/>
    <w:multiLevelType w:val="hybridMultilevel"/>
    <w:tmpl w:val="D4B608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732C75"/>
    <w:multiLevelType w:val="hybridMultilevel"/>
    <w:tmpl w:val="2918DE78"/>
    <w:lvl w:ilvl="0" w:tplc="7CD6B7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D03AE6"/>
    <w:multiLevelType w:val="multilevel"/>
    <w:tmpl w:val="6F604D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225FA4"/>
    <w:multiLevelType w:val="hybridMultilevel"/>
    <w:tmpl w:val="5DF4E4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3E7CF4"/>
    <w:multiLevelType w:val="hybridMultilevel"/>
    <w:tmpl w:val="E0D29C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6105D"/>
    <w:multiLevelType w:val="hybridMultilevel"/>
    <w:tmpl w:val="10444E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246AD4"/>
    <w:multiLevelType w:val="multilevel"/>
    <w:tmpl w:val="27AE8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984F36"/>
    <w:multiLevelType w:val="multilevel"/>
    <w:tmpl w:val="1A06D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8EB23A4"/>
    <w:multiLevelType w:val="hybridMultilevel"/>
    <w:tmpl w:val="462C6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6658C5"/>
    <w:multiLevelType w:val="hybridMultilevel"/>
    <w:tmpl w:val="D4B608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EC5A74"/>
    <w:multiLevelType w:val="hybridMultilevel"/>
    <w:tmpl w:val="3EC0A346"/>
    <w:lvl w:ilvl="0" w:tplc="D63420CA">
      <w:start w:val="199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0943B8"/>
    <w:multiLevelType w:val="hybridMultilevel"/>
    <w:tmpl w:val="6E9A6670"/>
    <w:lvl w:ilvl="0" w:tplc="04090019">
      <w:start w:val="1"/>
      <w:numFmt w:val="lowerLetter"/>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8" w15:restartNumberingAfterBreak="0">
    <w:nsid w:val="1E902FF1"/>
    <w:multiLevelType w:val="hybridMultilevel"/>
    <w:tmpl w:val="530ED0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4330A0"/>
    <w:multiLevelType w:val="hybridMultilevel"/>
    <w:tmpl w:val="2392F3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C135DA"/>
    <w:multiLevelType w:val="hybridMultilevel"/>
    <w:tmpl w:val="9C4E01C4"/>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601EB91E">
      <w:start w:val="1"/>
      <w:numFmt w:val="bullet"/>
      <w:lvlText w:val=""/>
      <w:lvlJc w:val="left"/>
      <w:pPr>
        <w:ind w:left="2340" w:hanging="360"/>
      </w:pPr>
      <w:rPr>
        <w:rFonts w:ascii="Symbol" w:eastAsiaTheme="minorHAnsi" w:hAnsi="Symbol" w:cstheme="minorBidi"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5A131E"/>
    <w:multiLevelType w:val="hybridMultilevel"/>
    <w:tmpl w:val="33F827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ED79B4"/>
    <w:multiLevelType w:val="hybridMultilevel"/>
    <w:tmpl w:val="4468A3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1832E02"/>
    <w:multiLevelType w:val="hybridMultilevel"/>
    <w:tmpl w:val="DFAEB1FC"/>
    <w:lvl w:ilvl="0" w:tplc="D958B06E">
      <w:start w:val="1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574AB0"/>
    <w:multiLevelType w:val="hybridMultilevel"/>
    <w:tmpl w:val="ED6272BA"/>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2E139F"/>
    <w:multiLevelType w:val="hybridMultilevel"/>
    <w:tmpl w:val="9ACAE0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8F63FF"/>
    <w:multiLevelType w:val="hybridMultilevel"/>
    <w:tmpl w:val="084232C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FC0764B"/>
    <w:multiLevelType w:val="hybridMultilevel"/>
    <w:tmpl w:val="2DD225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E06E77"/>
    <w:multiLevelType w:val="hybridMultilevel"/>
    <w:tmpl w:val="79949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937867"/>
    <w:multiLevelType w:val="multilevel"/>
    <w:tmpl w:val="0A526818"/>
    <w:lvl w:ilvl="0">
      <w:start w:val="1"/>
      <w:numFmt w:val="decimal"/>
      <w:pStyle w:val="Heading1"/>
      <w:isLgl/>
      <w:suff w:val="space"/>
      <w:lvlText w:val="%1."/>
      <w:lvlJc w:val="left"/>
      <w:pPr>
        <w:ind w:left="288" w:firstLine="0"/>
      </w:pPr>
      <w:rPr>
        <w:rFonts w:hint="default"/>
      </w:rPr>
    </w:lvl>
    <w:lvl w:ilvl="1">
      <w:start w:val="1"/>
      <w:numFmt w:val="decimal"/>
      <w:pStyle w:val="Heading2"/>
      <w:suff w:val="space"/>
      <w:lvlText w:val="%1.%2."/>
      <w:lvlJc w:val="left"/>
      <w:pPr>
        <w:ind w:left="864" w:hanging="576"/>
      </w:pPr>
      <w:rPr>
        <w:rFonts w:hint="default"/>
      </w:rPr>
    </w:lvl>
    <w:lvl w:ilvl="2">
      <w:start w:val="1"/>
      <w:numFmt w:val="decimal"/>
      <w:pStyle w:val="Heading3"/>
      <w:suff w:val="space"/>
      <w:lvlText w:val="%1.%2.%3."/>
      <w:lvlJc w:val="left"/>
      <w:pPr>
        <w:ind w:left="1008" w:hanging="720"/>
      </w:pPr>
      <w:rPr>
        <w:rFonts w:hint="default"/>
      </w:rPr>
    </w:lvl>
    <w:lvl w:ilvl="3">
      <w:start w:val="1"/>
      <w:numFmt w:val="decimal"/>
      <w:pStyle w:val="Heading4"/>
      <w:suff w:val="space"/>
      <w:lvlText w:val="%1.%2.%3.%4."/>
      <w:lvlJc w:val="left"/>
      <w:pPr>
        <w:ind w:left="1008" w:hanging="720"/>
      </w:pPr>
      <w:rPr>
        <w:rFonts w:hint="default"/>
      </w:rPr>
    </w:lvl>
    <w:lvl w:ilvl="4">
      <w:start w:val="1"/>
      <w:numFmt w:val="decimal"/>
      <w:pStyle w:val="Heading5"/>
      <w:lvlText w:val="%1.%2.%3.%4.%5"/>
      <w:lvlJc w:val="left"/>
      <w:pPr>
        <w:ind w:left="1296" w:hanging="1008"/>
      </w:pPr>
      <w:rPr>
        <w:rFonts w:hint="default"/>
      </w:rPr>
    </w:lvl>
    <w:lvl w:ilvl="5">
      <w:start w:val="1"/>
      <w:numFmt w:val="decimal"/>
      <w:pStyle w:val="Heading6"/>
      <w:lvlText w:val="%1.%2.%3.%4.%5.%6"/>
      <w:lvlJc w:val="left"/>
      <w:pPr>
        <w:ind w:left="1440" w:hanging="1152"/>
      </w:pPr>
      <w:rPr>
        <w:rFonts w:hint="default"/>
      </w:rPr>
    </w:lvl>
    <w:lvl w:ilvl="6">
      <w:start w:val="1"/>
      <w:numFmt w:val="decimal"/>
      <w:pStyle w:val="Heading7"/>
      <w:lvlText w:val="%1.%2.%3.%4.%5.%6.%7"/>
      <w:lvlJc w:val="left"/>
      <w:pPr>
        <w:ind w:left="1584" w:hanging="1296"/>
      </w:pPr>
      <w:rPr>
        <w:rFonts w:hint="default"/>
      </w:rPr>
    </w:lvl>
    <w:lvl w:ilvl="7">
      <w:start w:val="1"/>
      <w:numFmt w:val="decimal"/>
      <w:pStyle w:val="Heading8"/>
      <w:lvlText w:val="%1.%2.%3.%4.%5.%6.%7.%8"/>
      <w:lvlJc w:val="left"/>
      <w:pPr>
        <w:ind w:left="1728" w:hanging="1440"/>
      </w:pPr>
      <w:rPr>
        <w:rFonts w:hint="default"/>
      </w:rPr>
    </w:lvl>
    <w:lvl w:ilvl="8">
      <w:start w:val="1"/>
      <w:numFmt w:val="decimal"/>
      <w:pStyle w:val="Heading9"/>
      <w:lvlText w:val="%1.%2.%3.%4.%5.%6.%7.%8.%9"/>
      <w:lvlJc w:val="left"/>
      <w:pPr>
        <w:ind w:left="1872" w:hanging="1584"/>
      </w:pPr>
      <w:rPr>
        <w:rFonts w:hint="default"/>
      </w:rPr>
    </w:lvl>
  </w:abstractNum>
  <w:abstractNum w:abstractNumId="30" w15:restartNumberingAfterBreak="0">
    <w:nsid w:val="49417C0A"/>
    <w:multiLevelType w:val="hybridMultilevel"/>
    <w:tmpl w:val="F1B430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BE00D06"/>
    <w:multiLevelType w:val="hybridMultilevel"/>
    <w:tmpl w:val="D4B608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C257F3C"/>
    <w:multiLevelType w:val="hybridMultilevel"/>
    <w:tmpl w:val="F6DCF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7A7B83"/>
    <w:multiLevelType w:val="hybridMultilevel"/>
    <w:tmpl w:val="F8F44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4329F5"/>
    <w:multiLevelType w:val="multilevel"/>
    <w:tmpl w:val="C0DA0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8D1934"/>
    <w:multiLevelType w:val="hybridMultilevel"/>
    <w:tmpl w:val="C2F61418"/>
    <w:lvl w:ilvl="0" w:tplc="76A2B420">
      <w:start w:val="199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F370A5"/>
    <w:multiLevelType w:val="hybridMultilevel"/>
    <w:tmpl w:val="BD3C1D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912BEA"/>
    <w:multiLevelType w:val="hybridMultilevel"/>
    <w:tmpl w:val="B852BCC6"/>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997173"/>
    <w:multiLevelType w:val="hybridMultilevel"/>
    <w:tmpl w:val="CA1E9454"/>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5A315B"/>
    <w:multiLevelType w:val="hybridMultilevel"/>
    <w:tmpl w:val="5F801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65525A8"/>
    <w:multiLevelType w:val="hybridMultilevel"/>
    <w:tmpl w:val="FF2E4E1C"/>
    <w:lvl w:ilvl="0" w:tplc="F570767C">
      <w:start w:val="196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882B5D"/>
    <w:multiLevelType w:val="hybridMultilevel"/>
    <w:tmpl w:val="03D213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2A6657"/>
    <w:multiLevelType w:val="hybridMultilevel"/>
    <w:tmpl w:val="E2682D12"/>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AF2D64"/>
    <w:multiLevelType w:val="hybridMultilevel"/>
    <w:tmpl w:val="14AA20E8"/>
    <w:lvl w:ilvl="0" w:tplc="2668DEE2">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143646"/>
    <w:multiLevelType w:val="hybridMultilevel"/>
    <w:tmpl w:val="53DA64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503F54"/>
    <w:multiLevelType w:val="hybridMultilevel"/>
    <w:tmpl w:val="EA6E1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090EDE"/>
    <w:multiLevelType w:val="hybridMultilevel"/>
    <w:tmpl w:val="9ACAE0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9034294"/>
    <w:multiLevelType w:val="hybridMultilevel"/>
    <w:tmpl w:val="86669C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B247430"/>
    <w:multiLevelType w:val="hybridMultilevel"/>
    <w:tmpl w:val="39B8D3FE"/>
    <w:lvl w:ilvl="0" w:tplc="1B74A0CC">
      <w:start w:val="1"/>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D675AA"/>
    <w:multiLevelType w:val="hybridMultilevel"/>
    <w:tmpl w:val="7D360E98"/>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num>
  <w:num w:numId="2">
    <w:abstractNumId w:val="20"/>
  </w:num>
  <w:num w:numId="3">
    <w:abstractNumId w:val="47"/>
  </w:num>
  <w:num w:numId="4">
    <w:abstractNumId w:val="18"/>
  </w:num>
  <w:num w:numId="5">
    <w:abstractNumId w:val="7"/>
  </w:num>
  <w:num w:numId="6">
    <w:abstractNumId w:val="33"/>
  </w:num>
  <w:num w:numId="7">
    <w:abstractNumId w:val="29"/>
  </w:num>
  <w:num w:numId="8">
    <w:abstractNumId w:val="9"/>
  </w:num>
  <w:num w:numId="9">
    <w:abstractNumId w:val="10"/>
  </w:num>
  <w:num w:numId="10">
    <w:abstractNumId w:val="30"/>
  </w:num>
  <w:num w:numId="11">
    <w:abstractNumId w:val="3"/>
  </w:num>
  <w:num w:numId="12">
    <w:abstractNumId w:val="16"/>
  </w:num>
  <w:num w:numId="13">
    <w:abstractNumId w:val="35"/>
  </w:num>
  <w:num w:numId="14">
    <w:abstractNumId w:val="14"/>
  </w:num>
  <w:num w:numId="15">
    <w:abstractNumId w:val="26"/>
  </w:num>
  <w:num w:numId="16">
    <w:abstractNumId w:val="8"/>
  </w:num>
  <w:num w:numId="17">
    <w:abstractNumId w:val="36"/>
  </w:num>
  <w:num w:numId="18">
    <w:abstractNumId w:val="27"/>
  </w:num>
  <w:num w:numId="19">
    <w:abstractNumId w:val="21"/>
  </w:num>
  <w:num w:numId="20">
    <w:abstractNumId w:val="19"/>
  </w:num>
  <w:num w:numId="21">
    <w:abstractNumId w:val="4"/>
  </w:num>
  <w:num w:numId="22">
    <w:abstractNumId w:val="5"/>
  </w:num>
  <w:num w:numId="23">
    <w:abstractNumId w:val="28"/>
  </w:num>
  <w:num w:numId="24">
    <w:abstractNumId w:val="46"/>
  </w:num>
  <w:num w:numId="25">
    <w:abstractNumId w:val="25"/>
  </w:num>
  <w:num w:numId="26">
    <w:abstractNumId w:val="6"/>
  </w:num>
  <w:num w:numId="27">
    <w:abstractNumId w:val="41"/>
  </w:num>
  <w:num w:numId="28">
    <w:abstractNumId w:val="1"/>
  </w:num>
  <w:num w:numId="29">
    <w:abstractNumId w:val="23"/>
  </w:num>
  <w:num w:numId="30">
    <w:abstractNumId w:val="43"/>
  </w:num>
  <w:num w:numId="31">
    <w:abstractNumId w:val="48"/>
  </w:num>
  <w:num w:numId="32">
    <w:abstractNumId w:val="40"/>
  </w:num>
  <w:num w:numId="33">
    <w:abstractNumId w:val="39"/>
  </w:num>
  <w:num w:numId="34">
    <w:abstractNumId w:val="11"/>
  </w:num>
  <w:num w:numId="35">
    <w:abstractNumId w:val="24"/>
  </w:num>
  <w:num w:numId="36">
    <w:abstractNumId w:val="37"/>
  </w:num>
  <w:num w:numId="37">
    <w:abstractNumId w:val="49"/>
  </w:num>
  <w:num w:numId="38">
    <w:abstractNumId w:val="15"/>
  </w:num>
  <w:num w:numId="39">
    <w:abstractNumId w:val="31"/>
  </w:num>
  <w:num w:numId="40">
    <w:abstractNumId w:val="42"/>
  </w:num>
  <w:num w:numId="41">
    <w:abstractNumId w:val="38"/>
  </w:num>
  <w:num w:numId="42">
    <w:abstractNumId w:val="13"/>
  </w:num>
  <w:num w:numId="43">
    <w:abstractNumId w:val="12"/>
  </w:num>
  <w:num w:numId="44">
    <w:abstractNumId w:val="44"/>
  </w:num>
  <w:num w:numId="45">
    <w:abstractNumId w:val="0"/>
  </w:num>
  <w:num w:numId="46">
    <w:abstractNumId w:val="32"/>
  </w:num>
  <w:num w:numId="47">
    <w:abstractNumId w:val="34"/>
  </w:num>
  <w:num w:numId="48">
    <w:abstractNumId w:val="2"/>
  </w:num>
  <w:num w:numId="49">
    <w:abstractNumId w:val="22"/>
  </w:num>
  <w:num w:numId="50">
    <w:abstractNumId w:val="17"/>
  </w:num>
  <w:numIdMacAtCleanup w:val="4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varado, Rafael C (rca2t)">
    <w15:presenceInfo w15:providerId="AD" w15:userId="S::rca2t@virginia.edu::cee5d67a-efc8-4b21-a55e-eb1fe99b78c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3"/>
  <w:hideSpellingErrors/>
  <w:hideGrammaticalErrors/>
  <w:activeWritingStyle w:appName="MSWord" w:lang="en-US" w:vendorID="64" w:dllVersion="4096" w:nlCheck="1" w:checkStyle="0"/>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365"/>
    <w:rsid w:val="00000166"/>
    <w:rsid w:val="000017C2"/>
    <w:rsid w:val="00001B17"/>
    <w:rsid w:val="00001CF9"/>
    <w:rsid w:val="00002252"/>
    <w:rsid w:val="000048E9"/>
    <w:rsid w:val="00010DD7"/>
    <w:rsid w:val="00011F9C"/>
    <w:rsid w:val="000127B0"/>
    <w:rsid w:val="0001297E"/>
    <w:rsid w:val="00012A3C"/>
    <w:rsid w:val="000132DF"/>
    <w:rsid w:val="00013496"/>
    <w:rsid w:val="0001429C"/>
    <w:rsid w:val="000146B6"/>
    <w:rsid w:val="0001514C"/>
    <w:rsid w:val="000158EF"/>
    <w:rsid w:val="00016105"/>
    <w:rsid w:val="00016B88"/>
    <w:rsid w:val="000173DE"/>
    <w:rsid w:val="000200D8"/>
    <w:rsid w:val="00021050"/>
    <w:rsid w:val="000217A1"/>
    <w:rsid w:val="00021B7E"/>
    <w:rsid w:val="00021DD8"/>
    <w:rsid w:val="00025D07"/>
    <w:rsid w:val="00031490"/>
    <w:rsid w:val="00031809"/>
    <w:rsid w:val="000319B5"/>
    <w:rsid w:val="000319BB"/>
    <w:rsid w:val="00032830"/>
    <w:rsid w:val="0003452D"/>
    <w:rsid w:val="00034CA7"/>
    <w:rsid w:val="000350FC"/>
    <w:rsid w:val="000355A1"/>
    <w:rsid w:val="00035CF3"/>
    <w:rsid w:val="0003699A"/>
    <w:rsid w:val="000377FD"/>
    <w:rsid w:val="00037D01"/>
    <w:rsid w:val="000417D6"/>
    <w:rsid w:val="00042EDF"/>
    <w:rsid w:val="000441CC"/>
    <w:rsid w:val="00045D51"/>
    <w:rsid w:val="000463BC"/>
    <w:rsid w:val="0004790A"/>
    <w:rsid w:val="000511A6"/>
    <w:rsid w:val="000518EE"/>
    <w:rsid w:val="00054DA8"/>
    <w:rsid w:val="00055846"/>
    <w:rsid w:val="00055D9F"/>
    <w:rsid w:val="0005613B"/>
    <w:rsid w:val="00057A15"/>
    <w:rsid w:val="00060442"/>
    <w:rsid w:val="00062113"/>
    <w:rsid w:val="00062BDC"/>
    <w:rsid w:val="00063F0F"/>
    <w:rsid w:val="00064F5E"/>
    <w:rsid w:val="00066709"/>
    <w:rsid w:val="00066889"/>
    <w:rsid w:val="000678A0"/>
    <w:rsid w:val="00067FF3"/>
    <w:rsid w:val="00071E4D"/>
    <w:rsid w:val="0007258E"/>
    <w:rsid w:val="0007260C"/>
    <w:rsid w:val="00073897"/>
    <w:rsid w:val="00074559"/>
    <w:rsid w:val="00074725"/>
    <w:rsid w:val="0007499A"/>
    <w:rsid w:val="000762CC"/>
    <w:rsid w:val="00076CFA"/>
    <w:rsid w:val="00080758"/>
    <w:rsid w:val="00080CD4"/>
    <w:rsid w:val="00080E48"/>
    <w:rsid w:val="0008114D"/>
    <w:rsid w:val="00081636"/>
    <w:rsid w:val="00081D88"/>
    <w:rsid w:val="00082703"/>
    <w:rsid w:val="00082E1C"/>
    <w:rsid w:val="0008408C"/>
    <w:rsid w:val="0008430B"/>
    <w:rsid w:val="00084337"/>
    <w:rsid w:val="000850C0"/>
    <w:rsid w:val="0008649F"/>
    <w:rsid w:val="0008687C"/>
    <w:rsid w:val="00086949"/>
    <w:rsid w:val="00086A4A"/>
    <w:rsid w:val="00087142"/>
    <w:rsid w:val="000872E6"/>
    <w:rsid w:val="00087C90"/>
    <w:rsid w:val="000904AA"/>
    <w:rsid w:val="00090A96"/>
    <w:rsid w:val="00090F74"/>
    <w:rsid w:val="00091EB0"/>
    <w:rsid w:val="00092963"/>
    <w:rsid w:val="00093AFE"/>
    <w:rsid w:val="000943FA"/>
    <w:rsid w:val="000953F0"/>
    <w:rsid w:val="00095584"/>
    <w:rsid w:val="000965A2"/>
    <w:rsid w:val="00096AC4"/>
    <w:rsid w:val="00096CA5"/>
    <w:rsid w:val="00097421"/>
    <w:rsid w:val="000977E4"/>
    <w:rsid w:val="00097EA1"/>
    <w:rsid w:val="000A15B1"/>
    <w:rsid w:val="000A36DC"/>
    <w:rsid w:val="000A3EEE"/>
    <w:rsid w:val="000A4A56"/>
    <w:rsid w:val="000A5116"/>
    <w:rsid w:val="000A7166"/>
    <w:rsid w:val="000A7854"/>
    <w:rsid w:val="000A7897"/>
    <w:rsid w:val="000B0024"/>
    <w:rsid w:val="000B05F5"/>
    <w:rsid w:val="000B0935"/>
    <w:rsid w:val="000B2DAC"/>
    <w:rsid w:val="000B4E36"/>
    <w:rsid w:val="000B60CA"/>
    <w:rsid w:val="000B6403"/>
    <w:rsid w:val="000C0256"/>
    <w:rsid w:val="000C1AAA"/>
    <w:rsid w:val="000C1B0D"/>
    <w:rsid w:val="000C3172"/>
    <w:rsid w:val="000C3491"/>
    <w:rsid w:val="000C415F"/>
    <w:rsid w:val="000C6023"/>
    <w:rsid w:val="000C73AB"/>
    <w:rsid w:val="000D00BF"/>
    <w:rsid w:val="000D0331"/>
    <w:rsid w:val="000D03D0"/>
    <w:rsid w:val="000D12A8"/>
    <w:rsid w:val="000D4991"/>
    <w:rsid w:val="000D4E0E"/>
    <w:rsid w:val="000D5B26"/>
    <w:rsid w:val="000D5E3F"/>
    <w:rsid w:val="000D7FCB"/>
    <w:rsid w:val="000E05DB"/>
    <w:rsid w:val="000E0657"/>
    <w:rsid w:val="000E07B2"/>
    <w:rsid w:val="000E1296"/>
    <w:rsid w:val="000E1A72"/>
    <w:rsid w:val="000E30BD"/>
    <w:rsid w:val="000E5132"/>
    <w:rsid w:val="000E76A7"/>
    <w:rsid w:val="000E7B5C"/>
    <w:rsid w:val="000E7DE5"/>
    <w:rsid w:val="000F1469"/>
    <w:rsid w:val="000F1EF2"/>
    <w:rsid w:val="000F49EF"/>
    <w:rsid w:val="000F4C54"/>
    <w:rsid w:val="000F4F45"/>
    <w:rsid w:val="000F67AA"/>
    <w:rsid w:val="000F6818"/>
    <w:rsid w:val="000F6CFC"/>
    <w:rsid w:val="000F765B"/>
    <w:rsid w:val="000F7BAE"/>
    <w:rsid w:val="000F7F10"/>
    <w:rsid w:val="00101B4B"/>
    <w:rsid w:val="00101EE2"/>
    <w:rsid w:val="00101F27"/>
    <w:rsid w:val="001027C7"/>
    <w:rsid w:val="0010288C"/>
    <w:rsid w:val="00102F19"/>
    <w:rsid w:val="00107898"/>
    <w:rsid w:val="0011049A"/>
    <w:rsid w:val="0011070C"/>
    <w:rsid w:val="001113B6"/>
    <w:rsid w:val="001115EE"/>
    <w:rsid w:val="00112416"/>
    <w:rsid w:val="001144E3"/>
    <w:rsid w:val="00115361"/>
    <w:rsid w:val="00115972"/>
    <w:rsid w:val="00115AEC"/>
    <w:rsid w:val="00115E01"/>
    <w:rsid w:val="00116D8C"/>
    <w:rsid w:val="00117956"/>
    <w:rsid w:val="00117FD4"/>
    <w:rsid w:val="00121773"/>
    <w:rsid w:val="0012293F"/>
    <w:rsid w:val="00123998"/>
    <w:rsid w:val="00123DE5"/>
    <w:rsid w:val="001264E2"/>
    <w:rsid w:val="001276AF"/>
    <w:rsid w:val="0013126F"/>
    <w:rsid w:val="00131893"/>
    <w:rsid w:val="00132BB5"/>
    <w:rsid w:val="00132BDF"/>
    <w:rsid w:val="001330D0"/>
    <w:rsid w:val="00134D1B"/>
    <w:rsid w:val="00135251"/>
    <w:rsid w:val="00135323"/>
    <w:rsid w:val="0013668A"/>
    <w:rsid w:val="001367DB"/>
    <w:rsid w:val="00137C1E"/>
    <w:rsid w:val="00137E37"/>
    <w:rsid w:val="00137F2E"/>
    <w:rsid w:val="001405A2"/>
    <w:rsid w:val="001424C7"/>
    <w:rsid w:val="00142682"/>
    <w:rsid w:val="00142AE1"/>
    <w:rsid w:val="00142D82"/>
    <w:rsid w:val="00144C07"/>
    <w:rsid w:val="001452F8"/>
    <w:rsid w:val="001453CD"/>
    <w:rsid w:val="0014596E"/>
    <w:rsid w:val="001462DC"/>
    <w:rsid w:val="001463BB"/>
    <w:rsid w:val="00147113"/>
    <w:rsid w:val="001478BD"/>
    <w:rsid w:val="00147965"/>
    <w:rsid w:val="0015042B"/>
    <w:rsid w:val="00150913"/>
    <w:rsid w:val="0015178E"/>
    <w:rsid w:val="001527AB"/>
    <w:rsid w:val="00152936"/>
    <w:rsid w:val="00154AEE"/>
    <w:rsid w:val="00154C4F"/>
    <w:rsid w:val="00155722"/>
    <w:rsid w:val="001558D5"/>
    <w:rsid w:val="00155FBC"/>
    <w:rsid w:val="00156FFE"/>
    <w:rsid w:val="00157176"/>
    <w:rsid w:val="00157C0C"/>
    <w:rsid w:val="00160AC2"/>
    <w:rsid w:val="001613FB"/>
    <w:rsid w:val="001623D2"/>
    <w:rsid w:val="00162760"/>
    <w:rsid w:val="001654F7"/>
    <w:rsid w:val="0016557F"/>
    <w:rsid w:val="00165EF9"/>
    <w:rsid w:val="001700C1"/>
    <w:rsid w:val="00170536"/>
    <w:rsid w:val="00170B1C"/>
    <w:rsid w:val="00171569"/>
    <w:rsid w:val="00171EC3"/>
    <w:rsid w:val="001722AE"/>
    <w:rsid w:val="00172AF2"/>
    <w:rsid w:val="00172CD7"/>
    <w:rsid w:val="00172DD7"/>
    <w:rsid w:val="001747A4"/>
    <w:rsid w:val="00174F3C"/>
    <w:rsid w:val="00175DE3"/>
    <w:rsid w:val="00176920"/>
    <w:rsid w:val="00176A9B"/>
    <w:rsid w:val="00177005"/>
    <w:rsid w:val="00177950"/>
    <w:rsid w:val="00177CEE"/>
    <w:rsid w:val="001805DF"/>
    <w:rsid w:val="001833AC"/>
    <w:rsid w:val="001845D8"/>
    <w:rsid w:val="00185148"/>
    <w:rsid w:val="001857A0"/>
    <w:rsid w:val="0018686A"/>
    <w:rsid w:val="001868E5"/>
    <w:rsid w:val="0018715A"/>
    <w:rsid w:val="00187572"/>
    <w:rsid w:val="00190CAA"/>
    <w:rsid w:val="00190F06"/>
    <w:rsid w:val="001916CC"/>
    <w:rsid w:val="00193246"/>
    <w:rsid w:val="001946A0"/>
    <w:rsid w:val="001946E0"/>
    <w:rsid w:val="00195B6A"/>
    <w:rsid w:val="00195F30"/>
    <w:rsid w:val="001961B9"/>
    <w:rsid w:val="00196AA7"/>
    <w:rsid w:val="00196D53"/>
    <w:rsid w:val="001A01BE"/>
    <w:rsid w:val="001A1A03"/>
    <w:rsid w:val="001A378C"/>
    <w:rsid w:val="001A4293"/>
    <w:rsid w:val="001A4C81"/>
    <w:rsid w:val="001A6762"/>
    <w:rsid w:val="001A67B4"/>
    <w:rsid w:val="001A7BD2"/>
    <w:rsid w:val="001B1B54"/>
    <w:rsid w:val="001B2257"/>
    <w:rsid w:val="001B2690"/>
    <w:rsid w:val="001B2DAD"/>
    <w:rsid w:val="001B4FCE"/>
    <w:rsid w:val="001B5C25"/>
    <w:rsid w:val="001B65F3"/>
    <w:rsid w:val="001B7B0F"/>
    <w:rsid w:val="001C02FF"/>
    <w:rsid w:val="001C0F3E"/>
    <w:rsid w:val="001C3FDD"/>
    <w:rsid w:val="001C4697"/>
    <w:rsid w:val="001C4A20"/>
    <w:rsid w:val="001C5638"/>
    <w:rsid w:val="001C6BE2"/>
    <w:rsid w:val="001C70BE"/>
    <w:rsid w:val="001D0282"/>
    <w:rsid w:val="001D0660"/>
    <w:rsid w:val="001D0806"/>
    <w:rsid w:val="001D080D"/>
    <w:rsid w:val="001D0CA5"/>
    <w:rsid w:val="001D145E"/>
    <w:rsid w:val="001D1510"/>
    <w:rsid w:val="001D19C3"/>
    <w:rsid w:val="001D27C3"/>
    <w:rsid w:val="001D4701"/>
    <w:rsid w:val="001D47D7"/>
    <w:rsid w:val="001D599D"/>
    <w:rsid w:val="001D5C14"/>
    <w:rsid w:val="001D5C3C"/>
    <w:rsid w:val="001D717E"/>
    <w:rsid w:val="001D7BC6"/>
    <w:rsid w:val="001E049B"/>
    <w:rsid w:val="001E2FBF"/>
    <w:rsid w:val="001E3737"/>
    <w:rsid w:val="001E3D40"/>
    <w:rsid w:val="001E3EDD"/>
    <w:rsid w:val="001E446D"/>
    <w:rsid w:val="001E4D4A"/>
    <w:rsid w:val="001E5467"/>
    <w:rsid w:val="001E57F8"/>
    <w:rsid w:val="001E5DAA"/>
    <w:rsid w:val="001E6AF8"/>
    <w:rsid w:val="001E719D"/>
    <w:rsid w:val="001E7A8D"/>
    <w:rsid w:val="001E7C22"/>
    <w:rsid w:val="001E7FFD"/>
    <w:rsid w:val="001F1A80"/>
    <w:rsid w:val="001F2CD8"/>
    <w:rsid w:val="001F36D1"/>
    <w:rsid w:val="001F379D"/>
    <w:rsid w:val="001F47D0"/>
    <w:rsid w:val="001F4C77"/>
    <w:rsid w:val="001F5206"/>
    <w:rsid w:val="001F67F5"/>
    <w:rsid w:val="001F75F7"/>
    <w:rsid w:val="001F7FA1"/>
    <w:rsid w:val="0020082C"/>
    <w:rsid w:val="002017FD"/>
    <w:rsid w:val="002019F4"/>
    <w:rsid w:val="00202439"/>
    <w:rsid w:val="002025C1"/>
    <w:rsid w:val="002026A4"/>
    <w:rsid w:val="00203518"/>
    <w:rsid w:val="00204336"/>
    <w:rsid w:val="00204C66"/>
    <w:rsid w:val="00204E0C"/>
    <w:rsid w:val="00205227"/>
    <w:rsid w:val="00205BAB"/>
    <w:rsid w:val="0020669C"/>
    <w:rsid w:val="00206D6F"/>
    <w:rsid w:val="002104E0"/>
    <w:rsid w:val="002107E4"/>
    <w:rsid w:val="00210A32"/>
    <w:rsid w:val="00210C56"/>
    <w:rsid w:val="00210ED9"/>
    <w:rsid w:val="002117AD"/>
    <w:rsid w:val="00212341"/>
    <w:rsid w:val="00212B6F"/>
    <w:rsid w:val="00213086"/>
    <w:rsid w:val="00213C2F"/>
    <w:rsid w:val="00214535"/>
    <w:rsid w:val="002149B1"/>
    <w:rsid w:val="00216CCB"/>
    <w:rsid w:val="002179C1"/>
    <w:rsid w:val="00217B22"/>
    <w:rsid w:val="00220512"/>
    <w:rsid w:val="00220538"/>
    <w:rsid w:val="00221838"/>
    <w:rsid w:val="00221BBA"/>
    <w:rsid w:val="00221C14"/>
    <w:rsid w:val="002225DB"/>
    <w:rsid w:val="002235EC"/>
    <w:rsid w:val="00223970"/>
    <w:rsid w:val="00224223"/>
    <w:rsid w:val="00224A82"/>
    <w:rsid w:val="00224BE2"/>
    <w:rsid w:val="00224CF1"/>
    <w:rsid w:val="00225781"/>
    <w:rsid w:val="0022593B"/>
    <w:rsid w:val="00225C81"/>
    <w:rsid w:val="00226975"/>
    <w:rsid w:val="0022699E"/>
    <w:rsid w:val="00227B33"/>
    <w:rsid w:val="00227F74"/>
    <w:rsid w:val="002313D9"/>
    <w:rsid w:val="002321A7"/>
    <w:rsid w:val="00232BC5"/>
    <w:rsid w:val="0023417D"/>
    <w:rsid w:val="002348B8"/>
    <w:rsid w:val="00236482"/>
    <w:rsid w:val="0023691B"/>
    <w:rsid w:val="0024006E"/>
    <w:rsid w:val="002409CE"/>
    <w:rsid w:val="00240D8F"/>
    <w:rsid w:val="00241CB2"/>
    <w:rsid w:val="00241F4B"/>
    <w:rsid w:val="00242503"/>
    <w:rsid w:val="0024258A"/>
    <w:rsid w:val="00242D22"/>
    <w:rsid w:val="00242FD2"/>
    <w:rsid w:val="0024653E"/>
    <w:rsid w:val="002472CF"/>
    <w:rsid w:val="002512B7"/>
    <w:rsid w:val="002516A3"/>
    <w:rsid w:val="0025202B"/>
    <w:rsid w:val="0025228D"/>
    <w:rsid w:val="00254B8C"/>
    <w:rsid w:val="00254E63"/>
    <w:rsid w:val="002559CB"/>
    <w:rsid w:val="002561F6"/>
    <w:rsid w:val="002568A2"/>
    <w:rsid w:val="00257B5F"/>
    <w:rsid w:val="00257DFD"/>
    <w:rsid w:val="00261591"/>
    <w:rsid w:val="00262982"/>
    <w:rsid w:val="00263F58"/>
    <w:rsid w:val="00267B2D"/>
    <w:rsid w:val="00270B39"/>
    <w:rsid w:val="00271524"/>
    <w:rsid w:val="0027305F"/>
    <w:rsid w:val="002733B8"/>
    <w:rsid w:val="00273544"/>
    <w:rsid w:val="00273847"/>
    <w:rsid w:val="0027384A"/>
    <w:rsid w:val="00273AA5"/>
    <w:rsid w:val="00276CAA"/>
    <w:rsid w:val="00276DC8"/>
    <w:rsid w:val="0027759D"/>
    <w:rsid w:val="00277C21"/>
    <w:rsid w:val="00281219"/>
    <w:rsid w:val="00281F1A"/>
    <w:rsid w:val="002845C4"/>
    <w:rsid w:val="002855B7"/>
    <w:rsid w:val="00286D45"/>
    <w:rsid w:val="00286DB9"/>
    <w:rsid w:val="00286DDB"/>
    <w:rsid w:val="0028737E"/>
    <w:rsid w:val="002907B5"/>
    <w:rsid w:val="002917C6"/>
    <w:rsid w:val="0029291D"/>
    <w:rsid w:val="00293A4A"/>
    <w:rsid w:val="002949F3"/>
    <w:rsid w:val="00295EB1"/>
    <w:rsid w:val="002968F9"/>
    <w:rsid w:val="00296C8B"/>
    <w:rsid w:val="0029729D"/>
    <w:rsid w:val="00297644"/>
    <w:rsid w:val="0029770B"/>
    <w:rsid w:val="002A02B8"/>
    <w:rsid w:val="002A0550"/>
    <w:rsid w:val="002A1499"/>
    <w:rsid w:val="002A1897"/>
    <w:rsid w:val="002A29B6"/>
    <w:rsid w:val="002A335F"/>
    <w:rsid w:val="002A56D0"/>
    <w:rsid w:val="002A587E"/>
    <w:rsid w:val="002A5F68"/>
    <w:rsid w:val="002A63B7"/>
    <w:rsid w:val="002A740F"/>
    <w:rsid w:val="002A7A2D"/>
    <w:rsid w:val="002B02C5"/>
    <w:rsid w:val="002B0A7C"/>
    <w:rsid w:val="002B1152"/>
    <w:rsid w:val="002B1BE3"/>
    <w:rsid w:val="002B2289"/>
    <w:rsid w:val="002B3470"/>
    <w:rsid w:val="002B3A36"/>
    <w:rsid w:val="002B532B"/>
    <w:rsid w:val="002B5F03"/>
    <w:rsid w:val="002B673F"/>
    <w:rsid w:val="002C3013"/>
    <w:rsid w:val="002C36BD"/>
    <w:rsid w:val="002C3D7A"/>
    <w:rsid w:val="002C405A"/>
    <w:rsid w:val="002C4AE3"/>
    <w:rsid w:val="002C55F5"/>
    <w:rsid w:val="002C56F9"/>
    <w:rsid w:val="002C58AF"/>
    <w:rsid w:val="002C5D62"/>
    <w:rsid w:val="002C5DD5"/>
    <w:rsid w:val="002C6C43"/>
    <w:rsid w:val="002C7141"/>
    <w:rsid w:val="002C762E"/>
    <w:rsid w:val="002D0A77"/>
    <w:rsid w:val="002D17BE"/>
    <w:rsid w:val="002D2812"/>
    <w:rsid w:val="002D318F"/>
    <w:rsid w:val="002D545C"/>
    <w:rsid w:val="002D6A87"/>
    <w:rsid w:val="002E16ED"/>
    <w:rsid w:val="002E356C"/>
    <w:rsid w:val="002E378D"/>
    <w:rsid w:val="002E37D7"/>
    <w:rsid w:val="002E5C6A"/>
    <w:rsid w:val="002E6F91"/>
    <w:rsid w:val="002F037C"/>
    <w:rsid w:val="002F1ED2"/>
    <w:rsid w:val="002F3785"/>
    <w:rsid w:val="002F434E"/>
    <w:rsid w:val="002F4AFE"/>
    <w:rsid w:val="002F50B2"/>
    <w:rsid w:val="002F58A6"/>
    <w:rsid w:val="002F6033"/>
    <w:rsid w:val="002F6383"/>
    <w:rsid w:val="002F65FA"/>
    <w:rsid w:val="002F67E8"/>
    <w:rsid w:val="002F6AE1"/>
    <w:rsid w:val="003004D6"/>
    <w:rsid w:val="00301553"/>
    <w:rsid w:val="00302E76"/>
    <w:rsid w:val="00303CB8"/>
    <w:rsid w:val="003040A1"/>
    <w:rsid w:val="003050A2"/>
    <w:rsid w:val="00306E31"/>
    <w:rsid w:val="0031008F"/>
    <w:rsid w:val="00310785"/>
    <w:rsid w:val="003109F9"/>
    <w:rsid w:val="00312EC0"/>
    <w:rsid w:val="00312F1A"/>
    <w:rsid w:val="00313864"/>
    <w:rsid w:val="00316EEE"/>
    <w:rsid w:val="00320986"/>
    <w:rsid w:val="00320B3E"/>
    <w:rsid w:val="00321ED4"/>
    <w:rsid w:val="0032268B"/>
    <w:rsid w:val="00322F39"/>
    <w:rsid w:val="003236EE"/>
    <w:rsid w:val="003239D5"/>
    <w:rsid w:val="00325297"/>
    <w:rsid w:val="003278CE"/>
    <w:rsid w:val="00327B24"/>
    <w:rsid w:val="00327FAA"/>
    <w:rsid w:val="00331DA3"/>
    <w:rsid w:val="003324C8"/>
    <w:rsid w:val="00332B4D"/>
    <w:rsid w:val="00333C9C"/>
    <w:rsid w:val="00334E58"/>
    <w:rsid w:val="00336FA9"/>
    <w:rsid w:val="00337738"/>
    <w:rsid w:val="00337B1B"/>
    <w:rsid w:val="0034017B"/>
    <w:rsid w:val="0034090E"/>
    <w:rsid w:val="00341000"/>
    <w:rsid w:val="00341512"/>
    <w:rsid w:val="003417BC"/>
    <w:rsid w:val="00342312"/>
    <w:rsid w:val="00343FAA"/>
    <w:rsid w:val="003448D9"/>
    <w:rsid w:val="00344C97"/>
    <w:rsid w:val="0034573D"/>
    <w:rsid w:val="0034648F"/>
    <w:rsid w:val="003469EC"/>
    <w:rsid w:val="00346A19"/>
    <w:rsid w:val="00347DF2"/>
    <w:rsid w:val="00350A18"/>
    <w:rsid w:val="0035400A"/>
    <w:rsid w:val="003558F5"/>
    <w:rsid w:val="00357D6C"/>
    <w:rsid w:val="00360C48"/>
    <w:rsid w:val="003612C0"/>
    <w:rsid w:val="00362F0C"/>
    <w:rsid w:val="00364763"/>
    <w:rsid w:val="00364C7B"/>
    <w:rsid w:val="0036558A"/>
    <w:rsid w:val="00366E65"/>
    <w:rsid w:val="00366EFB"/>
    <w:rsid w:val="00367A21"/>
    <w:rsid w:val="00370E2C"/>
    <w:rsid w:val="00371B35"/>
    <w:rsid w:val="003721CC"/>
    <w:rsid w:val="003722BB"/>
    <w:rsid w:val="003725D0"/>
    <w:rsid w:val="00373225"/>
    <w:rsid w:val="00373C16"/>
    <w:rsid w:val="0037419B"/>
    <w:rsid w:val="00377AFD"/>
    <w:rsid w:val="003802CD"/>
    <w:rsid w:val="00382D68"/>
    <w:rsid w:val="003832D8"/>
    <w:rsid w:val="0038366F"/>
    <w:rsid w:val="00383EF9"/>
    <w:rsid w:val="00384A4F"/>
    <w:rsid w:val="00384D94"/>
    <w:rsid w:val="00386840"/>
    <w:rsid w:val="003869AA"/>
    <w:rsid w:val="0038790F"/>
    <w:rsid w:val="00390382"/>
    <w:rsid w:val="00391963"/>
    <w:rsid w:val="00392388"/>
    <w:rsid w:val="00392467"/>
    <w:rsid w:val="00392B4B"/>
    <w:rsid w:val="0039323A"/>
    <w:rsid w:val="0039357D"/>
    <w:rsid w:val="00393F98"/>
    <w:rsid w:val="00394F6E"/>
    <w:rsid w:val="00394FFC"/>
    <w:rsid w:val="00395DAA"/>
    <w:rsid w:val="00396F75"/>
    <w:rsid w:val="00397162"/>
    <w:rsid w:val="003974DC"/>
    <w:rsid w:val="00397C3F"/>
    <w:rsid w:val="00397EAD"/>
    <w:rsid w:val="003A05C6"/>
    <w:rsid w:val="003A087F"/>
    <w:rsid w:val="003A18F0"/>
    <w:rsid w:val="003A193F"/>
    <w:rsid w:val="003A1C18"/>
    <w:rsid w:val="003A2489"/>
    <w:rsid w:val="003A2EF3"/>
    <w:rsid w:val="003A318B"/>
    <w:rsid w:val="003A5F70"/>
    <w:rsid w:val="003A6590"/>
    <w:rsid w:val="003A759B"/>
    <w:rsid w:val="003A7774"/>
    <w:rsid w:val="003B0019"/>
    <w:rsid w:val="003B092E"/>
    <w:rsid w:val="003B348E"/>
    <w:rsid w:val="003B4239"/>
    <w:rsid w:val="003B51C6"/>
    <w:rsid w:val="003B73F0"/>
    <w:rsid w:val="003B74E8"/>
    <w:rsid w:val="003B7B04"/>
    <w:rsid w:val="003C0501"/>
    <w:rsid w:val="003C08F7"/>
    <w:rsid w:val="003C2CE9"/>
    <w:rsid w:val="003C3C59"/>
    <w:rsid w:val="003C41A3"/>
    <w:rsid w:val="003C499E"/>
    <w:rsid w:val="003C52E8"/>
    <w:rsid w:val="003C6339"/>
    <w:rsid w:val="003C6466"/>
    <w:rsid w:val="003C6C1D"/>
    <w:rsid w:val="003C7A03"/>
    <w:rsid w:val="003D0747"/>
    <w:rsid w:val="003D0FD1"/>
    <w:rsid w:val="003D186E"/>
    <w:rsid w:val="003D19B3"/>
    <w:rsid w:val="003D3131"/>
    <w:rsid w:val="003D6475"/>
    <w:rsid w:val="003D74E9"/>
    <w:rsid w:val="003D7E4E"/>
    <w:rsid w:val="003E02F4"/>
    <w:rsid w:val="003E0B8D"/>
    <w:rsid w:val="003E21CC"/>
    <w:rsid w:val="003E37D5"/>
    <w:rsid w:val="003E4583"/>
    <w:rsid w:val="003E4CE9"/>
    <w:rsid w:val="003E60C3"/>
    <w:rsid w:val="003E73C5"/>
    <w:rsid w:val="003F071F"/>
    <w:rsid w:val="003F155C"/>
    <w:rsid w:val="003F2201"/>
    <w:rsid w:val="003F22B9"/>
    <w:rsid w:val="003F26BE"/>
    <w:rsid w:val="003F46F9"/>
    <w:rsid w:val="003F4D63"/>
    <w:rsid w:val="003F56F7"/>
    <w:rsid w:val="004011D5"/>
    <w:rsid w:val="004014BB"/>
    <w:rsid w:val="00402168"/>
    <w:rsid w:val="004021CA"/>
    <w:rsid w:val="004047FF"/>
    <w:rsid w:val="004076EF"/>
    <w:rsid w:val="00407FEF"/>
    <w:rsid w:val="0041060D"/>
    <w:rsid w:val="00410A8C"/>
    <w:rsid w:val="004111C9"/>
    <w:rsid w:val="00411AB9"/>
    <w:rsid w:val="00413E55"/>
    <w:rsid w:val="004147C8"/>
    <w:rsid w:val="00415A0E"/>
    <w:rsid w:val="0041691D"/>
    <w:rsid w:val="00416A7A"/>
    <w:rsid w:val="00416DD4"/>
    <w:rsid w:val="0042114C"/>
    <w:rsid w:val="004212D7"/>
    <w:rsid w:val="00422747"/>
    <w:rsid w:val="0042296D"/>
    <w:rsid w:val="00424618"/>
    <w:rsid w:val="0042486B"/>
    <w:rsid w:val="00424D62"/>
    <w:rsid w:val="0042503A"/>
    <w:rsid w:val="004251E3"/>
    <w:rsid w:val="004260FF"/>
    <w:rsid w:val="0042658E"/>
    <w:rsid w:val="004267C6"/>
    <w:rsid w:val="00431199"/>
    <w:rsid w:val="004312C8"/>
    <w:rsid w:val="004315C1"/>
    <w:rsid w:val="00433FCA"/>
    <w:rsid w:val="004372F0"/>
    <w:rsid w:val="004411EA"/>
    <w:rsid w:val="00441679"/>
    <w:rsid w:val="00441E98"/>
    <w:rsid w:val="00442B7D"/>
    <w:rsid w:val="00443DC0"/>
    <w:rsid w:val="00443DD2"/>
    <w:rsid w:val="00444859"/>
    <w:rsid w:val="004503C5"/>
    <w:rsid w:val="00451B1B"/>
    <w:rsid w:val="004529AA"/>
    <w:rsid w:val="00454454"/>
    <w:rsid w:val="0045446A"/>
    <w:rsid w:val="0045492E"/>
    <w:rsid w:val="00454A9D"/>
    <w:rsid w:val="004550B9"/>
    <w:rsid w:val="00455119"/>
    <w:rsid w:val="00455A30"/>
    <w:rsid w:val="00455F0A"/>
    <w:rsid w:val="00456F94"/>
    <w:rsid w:val="00457975"/>
    <w:rsid w:val="00457A8A"/>
    <w:rsid w:val="00460412"/>
    <w:rsid w:val="00460D54"/>
    <w:rsid w:val="00461E29"/>
    <w:rsid w:val="0046247C"/>
    <w:rsid w:val="00462CBB"/>
    <w:rsid w:val="00462CD7"/>
    <w:rsid w:val="0046344D"/>
    <w:rsid w:val="0046699B"/>
    <w:rsid w:val="00466BF2"/>
    <w:rsid w:val="00467397"/>
    <w:rsid w:val="004679D9"/>
    <w:rsid w:val="004701EA"/>
    <w:rsid w:val="0047063D"/>
    <w:rsid w:val="00470B49"/>
    <w:rsid w:val="00470C1E"/>
    <w:rsid w:val="00470F7C"/>
    <w:rsid w:val="0047183B"/>
    <w:rsid w:val="004718C4"/>
    <w:rsid w:val="00472061"/>
    <w:rsid w:val="0047223E"/>
    <w:rsid w:val="00473150"/>
    <w:rsid w:val="00474030"/>
    <w:rsid w:val="0047477C"/>
    <w:rsid w:val="00474CB0"/>
    <w:rsid w:val="004750FC"/>
    <w:rsid w:val="00476CF3"/>
    <w:rsid w:val="0047765D"/>
    <w:rsid w:val="00477E67"/>
    <w:rsid w:val="004835AD"/>
    <w:rsid w:val="00484873"/>
    <w:rsid w:val="004855BD"/>
    <w:rsid w:val="00487396"/>
    <w:rsid w:val="004877C4"/>
    <w:rsid w:val="004910B7"/>
    <w:rsid w:val="004921FC"/>
    <w:rsid w:val="004926FD"/>
    <w:rsid w:val="00493567"/>
    <w:rsid w:val="0049416C"/>
    <w:rsid w:val="00495547"/>
    <w:rsid w:val="00495A05"/>
    <w:rsid w:val="00495BB6"/>
    <w:rsid w:val="00496265"/>
    <w:rsid w:val="00496599"/>
    <w:rsid w:val="004966F5"/>
    <w:rsid w:val="0049760A"/>
    <w:rsid w:val="00497A3D"/>
    <w:rsid w:val="00497F07"/>
    <w:rsid w:val="004A1113"/>
    <w:rsid w:val="004A1576"/>
    <w:rsid w:val="004A15EC"/>
    <w:rsid w:val="004A45A7"/>
    <w:rsid w:val="004A633A"/>
    <w:rsid w:val="004B031C"/>
    <w:rsid w:val="004B0E28"/>
    <w:rsid w:val="004B16DC"/>
    <w:rsid w:val="004B1CE1"/>
    <w:rsid w:val="004B239D"/>
    <w:rsid w:val="004B3005"/>
    <w:rsid w:val="004B3118"/>
    <w:rsid w:val="004B351F"/>
    <w:rsid w:val="004B3B4D"/>
    <w:rsid w:val="004B465C"/>
    <w:rsid w:val="004B4BC8"/>
    <w:rsid w:val="004B4C61"/>
    <w:rsid w:val="004B5C80"/>
    <w:rsid w:val="004B7823"/>
    <w:rsid w:val="004B7895"/>
    <w:rsid w:val="004C15C1"/>
    <w:rsid w:val="004C184D"/>
    <w:rsid w:val="004C20D2"/>
    <w:rsid w:val="004C3384"/>
    <w:rsid w:val="004C3D66"/>
    <w:rsid w:val="004C539F"/>
    <w:rsid w:val="004C5831"/>
    <w:rsid w:val="004C5BBC"/>
    <w:rsid w:val="004C7300"/>
    <w:rsid w:val="004D0630"/>
    <w:rsid w:val="004D1E31"/>
    <w:rsid w:val="004D1E7A"/>
    <w:rsid w:val="004D2B24"/>
    <w:rsid w:val="004D2E76"/>
    <w:rsid w:val="004D3B30"/>
    <w:rsid w:val="004D4805"/>
    <w:rsid w:val="004D7490"/>
    <w:rsid w:val="004E01CC"/>
    <w:rsid w:val="004E09E4"/>
    <w:rsid w:val="004E1002"/>
    <w:rsid w:val="004E193A"/>
    <w:rsid w:val="004E1F80"/>
    <w:rsid w:val="004E2DF8"/>
    <w:rsid w:val="004E3322"/>
    <w:rsid w:val="004E38DC"/>
    <w:rsid w:val="004E3EDC"/>
    <w:rsid w:val="004E4A68"/>
    <w:rsid w:val="004E6144"/>
    <w:rsid w:val="004E6356"/>
    <w:rsid w:val="004E718D"/>
    <w:rsid w:val="004E7CC5"/>
    <w:rsid w:val="004F0C98"/>
    <w:rsid w:val="004F0DB0"/>
    <w:rsid w:val="004F14EF"/>
    <w:rsid w:val="004F1BA6"/>
    <w:rsid w:val="004F1C78"/>
    <w:rsid w:val="004F3BCE"/>
    <w:rsid w:val="004F502E"/>
    <w:rsid w:val="004F5882"/>
    <w:rsid w:val="004F5B82"/>
    <w:rsid w:val="004F5E51"/>
    <w:rsid w:val="004F627E"/>
    <w:rsid w:val="004F69F2"/>
    <w:rsid w:val="004F6CE2"/>
    <w:rsid w:val="004F6D1D"/>
    <w:rsid w:val="004F70D5"/>
    <w:rsid w:val="004F7759"/>
    <w:rsid w:val="004F79E4"/>
    <w:rsid w:val="00500012"/>
    <w:rsid w:val="00501AF8"/>
    <w:rsid w:val="00502561"/>
    <w:rsid w:val="005030FB"/>
    <w:rsid w:val="00504E95"/>
    <w:rsid w:val="00505343"/>
    <w:rsid w:val="00505AAC"/>
    <w:rsid w:val="00505B32"/>
    <w:rsid w:val="00505C37"/>
    <w:rsid w:val="00506A3C"/>
    <w:rsid w:val="00506C21"/>
    <w:rsid w:val="00507F74"/>
    <w:rsid w:val="00510789"/>
    <w:rsid w:val="00511129"/>
    <w:rsid w:val="005120DA"/>
    <w:rsid w:val="00512811"/>
    <w:rsid w:val="00512F12"/>
    <w:rsid w:val="00514634"/>
    <w:rsid w:val="00514678"/>
    <w:rsid w:val="005156DE"/>
    <w:rsid w:val="00515B17"/>
    <w:rsid w:val="00515CAF"/>
    <w:rsid w:val="005165D3"/>
    <w:rsid w:val="0051691B"/>
    <w:rsid w:val="0052020D"/>
    <w:rsid w:val="00520A3C"/>
    <w:rsid w:val="0052366C"/>
    <w:rsid w:val="005239F2"/>
    <w:rsid w:val="00523D0F"/>
    <w:rsid w:val="005244D8"/>
    <w:rsid w:val="00526974"/>
    <w:rsid w:val="00530055"/>
    <w:rsid w:val="00532249"/>
    <w:rsid w:val="0053288C"/>
    <w:rsid w:val="00532FB1"/>
    <w:rsid w:val="005330C8"/>
    <w:rsid w:val="0053349A"/>
    <w:rsid w:val="00533BAD"/>
    <w:rsid w:val="0053415F"/>
    <w:rsid w:val="00534BC0"/>
    <w:rsid w:val="00535E74"/>
    <w:rsid w:val="00536F38"/>
    <w:rsid w:val="0053700F"/>
    <w:rsid w:val="005405F8"/>
    <w:rsid w:val="005406EC"/>
    <w:rsid w:val="00540897"/>
    <w:rsid w:val="0054199F"/>
    <w:rsid w:val="00542939"/>
    <w:rsid w:val="0054362D"/>
    <w:rsid w:val="00544522"/>
    <w:rsid w:val="005453DF"/>
    <w:rsid w:val="0054663A"/>
    <w:rsid w:val="005475D4"/>
    <w:rsid w:val="00550C43"/>
    <w:rsid w:val="005519BC"/>
    <w:rsid w:val="0055218E"/>
    <w:rsid w:val="00552995"/>
    <w:rsid w:val="00552B8F"/>
    <w:rsid w:val="00552D21"/>
    <w:rsid w:val="00553F3D"/>
    <w:rsid w:val="00554EEC"/>
    <w:rsid w:val="00555531"/>
    <w:rsid w:val="005559B5"/>
    <w:rsid w:val="005564A8"/>
    <w:rsid w:val="00557F4B"/>
    <w:rsid w:val="00560637"/>
    <w:rsid w:val="005606F9"/>
    <w:rsid w:val="005623BA"/>
    <w:rsid w:val="00563377"/>
    <w:rsid w:val="00563909"/>
    <w:rsid w:val="00564C45"/>
    <w:rsid w:val="005650F5"/>
    <w:rsid w:val="00565EF5"/>
    <w:rsid w:val="0056632B"/>
    <w:rsid w:val="005679FF"/>
    <w:rsid w:val="005700D8"/>
    <w:rsid w:val="00572167"/>
    <w:rsid w:val="0057246B"/>
    <w:rsid w:val="005727E9"/>
    <w:rsid w:val="00572B9F"/>
    <w:rsid w:val="005733B2"/>
    <w:rsid w:val="00575798"/>
    <w:rsid w:val="00575F11"/>
    <w:rsid w:val="005761A0"/>
    <w:rsid w:val="00576328"/>
    <w:rsid w:val="0057696E"/>
    <w:rsid w:val="00577316"/>
    <w:rsid w:val="005773FA"/>
    <w:rsid w:val="00580DA2"/>
    <w:rsid w:val="00581A1E"/>
    <w:rsid w:val="00581A35"/>
    <w:rsid w:val="00582147"/>
    <w:rsid w:val="00582F96"/>
    <w:rsid w:val="00583346"/>
    <w:rsid w:val="005843C0"/>
    <w:rsid w:val="00586049"/>
    <w:rsid w:val="0058652C"/>
    <w:rsid w:val="00586F21"/>
    <w:rsid w:val="005870F5"/>
    <w:rsid w:val="00587600"/>
    <w:rsid w:val="0058776B"/>
    <w:rsid w:val="00587A68"/>
    <w:rsid w:val="00590644"/>
    <w:rsid w:val="00590E29"/>
    <w:rsid w:val="00591072"/>
    <w:rsid w:val="00591195"/>
    <w:rsid w:val="005915C3"/>
    <w:rsid w:val="0059298D"/>
    <w:rsid w:val="00592AA9"/>
    <w:rsid w:val="005938DC"/>
    <w:rsid w:val="005942C5"/>
    <w:rsid w:val="0059584C"/>
    <w:rsid w:val="00595B9F"/>
    <w:rsid w:val="00596CDE"/>
    <w:rsid w:val="005973C8"/>
    <w:rsid w:val="00597BBB"/>
    <w:rsid w:val="00597FFE"/>
    <w:rsid w:val="005A0575"/>
    <w:rsid w:val="005A17A9"/>
    <w:rsid w:val="005A22D5"/>
    <w:rsid w:val="005A261E"/>
    <w:rsid w:val="005A3153"/>
    <w:rsid w:val="005A36EF"/>
    <w:rsid w:val="005A3B22"/>
    <w:rsid w:val="005A468F"/>
    <w:rsid w:val="005A4AE9"/>
    <w:rsid w:val="005A5AB3"/>
    <w:rsid w:val="005A5D80"/>
    <w:rsid w:val="005A6D44"/>
    <w:rsid w:val="005A6F45"/>
    <w:rsid w:val="005A7DAB"/>
    <w:rsid w:val="005B0102"/>
    <w:rsid w:val="005B03E4"/>
    <w:rsid w:val="005B0D41"/>
    <w:rsid w:val="005B11CF"/>
    <w:rsid w:val="005B1CE4"/>
    <w:rsid w:val="005B280E"/>
    <w:rsid w:val="005B2B99"/>
    <w:rsid w:val="005B2C13"/>
    <w:rsid w:val="005B30E7"/>
    <w:rsid w:val="005B31A8"/>
    <w:rsid w:val="005B42AC"/>
    <w:rsid w:val="005B4A90"/>
    <w:rsid w:val="005B588E"/>
    <w:rsid w:val="005B589B"/>
    <w:rsid w:val="005B5BD8"/>
    <w:rsid w:val="005B732A"/>
    <w:rsid w:val="005B736E"/>
    <w:rsid w:val="005B78BF"/>
    <w:rsid w:val="005C08B4"/>
    <w:rsid w:val="005C11AD"/>
    <w:rsid w:val="005C1CF5"/>
    <w:rsid w:val="005C38BE"/>
    <w:rsid w:val="005C40F0"/>
    <w:rsid w:val="005C5357"/>
    <w:rsid w:val="005C7384"/>
    <w:rsid w:val="005C7813"/>
    <w:rsid w:val="005C7D07"/>
    <w:rsid w:val="005D0896"/>
    <w:rsid w:val="005D0D62"/>
    <w:rsid w:val="005D1C2C"/>
    <w:rsid w:val="005D2285"/>
    <w:rsid w:val="005D2743"/>
    <w:rsid w:val="005D2E20"/>
    <w:rsid w:val="005D3489"/>
    <w:rsid w:val="005D4803"/>
    <w:rsid w:val="005D5210"/>
    <w:rsid w:val="005D5322"/>
    <w:rsid w:val="005E0F15"/>
    <w:rsid w:val="005E1B0D"/>
    <w:rsid w:val="005E298E"/>
    <w:rsid w:val="005E3A69"/>
    <w:rsid w:val="005E3BDB"/>
    <w:rsid w:val="005E3E49"/>
    <w:rsid w:val="005E5535"/>
    <w:rsid w:val="005E5B96"/>
    <w:rsid w:val="005E7D32"/>
    <w:rsid w:val="005E7E5A"/>
    <w:rsid w:val="005F0444"/>
    <w:rsid w:val="005F0DCE"/>
    <w:rsid w:val="005F12EF"/>
    <w:rsid w:val="005F22C6"/>
    <w:rsid w:val="005F3878"/>
    <w:rsid w:val="005F3E57"/>
    <w:rsid w:val="005F5059"/>
    <w:rsid w:val="005F59C3"/>
    <w:rsid w:val="005F6AA5"/>
    <w:rsid w:val="005F6ECE"/>
    <w:rsid w:val="005F78C5"/>
    <w:rsid w:val="005F7B86"/>
    <w:rsid w:val="005F7ED4"/>
    <w:rsid w:val="00600C8B"/>
    <w:rsid w:val="00602CBE"/>
    <w:rsid w:val="0060333E"/>
    <w:rsid w:val="00603463"/>
    <w:rsid w:val="0060347F"/>
    <w:rsid w:val="006041AA"/>
    <w:rsid w:val="00604C59"/>
    <w:rsid w:val="00605ED2"/>
    <w:rsid w:val="00607001"/>
    <w:rsid w:val="0061089D"/>
    <w:rsid w:val="0061193C"/>
    <w:rsid w:val="00612259"/>
    <w:rsid w:val="00612FC6"/>
    <w:rsid w:val="0061398A"/>
    <w:rsid w:val="00613AC1"/>
    <w:rsid w:val="006142C9"/>
    <w:rsid w:val="0061471A"/>
    <w:rsid w:val="00614859"/>
    <w:rsid w:val="006153CA"/>
    <w:rsid w:val="00615D0D"/>
    <w:rsid w:val="00616CBC"/>
    <w:rsid w:val="00617037"/>
    <w:rsid w:val="00617303"/>
    <w:rsid w:val="00617985"/>
    <w:rsid w:val="00617A39"/>
    <w:rsid w:val="00620F9D"/>
    <w:rsid w:val="00621144"/>
    <w:rsid w:val="0062299A"/>
    <w:rsid w:val="00622CF2"/>
    <w:rsid w:val="00623D93"/>
    <w:rsid w:val="00623F5A"/>
    <w:rsid w:val="00624266"/>
    <w:rsid w:val="00624524"/>
    <w:rsid w:val="0062510F"/>
    <w:rsid w:val="0062604A"/>
    <w:rsid w:val="00626515"/>
    <w:rsid w:val="00630927"/>
    <w:rsid w:val="006319E4"/>
    <w:rsid w:val="006329E4"/>
    <w:rsid w:val="00634D68"/>
    <w:rsid w:val="0063696D"/>
    <w:rsid w:val="006376D6"/>
    <w:rsid w:val="006405AF"/>
    <w:rsid w:val="00640CFD"/>
    <w:rsid w:val="00642B10"/>
    <w:rsid w:val="00643471"/>
    <w:rsid w:val="0064359A"/>
    <w:rsid w:val="0064387E"/>
    <w:rsid w:val="006453B0"/>
    <w:rsid w:val="006455FE"/>
    <w:rsid w:val="00645A0F"/>
    <w:rsid w:val="00645FBE"/>
    <w:rsid w:val="00646732"/>
    <w:rsid w:val="00650237"/>
    <w:rsid w:val="006518E6"/>
    <w:rsid w:val="00653D0C"/>
    <w:rsid w:val="006550A0"/>
    <w:rsid w:val="0065584F"/>
    <w:rsid w:val="00657546"/>
    <w:rsid w:val="00661A51"/>
    <w:rsid w:val="00663152"/>
    <w:rsid w:val="00663AE5"/>
    <w:rsid w:val="00664601"/>
    <w:rsid w:val="00665417"/>
    <w:rsid w:val="00666684"/>
    <w:rsid w:val="006668E9"/>
    <w:rsid w:val="00670BE2"/>
    <w:rsid w:val="00672925"/>
    <w:rsid w:val="00672E2B"/>
    <w:rsid w:val="00672ECD"/>
    <w:rsid w:val="00672F26"/>
    <w:rsid w:val="00674D53"/>
    <w:rsid w:val="0067511E"/>
    <w:rsid w:val="00677F36"/>
    <w:rsid w:val="00677F44"/>
    <w:rsid w:val="00680BD9"/>
    <w:rsid w:val="006818FD"/>
    <w:rsid w:val="0068237A"/>
    <w:rsid w:val="00682F99"/>
    <w:rsid w:val="0068388C"/>
    <w:rsid w:val="0068429A"/>
    <w:rsid w:val="00684964"/>
    <w:rsid w:val="0068597C"/>
    <w:rsid w:val="00685F1B"/>
    <w:rsid w:val="00686F4C"/>
    <w:rsid w:val="00687215"/>
    <w:rsid w:val="00691077"/>
    <w:rsid w:val="00691207"/>
    <w:rsid w:val="00692CEE"/>
    <w:rsid w:val="00694503"/>
    <w:rsid w:val="006946F4"/>
    <w:rsid w:val="00695DD1"/>
    <w:rsid w:val="006960AC"/>
    <w:rsid w:val="00696AC3"/>
    <w:rsid w:val="00696F0E"/>
    <w:rsid w:val="006A0EAB"/>
    <w:rsid w:val="006A1978"/>
    <w:rsid w:val="006A1C19"/>
    <w:rsid w:val="006A2531"/>
    <w:rsid w:val="006A2EEA"/>
    <w:rsid w:val="006A3562"/>
    <w:rsid w:val="006A3604"/>
    <w:rsid w:val="006A3776"/>
    <w:rsid w:val="006A3922"/>
    <w:rsid w:val="006A4A6A"/>
    <w:rsid w:val="006A5ECF"/>
    <w:rsid w:val="006A5FFA"/>
    <w:rsid w:val="006A6E48"/>
    <w:rsid w:val="006A7C0B"/>
    <w:rsid w:val="006B0616"/>
    <w:rsid w:val="006B2F9B"/>
    <w:rsid w:val="006B3D93"/>
    <w:rsid w:val="006B3EE3"/>
    <w:rsid w:val="006B3F27"/>
    <w:rsid w:val="006B47C0"/>
    <w:rsid w:val="006B506D"/>
    <w:rsid w:val="006B5D90"/>
    <w:rsid w:val="006B72B2"/>
    <w:rsid w:val="006B750F"/>
    <w:rsid w:val="006B7622"/>
    <w:rsid w:val="006C0DF3"/>
    <w:rsid w:val="006C0E29"/>
    <w:rsid w:val="006C10E6"/>
    <w:rsid w:val="006C14BF"/>
    <w:rsid w:val="006C3236"/>
    <w:rsid w:val="006C3CC8"/>
    <w:rsid w:val="006C49DE"/>
    <w:rsid w:val="006C7D01"/>
    <w:rsid w:val="006C7F85"/>
    <w:rsid w:val="006D04A0"/>
    <w:rsid w:val="006D055C"/>
    <w:rsid w:val="006D0A6B"/>
    <w:rsid w:val="006D0D95"/>
    <w:rsid w:val="006D1307"/>
    <w:rsid w:val="006D27CD"/>
    <w:rsid w:val="006D2E1E"/>
    <w:rsid w:val="006D314F"/>
    <w:rsid w:val="006D3978"/>
    <w:rsid w:val="006D4767"/>
    <w:rsid w:val="006D4A9E"/>
    <w:rsid w:val="006D5793"/>
    <w:rsid w:val="006D6119"/>
    <w:rsid w:val="006D6C7F"/>
    <w:rsid w:val="006D746A"/>
    <w:rsid w:val="006D780F"/>
    <w:rsid w:val="006D7AA3"/>
    <w:rsid w:val="006D7E4D"/>
    <w:rsid w:val="006E17C8"/>
    <w:rsid w:val="006E187D"/>
    <w:rsid w:val="006E5F12"/>
    <w:rsid w:val="006E6D2C"/>
    <w:rsid w:val="006E7518"/>
    <w:rsid w:val="006F03EB"/>
    <w:rsid w:val="006F15B8"/>
    <w:rsid w:val="006F16B9"/>
    <w:rsid w:val="006F2C38"/>
    <w:rsid w:val="006F2CA0"/>
    <w:rsid w:val="006F416A"/>
    <w:rsid w:val="006F5451"/>
    <w:rsid w:val="006F55D2"/>
    <w:rsid w:val="006F5CA9"/>
    <w:rsid w:val="006F6957"/>
    <w:rsid w:val="006F69EE"/>
    <w:rsid w:val="006F720B"/>
    <w:rsid w:val="006F7508"/>
    <w:rsid w:val="006F789F"/>
    <w:rsid w:val="00700F68"/>
    <w:rsid w:val="00701B86"/>
    <w:rsid w:val="00701C9C"/>
    <w:rsid w:val="00702225"/>
    <w:rsid w:val="00702E92"/>
    <w:rsid w:val="007041CF"/>
    <w:rsid w:val="00704787"/>
    <w:rsid w:val="00707160"/>
    <w:rsid w:val="00711760"/>
    <w:rsid w:val="00712D76"/>
    <w:rsid w:val="00712EB7"/>
    <w:rsid w:val="0071373A"/>
    <w:rsid w:val="00714581"/>
    <w:rsid w:val="00714694"/>
    <w:rsid w:val="00714746"/>
    <w:rsid w:val="00714FA5"/>
    <w:rsid w:val="00715C29"/>
    <w:rsid w:val="00716E61"/>
    <w:rsid w:val="00717D97"/>
    <w:rsid w:val="00717E62"/>
    <w:rsid w:val="007206AC"/>
    <w:rsid w:val="00722207"/>
    <w:rsid w:val="007226E8"/>
    <w:rsid w:val="00723C08"/>
    <w:rsid w:val="007242F3"/>
    <w:rsid w:val="007268ED"/>
    <w:rsid w:val="00726A06"/>
    <w:rsid w:val="00726D94"/>
    <w:rsid w:val="0073021E"/>
    <w:rsid w:val="00731B01"/>
    <w:rsid w:val="00732942"/>
    <w:rsid w:val="00732A06"/>
    <w:rsid w:val="0073302E"/>
    <w:rsid w:val="00733219"/>
    <w:rsid w:val="0073449C"/>
    <w:rsid w:val="00735678"/>
    <w:rsid w:val="007376E1"/>
    <w:rsid w:val="007400FD"/>
    <w:rsid w:val="0074027E"/>
    <w:rsid w:val="00740336"/>
    <w:rsid w:val="007406B9"/>
    <w:rsid w:val="00740C00"/>
    <w:rsid w:val="00742498"/>
    <w:rsid w:val="00745473"/>
    <w:rsid w:val="00745491"/>
    <w:rsid w:val="007456EA"/>
    <w:rsid w:val="00745F0F"/>
    <w:rsid w:val="0074772E"/>
    <w:rsid w:val="00747884"/>
    <w:rsid w:val="00747ED2"/>
    <w:rsid w:val="00751268"/>
    <w:rsid w:val="007512BC"/>
    <w:rsid w:val="00751512"/>
    <w:rsid w:val="00751B12"/>
    <w:rsid w:val="00751F63"/>
    <w:rsid w:val="00752117"/>
    <w:rsid w:val="00754E0F"/>
    <w:rsid w:val="007552B5"/>
    <w:rsid w:val="0075542B"/>
    <w:rsid w:val="0075558B"/>
    <w:rsid w:val="00756C3C"/>
    <w:rsid w:val="00757202"/>
    <w:rsid w:val="00757A83"/>
    <w:rsid w:val="00757F9D"/>
    <w:rsid w:val="007602DC"/>
    <w:rsid w:val="0076342A"/>
    <w:rsid w:val="0076513A"/>
    <w:rsid w:val="00766A25"/>
    <w:rsid w:val="0076723F"/>
    <w:rsid w:val="0076772F"/>
    <w:rsid w:val="00767AA3"/>
    <w:rsid w:val="00767B84"/>
    <w:rsid w:val="007713C5"/>
    <w:rsid w:val="0077162C"/>
    <w:rsid w:val="00773750"/>
    <w:rsid w:val="00773DA1"/>
    <w:rsid w:val="00774096"/>
    <w:rsid w:val="00775659"/>
    <w:rsid w:val="00777C64"/>
    <w:rsid w:val="00780D95"/>
    <w:rsid w:val="007812B0"/>
    <w:rsid w:val="0078158F"/>
    <w:rsid w:val="00781FB5"/>
    <w:rsid w:val="00782728"/>
    <w:rsid w:val="00782A6A"/>
    <w:rsid w:val="00782FE9"/>
    <w:rsid w:val="00784F9B"/>
    <w:rsid w:val="007864B4"/>
    <w:rsid w:val="00786925"/>
    <w:rsid w:val="00791999"/>
    <w:rsid w:val="00791AAB"/>
    <w:rsid w:val="00791DBB"/>
    <w:rsid w:val="00791F39"/>
    <w:rsid w:val="0079252F"/>
    <w:rsid w:val="00792A1F"/>
    <w:rsid w:val="00794266"/>
    <w:rsid w:val="00796708"/>
    <w:rsid w:val="0079689B"/>
    <w:rsid w:val="00796940"/>
    <w:rsid w:val="00797372"/>
    <w:rsid w:val="0079740E"/>
    <w:rsid w:val="00797A4E"/>
    <w:rsid w:val="00797B74"/>
    <w:rsid w:val="00797CDD"/>
    <w:rsid w:val="00797D2D"/>
    <w:rsid w:val="007A00FD"/>
    <w:rsid w:val="007A0FB8"/>
    <w:rsid w:val="007A180F"/>
    <w:rsid w:val="007A2BD2"/>
    <w:rsid w:val="007A6EEE"/>
    <w:rsid w:val="007B0661"/>
    <w:rsid w:val="007B1871"/>
    <w:rsid w:val="007B19B0"/>
    <w:rsid w:val="007B31CF"/>
    <w:rsid w:val="007B70F6"/>
    <w:rsid w:val="007B72F6"/>
    <w:rsid w:val="007B7D55"/>
    <w:rsid w:val="007C0CBC"/>
    <w:rsid w:val="007C1157"/>
    <w:rsid w:val="007C26A0"/>
    <w:rsid w:val="007C2818"/>
    <w:rsid w:val="007C29D6"/>
    <w:rsid w:val="007C2FCD"/>
    <w:rsid w:val="007C30A6"/>
    <w:rsid w:val="007C48E1"/>
    <w:rsid w:val="007C4A2F"/>
    <w:rsid w:val="007C50A4"/>
    <w:rsid w:val="007C5B05"/>
    <w:rsid w:val="007C5D8B"/>
    <w:rsid w:val="007C5FCF"/>
    <w:rsid w:val="007C7523"/>
    <w:rsid w:val="007D07CA"/>
    <w:rsid w:val="007D0801"/>
    <w:rsid w:val="007D12FC"/>
    <w:rsid w:val="007D268B"/>
    <w:rsid w:val="007D295B"/>
    <w:rsid w:val="007D2C1E"/>
    <w:rsid w:val="007D36FA"/>
    <w:rsid w:val="007D6448"/>
    <w:rsid w:val="007D7155"/>
    <w:rsid w:val="007D7929"/>
    <w:rsid w:val="007D7DA4"/>
    <w:rsid w:val="007E03B9"/>
    <w:rsid w:val="007E0767"/>
    <w:rsid w:val="007E151A"/>
    <w:rsid w:val="007E2588"/>
    <w:rsid w:val="007E2A26"/>
    <w:rsid w:val="007E43BC"/>
    <w:rsid w:val="007E5631"/>
    <w:rsid w:val="007E56A0"/>
    <w:rsid w:val="007E58A1"/>
    <w:rsid w:val="007E7520"/>
    <w:rsid w:val="007F10F1"/>
    <w:rsid w:val="007F1A9E"/>
    <w:rsid w:val="007F1B2B"/>
    <w:rsid w:val="007F24B7"/>
    <w:rsid w:val="007F5CBB"/>
    <w:rsid w:val="007F60B0"/>
    <w:rsid w:val="007F61AC"/>
    <w:rsid w:val="007F7454"/>
    <w:rsid w:val="007F756A"/>
    <w:rsid w:val="008009AD"/>
    <w:rsid w:val="00800A0B"/>
    <w:rsid w:val="008011DD"/>
    <w:rsid w:val="008019B1"/>
    <w:rsid w:val="00801D9B"/>
    <w:rsid w:val="00802252"/>
    <w:rsid w:val="00802963"/>
    <w:rsid w:val="00803973"/>
    <w:rsid w:val="00803B90"/>
    <w:rsid w:val="0080755E"/>
    <w:rsid w:val="00807E60"/>
    <w:rsid w:val="0081014E"/>
    <w:rsid w:val="00811444"/>
    <w:rsid w:val="00811F74"/>
    <w:rsid w:val="0081248B"/>
    <w:rsid w:val="00812611"/>
    <w:rsid w:val="00812C5F"/>
    <w:rsid w:val="00812E6A"/>
    <w:rsid w:val="00813269"/>
    <w:rsid w:val="00813AFF"/>
    <w:rsid w:val="0081466F"/>
    <w:rsid w:val="00814C42"/>
    <w:rsid w:val="00815FE4"/>
    <w:rsid w:val="008168AA"/>
    <w:rsid w:val="0081767A"/>
    <w:rsid w:val="00817CA7"/>
    <w:rsid w:val="00820137"/>
    <w:rsid w:val="00820A05"/>
    <w:rsid w:val="00821C45"/>
    <w:rsid w:val="008227E4"/>
    <w:rsid w:val="008242FF"/>
    <w:rsid w:val="00825935"/>
    <w:rsid w:val="00825D03"/>
    <w:rsid w:val="00827500"/>
    <w:rsid w:val="008275BB"/>
    <w:rsid w:val="00830050"/>
    <w:rsid w:val="00830512"/>
    <w:rsid w:val="00830F51"/>
    <w:rsid w:val="00832910"/>
    <w:rsid w:val="00833CBB"/>
    <w:rsid w:val="00834DF9"/>
    <w:rsid w:val="0083529A"/>
    <w:rsid w:val="00835304"/>
    <w:rsid w:val="0083638C"/>
    <w:rsid w:val="00836873"/>
    <w:rsid w:val="00836FC0"/>
    <w:rsid w:val="0083700A"/>
    <w:rsid w:val="00837183"/>
    <w:rsid w:val="008377FD"/>
    <w:rsid w:val="0084137E"/>
    <w:rsid w:val="00841E31"/>
    <w:rsid w:val="00843A3E"/>
    <w:rsid w:val="00844F77"/>
    <w:rsid w:val="00845D77"/>
    <w:rsid w:val="00846462"/>
    <w:rsid w:val="00846B52"/>
    <w:rsid w:val="008475F6"/>
    <w:rsid w:val="00850D7A"/>
    <w:rsid w:val="008514D0"/>
    <w:rsid w:val="008527BE"/>
    <w:rsid w:val="008536B2"/>
    <w:rsid w:val="00855609"/>
    <w:rsid w:val="00855E4C"/>
    <w:rsid w:val="00855EA9"/>
    <w:rsid w:val="00856760"/>
    <w:rsid w:val="00856EC2"/>
    <w:rsid w:val="00857C5B"/>
    <w:rsid w:val="00861852"/>
    <w:rsid w:val="00861E8C"/>
    <w:rsid w:val="00863CEC"/>
    <w:rsid w:val="0086461C"/>
    <w:rsid w:val="00865725"/>
    <w:rsid w:val="0086710B"/>
    <w:rsid w:val="00872204"/>
    <w:rsid w:val="008726FE"/>
    <w:rsid w:val="008739AA"/>
    <w:rsid w:val="00873A71"/>
    <w:rsid w:val="008753B1"/>
    <w:rsid w:val="008757A1"/>
    <w:rsid w:val="008765A9"/>
    <w:rsid w:val="008767F8"/>
    <w:rsid w:val="00876F78"/>
    <w:rsid w:val="00881446"/>
    <w:rsid w:val="0088167D"/>
    <w:rsid w:val="00881F43"/>
    <w:rsid w:val="00882EA7"/>
    <w:rsid w:val="008841D3"/>
    <w:rsid w:val="00884964"/>
    <w:rsid w:val="008851CC"/>
    <w:rsid w:val="00885D44"/>
    <w:rsid w:val="00885D93"/>
    <w:rsid w:val="008905B6"/>
    <w:rsid w:val="008915DF"/>
    <w:rsid w:val="0089194B"/>
    <w:rsid w:val="0089251E"/>
    <w:rsid w:val="0089350B"/>
    <w:rsid w:val="00893CBC"/>
    <w:rsid w:val="0089671A"/>
    <w:rsid w:val="008974E0"/>
    <w:rsid w:val="008A0E43"/>
    <w:rsid w:val="008A1C9B"/>
    <w:rsid w:val="008A22E5"/>
    <w:rsid w:val="008A395F"/>
    <w:rsid w:val="008A5921"/>
    <w:rsid w:val="008A74E2"/>
    <w:rsid w:val="008B07E4"/>
    <w:rsid w:val="008B19A1"/>
    <w:rsid w:val="008B1AC9"/>
    <w:rsid w:val="008B2683"/>
    <w:rsid w:val="008B3084"/>
    <w:rsid w:val="008B3588"/>
    <w:rsid w:val="008B3A2C"/>
    <w:rsid w:val="008B3D15"/>
    <w:rsid w:val="008B4F48"/>
    <w:rsid w:val="008B64E8"/>
    <w:rsid w:val="008B6AE7"/>
    <w:rsid w:val="008B7BEE"/>
    <w:rsid w:val="008C04E8"/>
    <w:rsid w:val="008C04FA"/>
    <w:rsid w:val="008C2A88"/>
    <w:rsid w:val="008C30BB"/>
    <w:rsid w:val="008C42CD"/>
    <w:rsid w:val="008C4B26"/>
    <w:rsid w:val="008C588D"/>
    <w:rsid w:val="008C5DC2"/>
    <w:rsid w:val="008C66F6"/>
    <w:rsid w:val="008C6A02"/>
    <w:rsid w:val="008C7B4E"/>
    <w:rsid w:val="008D0C30"/>
    <w:rsid w:val="008D2339"/>
    <w:rsid w:val="008D2948"/>
    <w:rsid w:val="008D2BA7"/>
    <w:rsid w:val="008D3B07"/>
    <w:rsid w:val="008D3B5E"/>
    <w:rsid w:val="008D3FEF"/>
    <w:rsid w:val="008D5273"/>
    <w:rsid w:val="008D5DE9"/>
    <w:rsid w:val="008D72F9"/>
    <w:rsid w:val="008D7B10"/>
    <w:rsid w:val="008E0F79"/>
    <w:rsid w:val="008E2B47"/>
    <w:rsid w:val="008E3245"/>
    <w:rsid w:val="008E3890"/>
    <w:rsid w:val="008E3C46"/>
    <w:rsid w:val="008E4C3D"/>
    <w:rsid w:val="008E4DB8"/>
    <w:rsid w:val="008E52FE"/>
    <w:rsid w:val="008E5B3F"/>
    <w:rsid w:val="008E6378"/>
    <w:rsid w:val="008E69FB"/>
    <w:rsid w:val="008F0209"/>
    <w:rsid w:val="008F4EB0"/>
    <w:rsid w:val="008F5153"/>
    <w:rsid w:val="008F5221"/>
    <w:rsid w:val="008F77EA"/>
    <w:rsid w:val="00900CC2"/>
    <w:rsid w:val="00901D76"/>
    <w:rsid w:val="00902A2E"/>
    <w:rsid w:val="00902A5B"/>
    <w:rsid w:val="00903C99"/>
    <w:rsid w:val="00905661"/>
    <w:rsid w:val="0090688E"/>
    <w:rsid w:val="0090700E"/>
    <w:rsid w:val="00907EA0"/>
    <w:rsid w:val="00910189"/>
    <w:rsid w:val="009104BA"/>
    <w:rsid w:val="0091120F"/>
    <w:rsid w:val="009117B0"/>
    <w:rsid w:val="00912822"/>
    <w:rsid w:val="0091283E"/>
    <w:rsid w:val="009135E9"/>
    <w:rsid w:val="00913A03"/>
    <w:rsid w:val="00914786"/>
    <w:rsid w:val="00914BF7"/>
    <w:rsid w:val="00916566"/>
    <w:rsid w:val="0091700C"/>
    <w:rsid w:val="0091709D"/>
    <w:rsid w:val="009216DB"/>
    <w:rsid w:val="00921D6D"/>
    <w:rsid w:val="00922F5D"/>
    <w:rsid w:val="009234DB"/>
    <w:rsid w:val="009245E4"/>
    <w:rsid w:val="00924EEC"/>
    <w:rsid w:val="009252F7"/>
    <w:rsid w:val="009258EE"/>
    <w:rsid w:val="00925BDE"/>
    <w:rsid w:val="009266A6"/>
    <w:rsid w:val="00926CCF"/>
    <w:rsid w:val="009304BD"/>
    <w:rsid w:val="00931BB8"/>
    <w:rsid w:val="009330DA"/>
    <w:rsid w:val="009338EE"/>
    <w:rsid w:val="00933E0C"/>
    <w:rsid w:val="009342A9"/>
    <w:rsid w:val="00934D63"/>
    <w:rsid w:val="00935C93"/>
    <w:rsid w:val="00936D0B"/>
    <w:rsid w:val="009379D7"/>
    <w:rsid w:val="00937BEE"/>
    <w:rsid w:val="0094162E"/>
    <w:rsid w:val="009428DA"/>
    <w:rsid w:val="00942A29"/>
    <w:rsid w:val="00942EB3"/>
    <w:rsid w:val="00942FD8"/>
    <w:rsid w:val="0094319C"/>
    <w:rsid w:val="0094325A"/>
    <w:rsid w:val="00943364"/>
    <w:rsid w:val="0094371A"/>
    <w:rsid w:val="0094476F"/>
    <w:rsid w:val="009450F6"/>
    <w:rsid w:val="00945F02"/>
    <w:rsid w:val="00946BAB"/>
    <w:rsid w:val="00947772"/>
    <w:rsid w:val="0095078D"/>
    <w:rsid w:val="00950BEA"/>
    <w:rsid w:val="00952428"/>
    <w:rsid w:val="00952767"/>
    <w:rsid w:val="009534CE"/>
    <w:rsid w:val="00953870"/>
    <w:rsid w:val="0095469B"/>
    <w:rsid w:val="00954F0B"/>
    <w:rsid w:val="00960212"/>
    <w:rsid w:val="0096034E"/>
    <w:rsid w:val="00960831"/>
    <w:rsid w:val="009626AC"/>
    <w:rsid w:val="00962CFC"/>
    <w:rsid w:val="00963C2A"/>
    <w:rsid w:val="00963CDA"/>
    <w:rsid w:val="00966022"/>
    <w:rsid w:val="00966ABE"/>
    <w:rsid w:val="0096759D"/>
    <w:rsid w:val="00971170"/>
    <w:rsid w:val="009711C5"/>
    <w:rsid w:val="0097191C"/>
    <w:rsid w:val="0097228C"/>
    <w:rsid w:val="009723E2"/>
    <w:rsid w:val="00974FF3"/>
    <w:rsid w:val="009755F2"/>
    <w:rsid w:val="00975B3F"/>
    <w:rsid w:val="00975F62"/>
    <w:rsid w:val="00976F4B"/>
    <w:rsid w:val="00977A3A"/>
    <w:rsid w:val="00980077"/>
    <w:rsid w:val="009801F8"/>
    <w:rsid w:val="00980D20"/>
    <w:rsid w:val="009821E5"/>
    <w:rsid w:val="00983ED6"/>
    <w:rsid w:val="009846EB"/>
    <w:rsid w:val="0098498F"/>
    <w:rsid w:val="00984A35"/>
    <w:rsid w:val="0098732D"/>
    <w:rsid w:val="00987DE8"/>
    <w:rsid w:val="009916B3"/>
    <w:rsid w:val="00991D23"/>
    <w:rsid w:val="00994E07"/>
    <w:rsid w:val="00996C62"/>
    <w:rsid w:val="00997AE8"/>
    <w:rsid w:val="00997B5F"/>
    <w:rsid w:val="009A06E1"/>
    <w:rsid w:val="009A0B4E"/>
    <w:rsid w:val="009A23FC"/>
    <w:rsid w:val="009A273A"/>
    <w:rsid w:val="009A2761"/>
    <w:rsid w:val="009A4A3B"/>
    <w:rsid w:val="009A5082"/>
    <w:rsid w:val="009A648B"/>
    <w:rsid w:val="009A77AC"/>
    <w:rsid w:val="009B373B"/>
    <w:rsid w:val="009B3A24"/>
    <w:rsid w:val="009B445A"/>
    <w:rsid w:val="009B5892"/>
    <w:rsid w:val="009B5A38"/>
    <w:rsid w:val="009B60B7"/>
    <w:rsid w:val="009C1B86"/>
    <w:rsid w:val="009C21BE"/>
    <w:rsid w:val="009C3C1F"/>
    <w:rsid w:val="009C4A43"/>
    <w:rsid w:val="009C539B"/>
    <w:rsid w:val="009C758A"/>
    <w:rsid w:val="009D0A52"/>
    <w:rsid w:val="009D1666"/>
    <w:rsid w:val="009D17DC"/>
    <w:rsid w:val="009D451E"/>
    <w:rsid w:val="009D5680"/>
    <w:rsid w:val="009D6338"/>
    <w:rsid w:val="009E01C9"/>
    <w:rsid w:val="009E01D4"/>
    <w:rsid w:val="009E09FF"/>
    <w:rsid w:val="009E141F"/>
    <w:rsid w:val="009E2304"/>
    <w:rsid w:val="009E2E7F"/>
    <w:rsid w:val="009E3F9B"/>
    <w:rsid w:val="009E427C"/>
    <w:rsid w:val="009E7B83"/>
    <w:rsid w:val="009F0005"/>
    <w:rsid w:val="009F0188"/>
    <w:rsid w:val="009F0780"/>
    <w:rsid w:val="009F08A1"/>
    <w:rsid w:val="009F0E08"/>
    <w:rsid w:val="009F1337"/>
    <w:rsid w:val="009F227D"/>
    <w:rsid w:val="009F2755"/>
    <w:rsid w:val="009F2BB9"/>
    <w:rsid w:val="009F2F5C"/>
    <w:rsid w:val="009F4C73"/>
    <w:rsid w:val="009F575C"/>
    <w:rsid w:val="009F731B"/>
    <w:rsid w:val="009F73DC"/>
    <w:rsid w:val="00A00888"/>
    <w:rsid w:val="00A00CBB"/>
    <w:rsid w:val="00A02817"/>
    <w:rsid w:val="00A030CB"/>
    <w:rsid w:val="00A032DF"/>
    <w:rsid w:val="00A04930"/>
    <w:rsid w:val="00A04D47"/>
    <w:rsid w:val="00A063BE"/>
    <w:rsid w:val="00A0645A"/>
    <w:rsid w:val="00A07625"/>
    <w:rsid w:val="00A07CBF"/>
    <w:rsid w:val="00A10D84"/>
    <w:rsid w:val="00A11CB0"/>
    <w:rsid w:val="00A12FDD"/>
    <w:rsid w:val="00A143C7"/>
    <w:rsid w:val="00A1497C"/>
    <w:rsid w:val="00A1593D"/>
    <w:rsid w:val="00A16FD5"/>
    <w:rsid w:val="00A1721D"/>
    <w:rsid w:val="00A1785C"/>
    <w:rsid w:val="00A17DF7"/>
    <w:rsid w:val="00A20573"/>
    <w:rsid w:val="00A20687"/>
    <w:rsid w:val="00A21760"/>
    <w:rsid w:val="00A2263C"/>
    <w:rsid w:val="00A2360B"/>
    <w:rsid w:val="00A24CE6"/>
    <w:rsid w:val="00A24E7A"/>
    <w:rsid w:val="00A2742B"/>
    <w:rsid w:val="00A30178"/>
    <w:rsid w:val="00A30619"/>
    <w:rsid w:val="00A30BB2"/>
    <w:rsid w:val="00A32182"/>
    <w:rsid w:val="00A3269A"/>
    <w:rsid w:val="00A33692"/>
    <w:rsid w:val="00A34FCC"/>
    <w:rsid w:val="00A3590B"/>
    <w:rsid w:val="00A36BF8"/>
    <w:rsid w:val="00A3752F"/>
    <w:rsid w:val="00A40B21"/>
    <w:rsid w:val="00A427EC"/>
    <w:rsid w:val="00A42AAA"/>
    <w:rsid w:val="00A445A9"/>
    <w:rsid w:val="00A458F2"/>
    <w:rsid w:val="00A459B1"/>
    <w:rsid w:val="00A46BD5"/>
    <w:rsid w:val="00A5033A"/>
    <w:rsid w:val="00A5099D"/>
    <w:rsid w:val="00A525EC"/>
    <w:rsid w:val="00A532A8"/>
    <w:rsid w:val="00A542B6"/>
    <w:rsid w:val="00A55720"/>
    <w:rsid w:val="00A56268"/>
    <w:rsid w:val="00A56438"/>
    <w:rsid w:val="00A56B96"/>
    <w:rsid w:val="00A5764B"/>
    <w:rsid w:val="00A6143D"/>
    <w:rsid w:val="00A6152C"/>
    <w:rsid w:val="00A63088"/>
    <w:rsid w:val="00A636E5"/>
    <w:rsid w:val="00A63D5E"/>
    <w:rsid w:val="00A64E37"/>
    <w:rsid w:val="00A64FBC"/>
    <w:rsid w:val="00A64FFF"/>
    <w:rsid w:val="00A66FAB"/>
    <w:rsid w:val="00A70464"/>
    <w:rsid w:val="00A70D06"/>
    <w:rsid w:val="00A70F7B"/>
    <w:rsid w:val="00A7216C"/>
    <w:rsid w:val="00A730A3"/>
    <w:rsid w:val="00A731DA"/>
    <w:rsid w:val="00A734B3"/>
    <w:rsid w:val="00A744EC"/>
    <w:rsid w:val="00A75DD9"/>
    <w:rsid w:val="00A76F6F"/>
    <w:rsid w:val="00A7733A"/>
    <w:rsid w:val="00A77D9B"/>
    <w:rsid w:val="00A80268"/>
    <w:rsid w:val="00A802C2"/>
    <w:rsid w:val="00A803C6"/>
    <w:rsid w:val="00A80AC1"/>
    <w:rsid w:val="00A81518"/>
    <w:rsid w:val="00A82099"/>
    <w:rsid w:val="00A82F14"/>
    <w:rsid w:val="00A84FF4"/>
    <w:rsid w:val="00A855BC"/>
    <w:rsid w:val="00A8562F"/>
    <w:rsid w:val="00A86E4C"/>
    <w:rsid w:val="00A87EE1"/>
    <w:rsid w:val="00A91395"/>
    <w:rsid w:val="00A914F8"/>
    <w:rsid w:val="00A91618"/>
    <w:rsid w:val="00A926B1"/>
    <w:rsid w:val="00A93420"/>
    <w:rsid w:val="00A946DE"/>
    <w:rsid w:val="00A948C2"/>
    <w:rsid w:val="00A95547"/>
    <w:rsid w:val="00A9677E"/>
    <w:rsid w:val="00A96984"/>
    <w:rsid w:val="00A973A8"/>
    <w:rsid w:val="00A97C7A"/>
    <w:rsid w:val="00AA12CD"/>
    <w:rsid w:val="00AA1512"/>
    <w:rsid w:val="00AA1E1A"/>
    <w:rsid w:val="00AA22DF"/>
    <w:rsid w:val="00AA2EFE"/>
    <w:rsid w:val="00AA3CC3"/>
    <w:rsid w:val="00AA4848"/>
    <w:rsid w:val="00AA5A08"/>
    <w:rsid w:val="00AA6FF3"/>
    <w:rsid w:val="00AA7E01"/>
    <w:rsid w:val="00AB0CBF"/>
    <w:rsid w:val="00AB1CD5"/>
    <w:rsid w:val="00AB1F42"/>
    <w:rsid w:val="00AB2EB7"/>
    <w:rsid w:val="00AB37ED"/>
    <w:rsid w:val="00AB37F5"/>
    <w:rsid w:val="00AB5C76"/>
    <w:rsid w:val="00AB751C"/>
    <w:rsid w:val="00AB7C14"/>
    <w:rsid w:val="00AC03F9"/>
    <w:rsid w:val="00AC06B6"/>
    <w:rsid w:val="00AC0E3C"/>
    <w:rsid w:val="00AC1C69"/>
    <w:rsid w:val="00AC39CC"/>
    <w:rsid w:val="00AC427A"/>
    <w:rsid w:val="00AC47E2"/>
    <w:rsid w:val="00AC5A65"/>
    <w:rsid w:val="00AC5DF2"/>
    <w:rsid w:val="00AC6108"/>
    <w:rsid w:val="00AC7D5F"/>
    <w:rsid w:val="00AD0DB0"/>
    <w:rsid w:val="00AD4F2E"/>
    <w:rsid w:val="00AD54F2"/>
    <w:rsid w:val="00AD568F"/>
    <w:rsid w:val="00AD56CB"/>
    <w:rsid w:val="00AD58A2"/>
    <w:rsid w:val="00AD5F5A"/>
    <w:rsid w:val="00AD716E"/>
    <w:rsid w:val="00AD7BFA"/>
    <w:rsid w:val="00AE0C95"/>
    <w:rsid w:val="00AE1B7F"/>
    <w:rsid w:val="00AE20C2"/>
    <w:rsid w:val="00AE2370"/>
    <w:rsid w:val="00AE23C7"/>
    <w:rsid w:val="00AE29A1"/>
    <w:rsid w:val="00AE2B25"/>
    <w:rsid w:val="00AE3514"/>
    <w:rsid w:val="00AE35FA"/>
    <w:rsid w:val="00AE48D2"/>
    <w:rsid w:val="00AE5630"/>
    <w:rsid w:val="00AE6FFD"/>
    <w:rsid w:val="00AE77FF"/>
    <w:rsid w:val="00AF1440"/>
    <w:rsid w:val="00AF1B9E"/>
    <w:rsid w:val="00AF2040"/>
    <w:rsid w:val="00AF2FD1"/>
    <w:rsid w:val="00AF3B29"/>
    <w:rsid w:val="00AF569B"/>
    <w:rsid w:val="00AF60FC"/>
    <w:rsid w:val="00AF662B"/>
    <w:rsid w:val="00B01C35"/>
    <w:rsid w:val="00B02458"/>
    <w:rsid w:val="00B0261E"/>
    <w:rsid w:val="00B02790"/>
    <w:rsid w:val="00B02A81"/>
    <w:rsid w:val="00B03014"/>
    <w:rsid w:val="00B04905"/>
    <w:rsid w:val="00B04D50"/>
    <w:rsid w:val="00B05FC6"/>
    <w:rsid w:val="00B06B5C"/>
    <w:rsid w:val="00B07498"/>
    <w:rsid w:val="00B07FA9"/>
    <w:rsid w:val="00B10620"/>
    <w:rsid w:val="00B125A8"/>
    <w:rsid w:val="00B13538"/>
    <w:rsid w:val="00B13CAA"/>
    <w:rsid w:val="00B1411F"/>
    <w:rsid w:val="00B14EAA"/>
    <w:rsid w:val="00B14EAB"/>
    <w:rsid w:val="00B15B6A"/>
    <w:rsid w:val="00B167AA"/>
    <w:rsid w:val="00B16F70"/>
    <w:rsid w:val="00B173B2"/>
    <w:rsid w:val="00B17662"/>
    <w:rsid w:val="00B17D0C"/>
    <w:rsid w:val="00B200D1"/>
    <w:rsid w:val="00B20D09"/>
    <w:rsid w:val="00B211C7"/>
    <w:rsid w:val="00B2182A"/>
    <w:rsid w:val="00B2208E"/>
    <w:rsid w:val="00B259A5"/>
    <w:rsid w:val="00B25E61"/>
    <w:rsid w:val="00B27DA7"/>
    <w:rsid w:val="00B301B4"/>
    <w:rsid w:val="00B31C14"/>
    <w:rsid w:val="00B32290"/>
    <w:rsid w:val="00B33AC7"/>
    <w:rsid w:val="00B35692"/>
    <w:rsid w:val="00B35ABD"/>
    <w:rsid w:val="00B35CAE"/>
    <w:rsid w:val="00B405A5"/>
    <w:rsid w:val="00B40BC1"/>
    <w:rsid w:val="00B40F38"/>
    <w:rsid w:val="00B41256"/>
    <w:rsid w:val="00B41C24"/>
    <w:rsid w:val="00B4221F"/>
    <w:rsid w:val="00B42964"/>
    <w:rsid w:val="00B42E85"/>
    <w:rsid w:val="00B45277"/>
    <w:rsid w:val="00B46F04"/>
    <w:rsid w:val="00B46F1E"/>
    <w:rsid w:val="00B470E0"/>
    <w:rsid w:val="00B47921"/>
    <w:rsid w:val="00B50C04"/>
    <w:rsid w:val="00B50DBD"/>
    <w:rsid w:val="00B522A8"/>
    <w:rsid w:val="00B52392"/>
    <w:rsid w:val="00B52799"/>
    <w:rsid w:val="00B52F1B"/>
    <w:rsid w:val="00B531DC"/>
    <w:rsid w:val="00B55C62"/>
    <w:rsid w:val="00B5616E"/>
    <w:rsid w:val="00B566F1"/>
    <w:rsid w:val="00B57517"/>
    <w:rsid w:val="00B60FD9"/>
    <w:rsid w:val="00B61976"/>
    <w:rsid w:val="00B61A6F"/>
    <w:rsid w:val="00B65A39"/>
    <w:rsid w:val="00B66178"/>
    <w:rsid w:val="00B7016B"/>
    <w:rsid w:val="00B70C94"/>
    <w:rsid w:val="00B71073"/>
    <w:rsid w:val="00B71206"/>
    <w:rsid w:val="00B729A0"/>
    <w:rsid w:val="00B75847"/>
    <w:rsid w:val="00B75AF9"/>
    <w:rsid w:val="00B768B3"/>
    <w:rsid w:val="00B76950"/>
    <w:rsid w:val="00B7770E"/>
    <w:rsid w:val="00B80ADE"/>
    <w:rsid w:val="00B80BB5"/>
    <w:rsid w:val="00B81557"/>
    <w:rsid w:val="00B81953"/>
    <w:rsid w:val="00B81B9A"/>
    <w:rsid w:val="00B82A1D"/>
    <w:rsid w:val="00B82DBE"/>
    <w:rsid w:val="00B8314A"/>
    <w:rsid w:val="00B83F49"/>
    <w:rsid w:val="00B8496F"/>
    <w:rsid w:val="00B8635D"/>
    <w:rsid w:val="00B86528"/>
    <w:rsid w:val="00B86DCD"/>
    <w:rsid w:val="00B907A3"/>
    <w:rsid w:val="00B90C29"/>
    <w:rsid w:val="00B91180"/>
    <w:rsid w:val="00B92AB2"/>
    <w:rsid w:val="00B936D9"/>
    <w:rsid w:val="00B93D3D"/>
    <w:rsid w:val="00B94662"/>
    <w:rsid w:val="00B9557A"/>
    <w:rsid w:val="00B95E08"/>
    <w:rsid w:val="00B96EE4"/>
    <w:rsid w:val="00B96F02"/>
    <w:rsid w:val="00BA1BEB"/>
    <w:rsid w:val="00BA274C"/>
    <w:rsid w:val="00BA2B56"/>
    <w:rsid w:val="00BA2BFF"/>
    <w:rsid w:val="00BA2CDA"/>
    <w:rsid w:val="00BA346F"/>
    <w:rsid w:val="00BA3EAB"/>
    <w:rsid w:val="00BA41BF"/>
    <w:rsid w:val="00BA41D7"/>
    <w:rsid w:val="00BA4212"/>
    <w:rsid w:val="00BA48AF"/>
    <w:rsid w:val="00BA4D48"/>
    <w:rsid w:val="00BA6D68"/>
    <w:rsid w:val="00BB1EA3"/>
    <w:rsid w:val="00BB2343"/>
    <w:rsid w:val="00BB2791"/>
    <w:rsid w:val="00BB3473"/>
    <w:rsid w:val="00BB4245"/>
    <w:rsid w:val="00BB73B9"/>
    <w:rsid w:val="00BB7611"/>
    <w:rsid w:val="00BC11E9"/>
    <w:rsid w:val="00BC1F0D"/>
    <w:rsid w:val="00BC241A"/>
    <w:rsid w:val="00BC336E"/>
    <w:rsid w:val="00BC4069"/>
    <w:rsid w:val="00BC5E30"/>
    <w:rsid w:val="00BC7AE7"/>
    <w:rsid w:val="00BD0264"/>
    <w:rsid w:val="00BD042E"/>
    <w:rsid w:val="00BD13A7"/>
    <w:rsid w:val="00BD16F1"/>
    <w:rsid w:val="00BD1FD4"/>
    <w:rsid w:val="00BD2164"/>
    <w:rsid w:val="00BD2AF6"/>
    <w:rsid w:val="00BD2E7E"/>
    <w:rsid w:val="00BD307B"/>
    <w:rsid w:val="00BD36A9"/>
    <w:rsid w:val="00BD4AFB"/>
    <w:rsid w:val="00BD52AD"/>
    <w:rsid w:val="00BD636F"/>
    <w:rsid w:val="00BE1553"/>
    <w:rsid w:val="00BE1CDA"/>
    <w:rsid w:val="00BE1DB5"/>
    <w:rsid w:val="00BE2E88"/>
    <w:rsid w:val="00BE570F"/>
    <w:rsid w:val="00BE5CD7"/>
    <w:rsid w:val="00BE72A3"/>
    <w:rsid w:val="00BE7D5B"/>
    <w:rsid w:val="00BF0246"/>
    <w:rsid w:val="00BF19F6"/>
    <w:rsid w:val="00BF2565"/>
    <w:rsid w:val="00BF453F"/>
    <w:rsid w:val="00BF57E2"/>
    <w:rsid w:val="00BF617E"/>
    <w:rsid w:val="00BF637F"/>
    <w:rsid w:val="00BF657D"/>
    <w:rsid w:val="00BF6C0F"/>
    <w:rsid w:val="00BF6E53"/>
    <w:rsid w:val="00BF75DC"/>
    <w:rsid w:val="00BF7633"/>
    <w:rsid w:val="00BF78B9"/>
    <w:rsid w:val="00C04A2C"/>
    <w:rsid w:val="00C04E34"/>
    <w:rsid w:val="00C0584D"/>
    <w:rsid w:val="00C05935"/>
    <w:rsid w:val="00C06650"/>
    <w:rsid w:val="00C120EF"/>
    <w:rsid w:val="00C12462"/>
    <w:rsid w:val="00C12579"/>
    <w:rsid w:val="00C12B6C"/>
    <w:rsid w:val="00C1324C"/>
    <w:rsid w:val="00C134FE"/>
    <w:rsid w:val="00C135B6"/>
    <w:rsid w:val="00C138EF"/>
    <w:rsid w:val="00C143B6"/>
    <w:rsid w:val="00C15570"/>
    <w:rsid w:val="00C168BC"/>
    <w:rsid w:val="00C16C38"/>
    <w:rsid w:val="00C20A80"/>
    <w:rsid w:val="00C21571"/>
    <w:rsid w:val="00C21753"/>
    <w:rsid w:val="00C22102"/>
    <w:rsid w:val="00C236C9"/>
    <w:rsid w:val="00C23ACD"/>
    <w:rsid w:val="00C25DE5"/>
    <w:rsid w:val="00C2797B"/>
    <w:rsid w:val="00C3051F"/>
    <w:rsid w:val="00C30EC3"/>
    <w:rsid w:val="00C31AA5"/>
    <w:rsid w:val="00C321D1"/>
    <w:rsid w:val="00C322D4"/>
    <w:rsid w:val="00C322EF"/>
    <w:rsid w:val="00C334D0"/>
    <w:rsid w:val="00C337D7"/>
    <w:rsid w:val="00C34042"/>
    <w:rsid w:val="00C36707"/>
    <w:rsid w:val="00C371D3"/>
    <w:rsid w:val="00C3786F"/>
    <w:rsid w:val="00C37A05"/>
    <w:rsid w:val="00C37E0E"/>
    <w:rsid w:val="00C4029B"/>
    <w:rsid w:val="00C40BE5"/>
    <w:rsid w:val="00C40CE0"/>
    <w:rsid w:val="00C4132C"/>
    <w:rsid w:val="00C42578"/>
    <w:rsid w:val="00C43A6F"/>
    <w:rsid w:val="00C440C0"/>
    <w:rsid w:val="00C44649"/>
    <w:rsid w:val="00C45463"/>
    <w:rsid w:val="00C45C95"/>
    <w:rsid w:val="00C46EF4"/>
    <w:rsid w:val="00C47BD3"/>
    <w:rsid w:val="00C50CDF"/>
    <w:rsid w:val="00C50E20"/>
    <w:rsid w:val="00C53C8A"/>
    <w:rsid w:val="00C53EAD"/>
    <w:rsid w:val="00C54077"/>
    <w:rsid w:val="00C5459E"/>
    <w:rsid w:val="00C547CA"/>
    <w:rsid w:val="00C55087"/>
    <w:rsid w:val="00C56552"/>
    <w:rsid w:val="00C56E1D"/>
    <w:rsid w:val="00C57C0F"/>
    <w:rsid w:val="00C60794"/>
    <w:rsid w:val="00C60E26"/>
    <w:rsid w:val="00C60FC2"/>
    <w:rsid w:val="00C614B3"/>
    <w:rsid w:val="00C61845"/>
    <w:rsid w:val="00C6214D"/>
    <w:rsid w:val="00C62380"/>
    <w:rsid w:val="00C629C8"/>
    <w:rsid w:val="00C63496"/>
    <w:rsid w:val="00C636FB"/>
    <w:rsid w:val="00C63B63"/>
    <w:rsid w:val="00C6571E"/>
    <w:rsid w:val="00C65CF8"/>
    <w:rsid w:val="00C675BC"/>
    <w:rsid w:val="00C67B8D"/>
    <w:rsid w:val="00C67FCE"/>
    <w:rsid w:val="00C70E1B"/>
    <w:rsid w:val="00C7103D"/>
    <w:rsid w:val="00C74DCC"/>
    <w:rsid w:val="00C74F27"/>
    <w:rsid w:val="00C76BCE"/>
    <w:rsid w:val="00C7717E"/>
    <w:rsid w:val="00C772AB"/>
    <w:rsid w:val="00C774A2"/>
    <w:rsid w:val="00C77CC9"/>
    <w:rsid w:val="00C80B31"/>
    <w:rsid w:val="00C80B9E"/>
    <w:rsid w:val="00C8136E"/>
    <w:rsid w:val="00C82053"/>
    <w:rsid w:val="00C82852"/>
    <w:rsid w:val="00C84578"/>
    <w:rsid w:val="00C847A0"/>
    <w:rsid w:val="00C84C63"/>
    <w:rsid w:val="00C87177"/>
    <w:rsid w:val="00C8748B"/>
    <w:rsid w:val="00C90D5F"/>
    <w:rsid w:val="00C91151"/>
    <w:rsid w:val="00C94956"/>
    <w:rsid w:val="00C94E5F"/>
    <w:rsid w:val="00C95B15"/>
    <w:rsid w:val="00C961CF"/>
    <w:rsid w:val="00C964D1"/>
    <w:rsid w:val="00C96AD0"/>
    <w:rsid w:val="00CA03AB"/>
    <w:rsid w:val="00CA0451"/>
    <w:rsid w:val="00CA057F"/>
    <w:rsid w:val="00CA1291"/>
    <w:rsid w:val="00CA140A"/>
    <w:rsid w:val="00CA1DED"/>
    <w:rsid w:val="00CA4F82"/>
    <w:rsid w:val="00CA538B"/>
    <w:rsid w:val="00CA57E1"/>
    <w:rsid w:val="00CA67C2"/>
    <w:rsid w:val="00CA6DB1"/>
    <w:rsid w:val="00CA6DC3"/>
    <w:rsid w:val="00CB0557"/>
    <w:rsid w:val="00CB086D"/>
    <w:rsid w:val="00CB09C5"/>
    <w:rsid w:val="00CB1C4A"/>
    <w:rsid w:val="00CB337E"/>
    <w:rsid w:val="00CB4698"/>
    <w:rsid w:val="00CB4A79"/>
    <w:rsid w:val="00CB6408"/>
    <w:rsid w:val="00CB73BF"/>
    <w:rsid w:val="00CC091E"/>
    <w:rsid w:val="00CC2FAA"/>
    <w:rsid w:val="00CC36F7"/>
    <w:rsid w:val="00CC3A34"/>
    <w:rsid w:val="00CC3E0B"/>
    <w:rsid w:val="00CC521F"/>
    <w:rsid w:val="00CC53EC"/>
    <w:rsid w:val="00CC57A4"/>
    <w:rsid w:val="00CC6945"/>
    <w:rsid w:val="00CC6D28"/>
    <w:rsid w:val="00CC76E3"/>
    <w:rsid w:val="00CC7E4C"/>
    <w:rsid w:val="00CD077D"/>
    <w:rsid w:val="00CD081E"/>
    <w:rsid w:val="00CD1108"/>
    <w:rsid w:val="00CD1315"/>
    <w:rsid w:val="00CD171E"/>
    <w:rsid w:val="00CD18FB"/>
    <w:rsid w:val="00CD2F2C"/>
    <w:rsid w:val="00CD5ABD"/>
    <w:rsid w:val="00CD620D"/>
    <w:rsid w:val="00CE02DD"/>
    <w:rsid w:val="00CE0F1A"/>
    <w:rsid w:val="00CE1266"/>
    <w:rsid w:val="00CE2CE8"/>
    <w:rsid w:val="00CE4914"/>
    <w:rsid w:val="00CE5105"/>
    <w:rsid w:val="00CE5699"/>
    <w:rsid w:val="00CE593C"/>
    <w:rsid w:val="00CE5DD6"/>
    <w:rsid w:val="00CE5E8B"/>
    <w:rsid w:val="00CE615F"/>
    <w:rsid w:val="00CE70C4"/>
    <w:rsid w:val="00CE70F9"/>
    <w:rsid w:val="00CE76D6"/>
    <w:rsid w:val="00CE770C"/>
    <w:rsid w:val="00CF07B2"/>
    <w:rsid w:val="00CF0AC9"/>
    <w:rsid w:val="00CF1C93"/>
    <w:rsid w:val="00CF31E6"/>
    <w:rsid w:val="00CF37FB"/>
    <w:rsid w:val="00CF45DA"/>
    <w:rsid w:val="00CF47CB"/>
    <w:rsid w:val="00CF4E96"/>
    <w:rsid w:val="00CF54EC"/>
    <w:rsid w:val="00CF604D"/>
    <w:rsid w:val="00CF6F83"/>
    <w:rsid w:val="00CF78F5"/>
    <w:rsid w:val="00CF7CD1"/>
    <w:rsid w:val="00D0065B"/>
    <w:rsid w:val="00D02C14"/>
    <w:rsid w:val="00D0327A"/>
    <w:rsid w:val="00D062F9"/>
    <w:rsid w:val="00D068AE"/>
    <w:rsid w:val="00D0702F"/>
    <w:rsid w:val="00D07F12"/>
    <w:rsid w:val="00D1072F"/>
    <w:rsid w:val="00D10C0B"/>
    <w:rsid w:val="00D11AB0"/>
    <w:rsid w:val="00D12870"/>
    <w:rsid w:val="00D13181"/>
    <w:rsid w:val="00D14042"/>
    <w:rsid w:val="00D1479B"/>
    <w:rsid w:val="00D15B4C"/>
    <w:rsid w:val="00D17474"/>
    <w:rsid w:val="00D17EF3"/>
    <w:rsid w:val="00D20264"/>
    <w:rsid w:val="00D20982"/>
    <w:rsid w:val="00D22706"/>
    <w:rsid w:val="00D2325C"/>
    <w:rsid w:val="00D24226"/>
    <w:rsid w:val="00D24A90"/>
    <w:rsid w:val="00D26C9B"/>
    <w:rsid w:val="00D3033E"/>
    <w:rsid w:val="00D31FC3"/>
    <w:rsid w:val="00D323C8"/>
    <w:rsid w:val="00D32867"/>
    <w:rsid w:val="00D33A36"/>
    <w:rsid w:val="00D34734"/>
    <w:rsid w:val="00D35647"/>
    <w:rsid w:val="00D35727"/>
    <w:rsid w:val="00D35E42"/>
    <w:rsid w:val="00D37071"/>
    <w:rsid w:val="00D418CA"/>
    <w:rsid w:val="00D41AAD"/>
    <w:rsid w:val="00D4284F"/>
    <w:rsid w:val="00D42CA6"/>
    <w:rsid w:val="00D440C6"/>
    <w:rsid w:val="00D46C7D"/>
    <w:rsid w:val="00D5074A"/>
    <w:rsid w:val="00D5120A"/>
    <w:rsid w:val="00D513C6"/>
    <w:rsid w:val="00D51815"/>
    <w:rsid w:val="00D51953"/>
    <w:rsid w:val="00D538E4"/>
    <w:rsid w:val="00D53A19"/>
    <w:rsid w:val="00D5532D"/>
    <w:rsid w:val="00D565EA"/>
    <w:rsid w:val="00D56D1A"/>
    <w:rsid w:val="00D56F0B"/>
    <w:rsid w:val="00D5707F"/>
    <w:rsid w:val="00D57199"/>
    <w:rsid w:val="00D57B9E"/>
    <w:rsid w:val="00D60958"/>
    <w:rsid w:val="00D60CAA"/>
    <w:rsid w:val="00D60EF5"/>
    <w:rsid w:val="00D61A0F"/>
    <w:rsid w:val="00D61F20"/>
    <w:rsid w:val="00D6264C"/>
    <w:rsid w:val="00D633F2"/>
    <w:rsid w:val="00D65A1E"/>
    <w:rsid w:val="00D65A6E"/>
    <w:rsid w:val="00D65B93"/>
    <w:rsid w:val="00D65FC5"/>
    <w:rsid w:val="00D66C8C"/>
    <w:rsid w:val="00D67D23"/>
    <w:rsid w:val="00D70B67"/>
    <w:rsid w:val="00D70CCE"/>
    <w:rsid w:val="00D71A12"/>
    <w:rsid w:val="00D71ED3"/>
    <w:rsid w:val="00D721C2"/>
    <w:rsid w:val="00D72355"/>
    <w:rsid w:val="00D73A72"/>
    <w:rsid w:val="00D74626"/>
    <w:rsid w:val="00D75844"/>
    <w:rsid w:val="00D76150"/>
    <w:rsid w:val="00D76FA6"/>
    <w:rsid w:val="00D80F54"/>
    <w:rsid w:val="00D81B1A"/>
    <w:rsid w:val="00D81E71"/>
    <w:rsid w:val="00D8335C"/>
    <w:rsid w:val="00D838ED"/>
    <w:rsid w:val="00D86B44"/>
    <w:rsid w:val="00D87E41"/>
    <w:rsid w:val="00D90A92"/>
    <w:rsid w:val="00D90EAD"/>
    <w:rsid w:val="00D91438"/>
    <w:rsid w:val="00D91EB0"/>
    <w:rsid w:val="00D91EDC"/>
    <w:rsid w:val="00D924CD"/>
    <w:rsid w:val="00D927F1"/>
    <w:rsid w:val="00D93A2B"/>
    <w:rsid w:val="00D94339"/>
    <w:rsid w:val="00D94568"/>
    <w:rsid w:val="00D9564A"/>
    <w:rsid w:val="00D95F78"/>
    <w:rsid w:val="00D96783"/>
    <w:rsid w:val="00D96DEC"/>
    <w:rsid w:val="00D979D1"/>
    <w:rsid w:val="00DA0569"/>
    <w:rsid w:val="00DA0CED"/>
    <w:rsid w:val="00DA22CD"/>
    <w:rsid w:val="00DA2D52"/>
    <w:rsid w:val="00DA32C5"/>
    <w:rsid w:val="00DA337D"/>
    <w:rsid w:val="00DA33D3"/>
    <w:rsid w:val="00DA515A"/>
    <w:rsid w:val="00DA5EC9"/>
    <w:rsid w:val="00DA6018"/>
    <w:rsid w:val="00DA609A"/>
    <w:rsid w:val="00DA742C"/>
    <w:rsid w:val="00DB1FE2"/>
    <w:rsid w:val="00DB20A8"/>
    <w:rsid w:val="00DB27A9"/>
    <w:rsid w:val="00DB27E2"/>
    <w:rsid w:val="00DB32B3"/>
    <w:rsid w:val="00DB3C93"/>
    <w:rsid w:val="00DB4401"/>
    <w:rsid w:val="00DB4BA9"/>
    <w:rsid w:val="00DB5B3D"/>
    <w:rsid w:val="00DB5E19"/>
    <w:rsid w:val="00DC0345"/>
    <w:rsid w:val="00DC15EA"/>
    <w:rsid w:val="00DC1829"/>
    <w:rsid w:val="00DC20A1"/>
    <w:rsid w:val="00DC26A7"/>
    <w:rsid w:val="00DC2E0E"/>
    <w:rsid w:val="00DC3668"/>
    <w:rsid w:val="00DC6928"/>
    <w:rsid w:val="00DC6D17"/>
    <w:rsid w:val="00DD005B"/>
    <w:rsid w:val="00DD1AED"/>
    <w:rsid w:val="00DD3D4E"/>
    <w:rsid w:val="00DD557E"/>
    <w:rsid w:val="00DD5F8E"/>
    <w:rsid w:val="00DD67FC"/>
    <w:rsid w:val="00DD6A17"/>
    <w:rsid w:val="00DE3F02"/>
    <w:rsid w:val="00DE4136"/>
    <w:rsid w:val="00DE4BE2"/>
    <w:rsid w:val="00DE4DD1"/>
    <w:rsid w:val="00DE5B84"/>
    <w:rsid w:val="00DE7071"/>
    <w:rsid w:val="00DE79D6"/>
    <w:rsid w:val="00DF03D6"/>
    <w:rsid w:val="00DF128B"/>
    <w:rsid w:val="00DF1CF2"/>
    <w:rsid w:val="00DF1D44"/>
    <w:rsid w:val="00DF21C6"/>
    <w:rsid w:val="00DF3921"/>
    <w:rsid w:val="00DF40BE"/>
    <w:rsid w:val="00DF4178"/>
    <w:rsid w:val="00DF4AD3"/>
    <w:rsid w:val="00DF4FF1"/>
    <w:rsid w:val="00DF5F98"/>
    <w:rsid w:val="00DF656A"/>
    <w:rsid w:val="00DF66E0"/>
    <w:rsid w:val="00DF68F5"/>
    <w:rsid w:val="00DF6A29"/>
    <w:rsid w:val="00DF716C"/>
    <w:rsid w:val="00E003BA"/>
    <w:rsid w:val="00E006C7"/>
    <w:rsid w:val="00E01157"/>
    <w:rsid w:val="00E0253E"/>
    <w:rsid w:val="00E02960"/>
    <w:rsid w:val="00E02D34"/>
    <w:rsid w:val="00E02FE3"/>
    <w:rsid w:val="00E03084"/>
    <w:rsid w:val="00E03DF9"/>
    <w:rsid w:val="00E04900"/>
    <w:rsid w:val="00E04B4A"/>
    <w:rsid w:val="00E05A47"/>
    <w:rsid w:val="00E06503"/>
    <w:rsid w:val="00E06B22"/>
    <w:rsid w:val="00E06EB9"/>
    <w:rsid w:val="00E06FA5"/>
    <w:rsid w:val="00E1016F"/>
    <w:rsid w:val="00E11B25"/>
    <w:rsid w:val="00E122BE"/>
    <w:rsid w:val="00E1272D"/>
    <w:rsid w:val="00E13395"/>
    <w:rsid w:val="00E151C4"/>
    <w:rsid w:val="00E15B76"/>
    <w:rsid w:val="00E16074"/>
    <w:rsid w:val="00E166D7"/>
    <w:rsid w:val="00E20745"/>
    <w:rsid w:val="00E209A0"/>
    <w:rsid w:val="00E22971"/>
    <w:rsid w:val="00E27BC8"/>
    <w:rsid w:val="00E27E49"/>
    <w:rsid w:val="00E312CB"/>
    <w:rsid w:val="00E31827"/>
    <w:rsid w:val="00E32CD2"/>
    <w:rsid w:val="00E33056"/>
    <w:rsid w:val="00E335F8"/>
    <w:rsid w:val="00E33F84"/>
    <w:rsid w:val="00E37012"/>
    <w:rsid w:val="00E375AD"/>
    <w:rsid w:val="00E37682"/>
    <w:rsid w:val="00E376E1"/>
    <w:rsid w:val="00E3771F"/>
    <w:rsid w:val="00E40691"/>
    <w:rsid w:val="00E412E8"/>
    <w:rsid w:val="00E41394"/>
    <w:rsid w:val="00E41D15"/>
    <w:rsid w:val="00E43884"/>
    <w:rsid w:val="00E442E3"/>
    <w:rsid w:val="00E4543E"/>
    <w:rsid w:val="00E46052"/>
    <w:rsid w:val="00E46B29"/>
    <w:rsid w:val="00E46D7E"/>
    <w:rsid w:val="00E47365"/>
    <w:rsid w:val="00E479FE"/>
    <w:rsid w:val="00E5023E"/>
    <w:rsid w:val="00E5072A"/>
    <w:rsid w:val="00E518A1"/>
    <w:rsid w:val="00E51B10"/>
    <w:rsid w:val="00E51BDC"/>
    <w:rsid w:val="00E522ED"/>
    <w:rsid w:val="00E531D3"/>
    <w:rsid w:val="00E538A8"/>
    <w:rsid w:val="00E53FFC"/>
    <w:rsid w:val="00E54C3B"/>
    <w:rsid w:val="00E5542C"/>
    <w:rsid w:val="00E6158D"/>
    <w:rsid w:val="00E63F83"/>
    <w:rsid w:val="00E6471A"/>
    <w:rsid w:val="00E659A5"/>
    <w:rsid w:val="00E65B8C"/>
    <w:rsid w:val="00E65CB0"/>
    <w:rsid w:val="00E66CE2"/>
    <w:rsid w:val="00E672EE"/>
    <w:rsid w:val="00E6780B"/>
    <w:rsid w:val="00E711E9"/>
    <w:rsid w:val="00E71466"/>
    <w:rsid w:val="00E7172D"/>
    <w:rsid w:val="00E7174C"/>
    <w:rsid w:val="00E71897"/>
    <w:rsid w:val="00E74699"/>
    <w:rsid w:val="00E74FEF"/>
    <w:rsid w:val="00E7684B"/>
    <w:rsid w:val="00E77566"/>
    <w:rsid w:val="00E7762E"/>
    <w:rsid w:val="00E818E9"/>
    <w:rsid w:val="00E82D68"/>
    <w:rsid w:val="00E838D0"/>
    <w:rsid w:val="00E83F99"/>
    <w:rsid w:val="00E84E87"/>
    <w:rsid w:val="00E85C9E"/>
    <w:rsid w:val="00E87479"/>
    <w:rsid w:val="00E8788D"/>
    <w:rsid w:val="00E87CA8"/>
    <w:rsid w:val="00E900FE"/>
    <w:rsid w:val="00E90466"/>
    <w:rsid w:val="00E931D1"/>
    <w:rsid w:val="00E93758"/>
    <w:rsid w:val="00E9391F"/>
    <w:rsid w:val="00E939AE"/>
    <w:rsid w:val="00E95247"/>
    <w:rsid w:val="00E959A3"/>
    <w:rsid w:val="00E959B6"/>
    <w:rsid w:val="00E96FAA"/>
    <w:rsid w:val="00EA0D7A"/>
    <w:rsid w:val="00EA29D9"/>
    <w:rsid w:val="00EA320D"/>
    <w:rsid w:val="00EA3C77"/>
    <w:rsid w:val="00EA5493"/>
    <w:rsid w:val="00EA55E4"/>
    <w:rsid w:val="00EA68AC"/>
    <w:rsid w:val="00EA6A2B"/>
    <w:rsid w:val="00EB112F"/>
    <w:rsid w:val="00EB1800"/>
    <w:rsid w:val="00EB4E45"/>
    <w:rsid w:val="00EB5FF4"/>
    <w:rsid w:val="00EB6173"/>
    <w:rsid w:val="00EB6475"/>
    <w:rsid w:val="00EC0970"/>
    <w:rsid w:val="00EC124B"/>
    <w:rsid w:val="00EC1C7B"/>
    <w:rsid w:val="00EC1E49"/>
    <w:rsid w:val="00EC28DF"/>
    <w:rsid w:val="00EC2FFF"/>
    <w:rsid w:val="00EC4391"/>
    <w:rsid w:val="00EC4470"/>
    <w:rsid w:val="00EC5272"/>
    <w:rsid w:val="00EC6F62"/>
    <w:rsid w:val="00EC7DD8"/>
    <w:rsid w:val="00ED03F3"/>
    <w:rsid w:val="00ED106F"/>
    <w:rsid w:val="00ED1112"/>
    <w:rsid w:val="00ED1873"/>
    <w:rsid w:val="00ED1B33"/>
    <w:rsid w:val="00ED4181"/>
    <w:rsid w:val="00ED42DB"/>
    <w:rsid w:val="00ED4D07"/>
    <w:rsid w:val="00ED613A"/>
    <w:rsid w:val="00ED68AA"/>
    <w:rsid w:val="00ED79E3"/>
    <w:rsid w:val="00ED7A8B"/>
    <w:rsid w:val="00ED7C40"/>
    <w:rsid w:val="00ED7DE1"/>
    <w:rsid w:val="00EE00C4"/>
    <w:rsid w:val="00EE074D"/>
    <w:rsid w:val="00EE09D6"/>
    <w:rsid w:val="00EE4636"/>
    <w:rsid w:val="00EE4D93"/>
    <w:rsid w:val="00EE6555"/>
    <w:rsid w:val="00EE7439"/>
    <w:rsid w:val="00EF01E3"/>
    <w:rsid w:val="00EF0254"/>
    <w:rsid w:val="00EF0B5E"/>
    <w:rsid w:val="00EF2B7E"/>
    <w:rsid w:val="00EF396E"/>
    <w:rsid w:val="00EF5B11"/>
    <w:rsid w:val="00EF5CF1"/>
    <w:rsid w:val="00F01466"/>
    <w:rsid w:val="00F0198B"/>
    <w:rsid w:val="00F0198C"/>
    <w:rsid w:val="00F021D4"/>
    <w:rsid w:val="00F043C7"/>
    <w:rsid w:val="00F04623"/>
    <w:rsid w:val="00F04644"/>
    <w:rsid w:val="00F05528"/>
    <w:rsid w:val="00F07824"/>
    <w:rsid w:val="00F11E90"/>
    <w:rsid w:val="00F12363"/>
    <w:rsid w:val="00F13261"/>
    <w:rsid w:val="00F1341C"/>
    <w:rsid w:val="00F13A1E"/>
    <w:rsid w:val="00F15FB4"/>
    <w:rsid w:val="00F16F6D"/>
    <w:rsid w:val="00F17299"/>
    <w:rsid w:val="00F20180"/>
    <w:rsid w:val="00F21C56"/>
    <w:rsid w:val="00F223DC"/>
    <w:rsid w:val="00F2336F"/>
    <w:rsid w:val="00F23552"/>
    <w:rsid w:val="00F250EB"/>
    <w:rsid w:val="00F2535E"/>
    <w:rsid w:val="00F26163"/>
    <w:rsid w:val="00F266B7"/>
    <w:rsid w:val="00F26935"/>
    <w:rsid w:val="00F27423"/>
    <w:rsid w:val="00F30CF3"/>
    <w:rsid w:val="00F31C4A"/>
    <w:rsid w:val="00F31F2F"/>
    <w:rsid w:val="00F31FF1"/>
    <w:rsid w:val="00F32435"/>
    <w:rsid w:val="00F324E2"/>
    <w:rsid w:val="00F32A06"/>
    <w:rsid w:val="00F340C9"/>
    <w:rsid w:val="00F3433A"/>
    <w:rsid w:val="00F40209"/>
    <w:rsid w:val="00F402F3"/>
    <w:rsid w:val="00F40334"/>
    <w:rsid w:val="00F426D2"/>
    <w:rsid w:val="00F42C43"/>
    <w:rsid w:val="00F4321E"/>
    <w:rsid w:val="00F43DC3"/>
    <w:rsid w:val="00F44D17"/>
    <w:rsid w:val="00F45F8A"/>
    <w:rsid w:val="00F502CE"/>
    <w:rsid w:val="00F51909"/>
    <w:rsid w:val="00F54854"/>
    <w:rsid w:val="00F551CF"/>
    <w:rsid w:val="00F555A7"/>
    <w:rsid w:val="00F55C86"/>
    <w:rsid w:val="00F56421"/>
    <w:rsid w:val="00F56D83"/>
    <w:rsid w:val="00F57453"/>
    <w:rsid w:val="00F60025"/>
    <w:rsid w:val="00F608A8"/>
    <w:rsid w:val="00F61E4A"/>
    <w:rsid w:val="00F64027"/>
    <w:rsid w:val="00F65B43"/>
    <w:rsid w:val="00F7062F"/>
    <w:rsid w:val="00F706AF"/>
    <w:rsid w:val="00F73301"/>
    <w:rsid w:val="00F74398"/>
    <w:rsid w:val="00F7449B"/>
    <w:rsid w:val="00F74757"/>
    <w:rsid w:val="00F755E4"/>
    <w:rsid w:val="00F758AF"/>
    <w:rsid w:val="00F77640"/>
    <w:rsid w:val="00F77834"/>
    <w:rsid w:val="00F77A3C"/>
    <w:rsid w:val="00F77A52"/>
    <w:rsid w:val="00F80082"/>
    <w:rsid w:val="00F808CF"/>
    <w:rsid w:val="00F80CA1"/>
    <w:rsid w:val="00F828D9"/>
    <w:rsid w:val="00F82C01"/>
    <w:rsid w:val="00F833AC"/>
    <w:rsid w:val="00F836E1"/>
    <w:rsid w:val="00F84B63"/>
    <w:rsid w:val="00F84EBD"/>
    <w:rsid w:val="00F856BC"/>
    <w:rsid w:val="00F85DC5"/>
    <w:rsid w:val="00F86962"/>
    <w:rsid w:val="00F86C45"/>
    <w:rsid w:val="00F87C52"/>
    <w:rsid w:val="00F90880"/>
    <w:rsid w:val="00F90972"/>
    <w:rsid w:val="00F91C04"/>
    <w:rsid w:val="00F91FE2"/>
    <w:rsid w:val="00F9286E"/>
    <w:rsid w:val="00F93B7B"/>
    <w:rsid w:val="00F94028"/>
    <w:rsid w:val="00F941AA"/>
    <w:rsid w:val="00F94EC9"/>
    <w:rsid w:val="00F95AE1"/>
    <w:rsid w:val="00F974AB"/>
    <w:rsid w:val="00FA0316"/>
    <w:rsid w:val="00FA07E1"/>
    <w:rsid w:val="00FA09E2"/>
    <w:rsid w:val="00FA18FE"/>
    <w:rsid w:val="00FA1991"/>
    <w:rsid w:val="00FA1C54"/>
    <w:rsid w:val="00FA2AB5"/>
    <w:rsid w:val="00FA35DD"/>
    <w:rsid w:val="00FA4E30"/>
    <w:rsid w:val="00FA4F99"/>
    <w:rsid w:val="00FA53B8"/>
    <w:rsid w:val="00FA7063"/>
    <w:rsid w:val="00FA785D"/>
    <w:rsid w:val="00FA7947"/>
    <w:rsid w:val="00FA79B1"/>
    <w:rsid w:val="00FB0CB9"/>
    <w:rsid w:val="00FB0ECA"/>
    <w:rsid w:val="00FB75A9"/>
    <w:rsid w:val="00FC06EC"/>
    <w:rsid w:val="00FC0997"/>
    <w:rsid w:val="00FC0A1B"/>
    <w:rsid w:val="00FC0CD3"/>
    <w:rsid w:val="00FC1C65"/>
    <w:rsid w:val="00FC233A"/>
    <w:rsid w:val="00FC32BE"/>
    <w:rsid w:val="00FC356E"/>
    <w:rsid w:val="00FC437F"/>
    <w:rsid w:val="00FC46E3"/>
    <w:rsid w:val="00FC4730"/>
    <w:rsid w:val="00FC53A5"/>
    <w:rsid w:val="00FC53EE"/>
    <w:rsid w:val="00FC575A"/>
    <w:rsid w:val="00FC5836"/>
    <w:rsid w:val="00FC70CA"/>
    <w:rsid w:val="00FC7A88"/>
    <w:rsid w:val="00FC7F81"/>
    <w:rsid w:val="00FD2B25"/>
    <w:rsid w:val="00FD2DB7"/>
    <w:rsid w:val="00FD33D6"/>
    <w:rsid w:val="00FD4147"/>
    <w:rsid w:val="00FD6076"/>
    <w:rsid w:val="00FD7870"/>
    <w:rsid w:val="00FE02DF"/>
    <w:rsid w:val="00FE084A"/>
    <w:rsid w:val="00FE2678"/>
    <w:rsid w:val="00FE2F8A"/>
    <w:rsid w:val="00FE42CE"/>
    <w:rsid w:val="00FE468E"/>
    <w:rsid w:val="00FE4B51"/>
    <w:rsid w:val="00FE770F"/>
    <w:rsid w:val="00FF1A2A"/>
    <w:rsid w:val="00FF1F7D"/>
    <w:rsid w:val="00FF3003"/>
    <w:rsid w:val="00FF36E3"/>
    <w:rsid w:val="00FF4965"/>
    <w:rsid w:val="00FF5DDA"/>
    <w:rsid w:val="00FF62C9"/>
    <w:rsid w:val="00FF70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79018"/>
  <w15:chartTrackingRefBased/>
  <w15:docId w15:val="{05E5923A-B7CA-46D5-8BDE-501E41217F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A6D44"/>
    <w:rPr>
      <w:rFonts w:ascii="Baskerville" w:eastAsia="Times New Roman" w:hAnsi="Baskerville" w:cs="Times New Roman"/>
    </w:rPr>
  </w:style>
  <w:style w:type="paragraph" w:styleId="Heading1">
    <w:name w:val="heading 1"/>
    <w:basedOn w:val="Normal"/>
    <w:link w:val="Heading1Char"/>
    <w:uiPriority w:val="9"/>
    <w:qFormat/>
    <w:rsid w:val="005A6D44"/>
    <w:pPr>
      <w:numPr>
        <w:numId w:val="7"/>
      </w:numPr>
      <w:spacing w:before="240" w:after="120"/>
      <w:ind w:left="0"/>
      <w:outlineLvl w:val="0"/>
    </w:pPr>
    <w:rPr>
      <w:rFonts w:asciiTheme="minorHAnsi" w:eastAsiaTheme="minorEastAsia" w:hAnsiTheme="minorHAnsi"/>
      <w:b/>
      <w:bCs/>
      <w:kern w:val="36"/>
      <w:szCs w:val="48"/>
    </w:rPr>
  </w:style>
  <w:style w:type="paragraph" w:styleId="Heading2">
    <w:name w:val="heading 2"/>
    <w:basedOn w:val="Normal"/>
    <w:next w:val="Normal"/>
    <w:link w:val="Heading2Char"/>
    <w:uiPriority w:val="9"/>
    <w:unhideWhenUsed/>
    <w:qFormat/>
    <w:rsid w:val="00FC7A88"/>
    <w:pPr>
      <w:keepNext/>
      <w:keepLines/>
      <w:numPr>
        <w:ilvl w:val="1"/>
        <w:numId w:val="7"/>
      </w:numPr>
      <w:spacing w:before="240" w:after="120"/>
      <w:ind w:left="576"/>
      <w:outlineLvl w:val="1"/>
    </w:pPr>
    <w:rPr>
      <w:rFonts w:asciiTheme="minorHAnsi" w:eastAsiaTheme="majorEastAsia" w:hAnsiTheme="minorHAnsi" w:cs="Times New Roman (Headings CS)"/>
      <w:szCs w:val="26"/>
    </w:rPr>
  </w:style>
  <w:style w:type="paragraph" w:styleId="Heading3">
    <w:name w:val="heading 3"/>
    <w:basedOn w:val="Normal"/>
    <w:next w:val="Normal"/>
    <w:link w:val="Heading3Char"/>
    <w:uiPriority w:val="9"/>
    <w:unhideWhenUsed/>
    <w:qFormat/>
    <w:rsid w:val="00FC7A88"/>
    <w:pPr>
      <w:keepNext/>
      <w:keepLines/>
      <w:numPr>
        <w:ilvl w:val="2"/>
        <w:numId w:val="7"/>
      </w:numPr>
      <w:spacing w:before="240" w:after="120"/>
      <w:ind w:left="720"/>
      <w:outlineLvl w:val="2"/>
    </w:pPr>
    <w:rPr>
      <w:rFonts w:asciiTheme="minorHAnsi" w:eastAsiaTheme="majorEastAsia" w:hAnsiTheme="minorHAnsi" w:cstheme="majorBidi"/>
      <w:sz w:val="22"/>
    </w:rPr>
  </w:style>
  <w:style w:type="paragraph" w:styleId="Heading4">
    <w:name w:val="heading 4"/>
    <w:basedOn w:val="Normal"/>
    <w:next w:val="Normal"/>
    <w:link w:val="Heading4Char"/>
    <w:uiPriority w:val="9"/>
    <w:unhideWhenUsed/>
    <w:qFormat/>
    <w:rsid w:val="005E3A69"/>
    <w:pPr>
      <w:keepNext/>
      <w:keepLines/>
      <w:numPr>
        <w:ilvl w:val="3"/>
        <w:numId w:val="7"/>
      </w:numPr>
      <w:spacing w:before="40"/>
      <w:outlineLvl w:val="3"/>
    </w:pPr>
    <w:rPr>
      <w:rFonts w:asciiTheme="minorHAnsi" w:eastAsiaTheme="majorEastAsia" w:hAnsiTheme="minorHAnsi" w:cs="Times New Roman (Headings CS)"/>
      <w:iCs/>
      <w:smallCaps/>
      <w:sz w:val="22"/>
    </w:rPr>
  </w:style>
  <w:style w:type="paragraph" w:styleId="Heading5">
    <w:name w:val="heading 5"/>
    <w:basedOn w:val="Normal"/>
    <w:next w:val="Normal"/>
    <w:link w:val="Heading5Char"/>
    <w:uiPriority w:val="9"/>
    <w:unhideWhenUsed/>
    <w:qFormat/>
    <w:rsid w:val="005E3A69"/>
    <w:pPr>
      <w:keepNext/>
      <w:keepLines/>
      <w:numPr>
        <w:ilvl w:val="4"/>
        <w:numId w:val="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E3A69"/>
    <w:pPr>
      <w:keepNext/>
      <w:keepLines/>
      <w:numPr>
        <w:ilvl w:val="5"/>
        <w:numId w:val="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E3A69"/>
    <w:pPr>
      <w:keepNext/>
      <w:keepLines/>
      <w:numPr>
        <w:ilvl w:val="6"/>
        <w:numId w:val="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E3A69"/>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E3A69"/>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6D44"/>
    <w:rPr>
      <w:rFonts w:eastAsiaTheme="minorEastAsia" w:cs="Times New Roman"/>
      <w:b/>
      <w:bCs/>
      <w:kern w:val="36"/>
      <w:szCs w:val="48"/>
    </w:rPr>
  </w:style>
  <w:style w:type="character" w:customStyle="1" w:styleId="Heading2Char">
    <w:name w:val="Heading 2 Char"/>
    <w:basedOn w:val="DefaultParagraphFont"/>
    <w:link w:val="Heading2"/>
    <w:uiPriority w:val="9"/>
    <w:rsid w:val="00FC7A88"/>
    <w:rPr>
      <w:rFonts w:eastAsiaTheme="majorEastAsia" w:cs="Times New Roman (Headings CS)"/>
      <w:szCs w:val="26"/>
    </w:rPr>
  </w:style>
  <w:style w:type="character" w:customStyle="1" w:styleId="Heading3Char">
    <w:name w:val="Heading 3 Char"/>
    <w:basedOn w:val="DefaultParagraphFont"/>
    <w:link w:val="Heading3"/>
    <w:uiPriority w:val="9"/>
    <w:rsid w:val="00FC7A88"/>
    <w:rPr>
      <w:rFonts w:eastAsiaTheme="majorEastAsia" w:cstheme="majorBidi"/>
      <w:sz w:val="22"/>
    </w:rPr>
  </w:style>
  <w:style w:type="character" w:customStyle="1" w:styleId="Heading4Char">
    <w:name w:val="Heading 4 Char"/>
    <w:basedOn w:val="DefaultParagraphFont"/>
    <w:link w:val="Heading4"/>
    <w:uiPriority w:val="9"/>
    <w:rsid w:val="00FF3003"/>
    <w:rPr>
      <w:rFonts w:eastAsiaTheme="majorEastAsia" w:cs="Times New Roman (Headings CS)"/>
      <w:iCs/>
      <w:smallCaps/>
      <w:sz w:val="22"/>
    </w:rPr>
  </w:style>
  <w:style w:type="character" w:customStyle="1" w:styleId="Heading5Char">
    <w:name w:val="Heading 5 Char"/>
    <w:basedOn w:val="DefaultParagraphFont"/>
    <w:link w:val="Heading5"/>
    <w:uiPriority w:val="9"/>
    <w:rsid w:val="006960A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960A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6960A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960A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60AC"/>
    <w:rPr>
      <w:rFonts w:asciiTheme="majorHAnsi" w:eastAsiaTheme="majorEastAsia" w:hAnsiTheme="majorHAnsi" w:cstheme="majorBidi"/>
      <w:i/>
      <w:iCs/>
      <w:color w:val="272727" w:themeColor="text1" w:themeTint="D8"/>
      <w:sz w:val="21"/>
      <w:szCs w:val="21"/>
    </w:rPr>
  </w:style>
  <w:style w:type="character" w:customStyle="1" w:styleId="item-place">
    <w:name w:val="item-place"/>
    <w:basedOn w:val="DefaultParagraphFont"/>
    <w:rsid w:val="00827500"/>
    <w:rPr>
      <w:i/>
      <w:sz w:val="24"/>
    </w:rPr>
  </w:style>
  <w:style w:type="paragraph" w:customStyle="1" w:styleId="ItemDate">
    <w:name w:val="Item Date"/>
    <w:basedOn w:val="Normal"/>
    <w:qFormat/>
    <w:rsid w:val="00827500"/>
    <w:pPr>
      <w:tabs>
        <w:tab w:val="num" w:pos="7387"/>
      </w:tabs>
    </w:pPr>
    <w:rPr>
      <w:rFonts w:ascii="Garamond" w:hAnsi="Garamond"/>
      <w:smallCaps/>
      <w:sz w:val="22"/>
    </w:rPr>
  </w:style>
  <w:style w:type="paragraph" w:customStyle="1" w:styleId="ItemActivities">
    <w:name w:val="Item Activities"/>
    <w:basedOn w:val="Normal"/>
    <w:qFormat/>
    <w:rsid w:val="00827500"/>
    <w:pPr>
      <w:adjustRightInd w:val="0"/>
      <w:spacing w:after="60"/>
      <w:contextualSpacing/>
    </w:pPr>
    <w:rPr>
      <w:rFonts w:ascii="Garamond" w:hAnsi="Garamond"/>
      <w:sz w:val="22"/>
    </w:rPr>
  </w:style>
  <w:style w:type="character" w:customStyle="1" w:styleId="ItemTableLeft">
    <w:name w:val="Item Table Left"/>
    <w:basedOn w:val="DefaultParagraphFont"/>
    <w:uiPriority w:val="1"/>
    <w:qFormat/>
    <w:rsid w:val="00827500"/>
    <w:rPr>
      <w:rFonts w:ascii="Garamond" w:hAnsi="Garamond"/>
      <w:b/>
      <w:sz w:val="28"/>
    </w:rPr>
  </w:style>
  <w:style w:type="paragraph" w:customStyle="1" w:styleId="ItemTableCenter">
    <w:name w:val="Item Table Center"/>
    <w:basedOn w:val="Normal"/>
    <w:qFormat/>
    <w:rsid w:val="00827500"/>
    <w:rPr>
      <w:rFonts w:ascii="Garamond" w:eastAsiaTheme="minorEastAsia" w:hAnsi="Garamond"/>
      <w:i/>
    </w:rPr>
  </w:style>
  <w:style w:type="paragraph" w:customStyle="1" w:styleId="ItemTableRight">
    <w:name w:val="Item Table Right"/>
    <w:basedOn w:val="Normal"/>
    <w:qFormat/>
    <w:rsid w:val="00827500"/>
    <w:pPr>
      <w:jc w:val="right"/>
    </w:pPr>
    <w:rPr>
      <w:rFonts w:ascii="Garamond" w:eastAsiaTheme="minorEastAsia" w:hAnsi="Garamond"/>
      <w:smallCaps/>
      <w:sz w:val="20"/>
    </w:rPr>
  </w:style>
  <w:style w:type="table" w:customStyle="1" w:styleId="ItemHeader">
    <w:name w:val="Item Header"/>
    <w:basedOn w:val="TableNormal"/>
    <w:uiPriority w:val="99"/>
    <w:rsid w:val="00827500"/>
    <w:rPr>
      <w:rFonts w:ascii="Garamond" w:eastAsia="Times New Roman" w:hAnsi="Garamond" w:cs="Times New Roman"/>
      <w:sz w:val="20"/>
      <w:szCs w:val="20"/>
    </w:rPr>
    <w:tblPr>
      <w:tblCellMar>
        <w:top w:w="144" w:type="dxa"/>
        <w:left w:w="0" w:type="dxa"/>
        <w:right w:w="0" w:type="dxa"/>
      </w:tblCellMar>
    </w:tblPr>
    <w:tcPr>
      <w:tcMar>
        <w:left w:w="0" w:type="dxa"/>
        <w:right w:w="0" w:type="dxa"/>
      </w:tcMar>
    </w:tcPr>
  </w:style>
  <w:style w:type="table" w:customStyle="1" w:styleId="ResumeItemHeader">
    <w:name w:val="Resume Item Header"/>
    <w:basedOn w:val="TableNormal"/>
    <w:uiPriority w:val="99"/>
    <w:rsid w:val="00827500"/>
    <w:rPr>
      <w:rFonts w:ascii="Garamond" w:eastAsia="Times New Roman" w:hAnsi="Garamond" w:cs="Times New Roman"/>
      <w:sz w:val="20"/>
      <w:szCs w:val="20"/>
    </w:rPr>
    <w:tblPr>
      <w:tblCellMar>
        <w:left w:w="0" w:type="dxa"/>
        <w:right w:w="0" w:type="dxa"/>
      </w:tblCellMar>
    </w:tblPr>
  </w:style>
  <w:style w:type="table" w:styleId="TableGridLight">
    <w:name w:val="Grid Table Light"/>
    <w:basedOn w:val="TableNormal"/>
    <w:uiPriority w:val="40"/>
    <w:rsid w:val="00827500"/>
    <w:rPr>
      <w:rFonts w:ascii="Garamond" w:eastAsia="Times New Roman" w:hAnsi="Garamond" w:cs="Times New Roman"/>
      <w:sz w:val="20"/>
      <w:szCs w:val="20"/>
    </w:rPr>
    <w:tblPr>
      <w:tblCellMar>
        <w:left w:w="0" w:type="dxa"/>
        <w:right w:w="0" w:type="dxa"/>
      </w:tblCellMar>
    </w:tblPr>
  </w:style>
  <w:style w:type="paragraph" w:styleId="Title">
    <w:name w:val="Title"/>
    <w:basedOn w:val="Normal"/>
    <w:next w:val="Normal"/>
    <w:link w:val="TitleChar"/>
    <w:uiPriority w:val="10"/>
    <w:qFormat/>
    <w:rsid w:val="00827500"/>
    <w:pPr>
      <w:contextualSpacing/>
    </w:pPr>
    <w:rPr>
      <w:rFonts w:ascii="Futura Medium" w:eastAsiaTheme="majorEastAsia" w:hAnsi="Futura Medium" w:cstheme="majorBidi"/>
      <w:spacing w:val="-10"/>
      <w:kern w:val="28"/>
      <w:sz w:val="44"/>
      <w:szCs w:val="56"/>
    </w:rPr>
  </w:style>
  <w:style w:type="character" w:customStyle="1" w:styleId="TitleChar">
    <w:name w:val="Title Char"/>
    <w:basedOn w:val="DefaultParagraphFont"/>
    <w:link w:val="Title"/>
    <w:uiPriority w:val="10"/>
    <w:rsid w:val="00827500"/>
    <w:rPr>
      <w:rFonts w:ascii="Futura Medium" w:eastAsiaTheme="majorEastAsia" w:hAnsi="Futura Medium" w:cstheme="majorBidi"/>
      <w:spacing w:val="-10"/>
      <w:kern w:val="28"/>
      <w:sz w:val="44"/>
      <w:szCs w:val="56"/>
    </w:rPr>
  </w:style>
  <w:style w:type="paragraph" w:styleId="ListParagraph">
    <w:name w:val="List Paragraph"/>
    <w:basedOn w:val="Normal"/>
    <w:uiPriority w:val="34"/>
    <w:qFormat/>
    <w:rsid w:val="00A84FF4"/>
    <w:pPr>
      <w:spacing w:after="120"/>
      <w:ind w:left="720"/>
    </w:pPr>
  </w:style>
  <w:style w:type="character" w:styleId="Hyperlink">
    <w:name w:val="Hyperlink"/>
    <w:basedOn w:val="DefaultParagraphFont"/>
    <w:uiPriority w:val="99"/>
    <w:unhideWhenUsed/>
    <w:rsid w:val="00021050"/>
    <w:rPr>
      <w:color w:val="0000FF"/>
      <w:u w:val="single"/>
    </w:rPr>
  </w:style>
  <w:style w:type="paragraph" w:styleId="Bibliography">
    <w:name w:val="Bibliography"/>
    <w:basedOn w:val="Normal"/>
    <w:next w:val="Normal"/>
    <w:uiPriority w:val="37"/>
    <w:unhideWhenUsed/>
    <w:rsid w:val="00066889"/>
    <w:pPr>
      <w:tabs>
        <w:tab w:val="left" w:pos="380"/>
        <w:tab w:val="left" w:pos="500"/>
      </w:tabs>
      <w:ind w:left="720" w:hanging="720"/>
    </w:pPr>
  </w:style>
  <w:style w:type="paragraph" w:styleId="TOC1">
    <w:name w:val="toc 1"/>
    <w:basedOn w:val="Normal"/>
    <w:next w:val="Normal"/>
    <w:autoRedefine/>
    <w:uiPriority w:val="39"/>
    <w:unhideWhenUsed/>
    <w:rsid w:val="00CE2CE8"/>
    <w:rPr>
      <w:rFonts w:asciiTheme="minorHAnsi" w:hAnsiTheme="minorHAnsi"/>
    </w:rPr>
  </w:style>
  <w:style w:type="paragraph" w:styleId="TOC2">
    <w:name w:val="toc 2"/>
    <w:basedOn w:val="Normal"/>
    <w:next w:val="Normal"/>
    <w:autoRedefine/>
    <w:uiPriority w:val="39"/>
    <w:unhideWhenUsed/>
    <w:rsid w:val="00CE2CE8"/>
    <w:pPr>
      <w:ind w:left="245"/>
    </w:pPr>
    <w:rPr>
      <w:rFonts w:asciiTheme="minorHAnsi" w:hAnsiTheme="minorHAnsi"/>
    </w:rPr>
  </w:style>
  <w:style w:type="paragraph" w:styleId="TOC3">
    <w:name w:val="toc 3"/>
    <w:basedOn w:val="Normal"/>
    <w:next w:val="Normal"/>
    <w:autoRedefine/>
    <w:uiPriority w:val="39"/>
    <w:unhideWhenUsed/>
    <w:rsid w:val="00CE2CE8"/>
    <w:pPr>
      <w:ind w:left="475"/>
    </w:pPr>
    <w:rPr>
      <w:rFonts w:asciiTheme="minorHAnsi" w:hAnsiTheme="minorHAnsi"/>
    </w:rPr>
  </w:style>
  <w:style w:type="character" w:styleId="FollowedHyperlink">
    <w:name w:val="FollowedHyperlink"/>
    <w:basedOn w:val="DefaultParagraphFont"/>
    <w:uiPriority w:val="99"/>
    <w:semiHidden/>
    <w:unhideWhenUsed/>
    <w:rsid w:val="006960AC"/>
    <w:rPr>
      <w:color w:val="954F72" w:themeColor="followedHyperlink"/>
      <w:u w:val="single"/>
    </w:rPr>
  </w:style>
  <w:style w:type="character" w:styleId="UnresolvedMention">
    <w:name w:val="Unresolved Mention"/>
    <w:basedOn w:val="DefaultParagraphFont"/>
    <w:uiPriority w:val="99"/>
    <w:rsid w:val="00031490"/>
    <w:rPr>
      <w:color w:val="605E5C"/>
      <w:shd w:val="clear" w:color="auto" w:fill="E1DFDD"/>
    </w:rPr>
  </w:style>
  <w:style w:type="paragraph" w:styleId="TOC4">
    <w:name w:val="toc 4"/>
    <w:basedOn w:val="Normal"/>
    <w:next w:val="Normal"/>
    <w:autoRedefine/>
    <w:uiPriority w:val="39"/>
    <w:unhideWhenUsed/>
    <w:rsid w:val="00CE2CE8"/>
    <w:pPr>
      <w:ind w:left="720"/>
    </w:pPr>
    <w:rPr>
      <w:rFonts w:asciiTheme="minorHAnsi" w:hAnsiTheme="minorHAnsi"/>
    </w:rPr>
  </w:style>
  <w:style w:type="paragraph" w:styleId="Revision">
    <w:name w:val="Revision"/>
    <w:hidden/>
    <w:uiPriority w:val="99"/>
    <w:semiHidden/>
    <w:rsid w:val="007C2818"/>
    <w:rPr>
      <w:rFonts w:ascii="Times New Roman" w:hAnsi="Times New Roman"/>
    </w:rPr>
  </w:style>
  <w:style w:type="paragraph" w:styleId="Footer">
    <w:name w:val="footer"/>
    <w:basedOn w:val="Normal"/>
    <w:link w:val="FooterChar"/>
    <w:uiPriority w:val="99"/>
    <w:unhideWhenUsed/>
    <w:rsid w:val="002B3A36"/>
    <w:pPr>
      <w:tabs>
        <w:tab w:val="center" w:pos="4680"/>
        <w:tab w:val="right" w:pos="9360"/>
      </w:tabs>
    </w:pPr>
  </w:style>
  <w:style w:type="character" w:customStyle="1" w:styleId="FooterChar">
    <w:name w:val="Footer Char"/>
    <w:basedOn w:val="DefaultParagraphFont"/>
    <w:link w:val="Footer"/>
    <w:uiPriority w:val="99"/>
    <w:rsid w:val="002B3A36"/>
    <w:rPr>
      <w:rFonts w:ascii="Times New Roman" w:hAnsi="Times New Roman"/>
    </w:rPr>
  </w:style>
  <w:style w:type="character" w:styleId="PageNumber">
    <w:name w:val="page number"/>
    <w:basedOn w:val="DefaultParagraphFont"/>
    <w:uiPriority w:val="99"/>
    <w:semiHidden/>
    <w:unhideWhenUsed/>
    <w:rsid w:val="002B3A36"/>
  </w:style>
  <w:style w:type="paragraph" w:styleId="NormalWeb">
    <w:name w:val="Normal (Web)"/>
    <w:basedOn w:val="Normal"/>
    <w:uiPriority w:val="99"/>
    <w:unhideWhenUsed/>
    <w:rsid w:val="00E65CB0"/>
    <w:pPr>
      <w:spacing w:before="100" w:beforeAutospacing="1" w:after="100" w:afterAutospacing="1"/>
    </w:pPr>
  </w:style>
  <w:style w:type="paragraph" w:styleId="Caption">
    <w:name w:val="caption"/>
    <w:basedOn w:val="Normal"/>
    <w:next w:val="Normal"/>
    <w:uiPriority w:val="35"/>
    <w:unhideWhenUsed/>
    <w:qFormat/>
    <w:rsid w:val="00477E67"/>
    <w:pPr>
      <w:spacing w:after="200"/>
    </w:pPr>
    <w:rPr>
      <w:i/>
      <w:iCs/>
      <w:color w:val="44546A" w:themeColor="text2"/>
      <w:sz w:val="18"/>
      <w:szCs w:val="18"/>
    </w:rPr>
  </w:style>
  <w:style w:type="paragraph" w:customStyle="1" w:styleId="Bourdieu">
    <w:name w:val="Bourdieu"/>
    <w:basedOn w:val="Normal"/>
    <w:qFormat/>
    <w:rsid w:val="00B768B3"/>
    <w:pPr>
      <w:pBdr>
        <w:top w:val="single" w:sz="4" w:space="6" w:color="auto"/>
        <w:bottom w:val="single" w:sz="4" w:space="6" w:color="auto"/>
      </w:pBdr>
      <w:spacing w:before="120" w:after="120"/>
      <w:ind w:firstLine="360"/>
      <w:mirrorIndents/>
    </w:pPr>
    <w:rPr>
      <w:sz w:val="21"/>
    </w:rPr>
  </w:style>
  <w:style w:type="character" w:styleId="Strong">
    <w:name w:val="Strong"/>
    <w:basedOn w:val="DefaultParagraphFont"/>
    <w:uiPriority w:val="22"/>
    <w:qFormat/>
    <w:rsid w:val="00E1016F"/>
    <w:rPr>
      <w:b/>
      <w:bCs/>
    </w:rPr>
  </w:style>
  <w:style w:type="character" w:styleId="Emphasis">
    <w:name w:val="Emphasis"/>
    <w:basedOn w:val="DefaultParagraphFont"/>
    <w:uiPriority w:val="20"/>
    <w:qFormat/>
    <w:rsid w:val="00C12B6C"/>
    <w:rPr>
      <w:i/>
      <w:iCs/>
    </w:rPr>
  </w:style>
  <w:style w:type="paragraph" w:styleId="BalloonText">
    <w:name w:val="Balloon Text"/>
    <w:basedOn w:val="Normal"/>
    <w:link w:val="BalloonTextChar"/>
    <w:uiPriority w:val="99"/>
    <w:semiHidden/>
    <w:unhideWhenUsed/>
    <w:rsid w:val="00B76950"/>
    <w:rPr>
      <w:sz w:val="18"/>
      <w:szCs w:val="18"/>
    </w:rPr>
  </w:style>
  <w:style w:type="character" w:customStyle="1" w:styleId="BalloonTextChar">
    <w:name w:val="Balloon Text Char"/>
    <w:basedOn w:val="DefaultParagraphFont"/>
    <w:link w:val="BalloonText"/>
    <w:uiPriority w:val="99"/>
    <w:semiHidden/>
    <w:rsid w:val="00B76950"/>
    <w:rPr>
      <w:rFonts w:ascii="Times New Roman" w:hAnsi="Times New Roman" w:cs="Times New Roman"/>
      <w:sz w:val="18"/>
      <w:szCs w:val="18"/>
    </w:rPr>
  </w:style>
  <w:style w:type="paragraph" w:styleId="BodyText">
    <w:name w:val="Body Text"/>
    <w:basedOn w:val="Normal"/>
    <w:link w:val="BodyTextChar"/>
    <w:uiPriority w:val="99"/>
    <w:unhideWhenUsed/>
    <w:rsid w:val="00B768B3"/>
    <w:pPr>
      <w:spacing w:before="120" w:after="120"/>
      <w:ind w:firstLine="360"/>
    </w:pPr>
  </w:style>
  <w:style w:type="character" w:customStyle="1" w:styleId="BodyTextChar">
    <w:name w:val="Body Text Char"/>
    <w:basedOn w:val="DefaultParagraphFont"/>
    <w:link w:val="BodyText"/>
    <w:uiPriority w:val="99"/>
    <w:rsid w:val="00B768B3"/>
    <w:rPr>
      <w:rFonts w:ascii="Baskerville" w:eastAsia="Times New Roman" w:hAnsi="Baskerville" w:cs="Times New Roman"/>
    </w:rPr>
  </w:style>
  <w:style w:type="paragraph" w:customStyle="1" w:styleId="Style1">
    <w:name w:val="Style1"/>
    <w:basedOn w:val="Bourdieu"/>
    <w:qFormat/>
    <w:rsid w:val="00E7172D"/>
  </w:style>
  <w:style w:type="paragraph" w:customStyle="1" w:styleId="Extract">
    <w:name w:val="Extract"/>
    <w:basedOn w:val="Normal"/>
    <w:qFormat/>
    <w:rsid w:val="002019F4"/>
    <w:pPr>
      <w:spacing w:before="120" w:after="120"/>
      <w:ind w:left="360" w:right="360"/>
    </w:pPr>
    <w:rPr>
      <w:sz w:val="21"/>
    </w:rPr>
  </w:style>
  <w:style w:type="character" w:styleId="HTMLCite">
    <w:name w:val="HTML Cite"/>
    <w:basedOn w:val="DefaultParagraphFont"/>
    <w:uiPriority w:val="99"/>
    <w:semiHidden/>
    <w:unhideWhenUsed/>
    <w:rsid w:val="00FC0997"/>
    <w:rPr>
      <w:i/>
      <w:iCs/>
    </w:rPr>
  </w:style>
  <w:style w:type="paragraph" w:styleId="HTMLPreformatted">
    <w:name w:val="HTML Preformatted"/>
    <w:basedOn w:val="Normal"/>
    <w:link w:val="HTMLPreformattedChar"/>
    <w:uiPriority w:val="99"/>
    <w:semiHidden/>
    <w:unhideWhenUsed/>
    <w:rsid w:val="00A80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802C2"/>
    <w:rPr>
      <w:rFonts w:ascii="Courier New" w:eastAsia="Times New Roman" w:hAnsi="Courier New" w:cs="Courier New"/>
      <w:sz w:val="20"/>
      <w:szCs w:val="20"/>
    </w:rPr>
  </w:style>
  <w:style w:type="character" w:customStyle="1" w:styleId="fn">
    <w:name w:val="fn"/>
    <w:basedOn w:val="DefaultParagraphFont"/>
    <w:rsid w:val="00B57517"/>
  </w:style>
  <w:style w:type="character" w:customStyle="1" w:styleId="Subtitle1">
    <w:name w:val="Subtitle1"/>
    <w:basedOn w:val="DefaultParagraphFont"/>
    <w:rsid w:val="00B57517"/>
  </w:style>
  <w:style w:type="paragraph" w:customStyle="1" w:styleId="para">
    <w:name w:val="para"/>
    <w:basedOn w:val="Normal"/>
    <w:rsid w:val="002A5F68"/>
    <w:pPr>
      <w:spacing w:before="100" w:beforeAutospacing="1" w:after="100" w:afterAutospacing="1"/>
    </w:pPr>
    <w:rPr>
      <w:rFonts w:ascii="Times New Roman" w:hAnsi="Times New Roman"/>
    </w:rPr>
  </w:style>
  <w:style w:type="paragraph" w:styleId="FootnoteText">
    <w:name w:val="footnote text"/>
    <w:basedOn w:val="Normal"/>
    <w:link w:val="FootnoteTextChar"/>
    <w:uiPriority w:val="99"/>
    <w:unhideWhenUsed/>
    <w:qFormat/>
    <w:rsid w:val="005A468F"/>
    <w:pPr>
      <w:spacing w:after="60"/>
    </w:pPr>
    <w:rPr>
      <w:sz w:val="20"/>
      <w:szCs w:val="20"/>
    </w:rPr>
  </w:style>
  <w:style w:type="character" w:customStyle="1" w:styleId="FootnoteTextChar">
    <w:name w:val="Footnote Text Char"/>
    <w:basedOn w:val="DefaultParagraphFont"/>
    <w:link w:val="FootnoteText"/>
    <w:uiPriority w:val="99"/>
    <w:rsid w:val="005A468F"/>
    <w:rPr>
      <w:rFonts w:ascii="Baskerville" w:eastAsia="Times New Roman" w:hAnsi="Baskerville" w:cs="Times New Roman"/>
      <w:sz w:val="20"/>
      <w:szCs w:val="20"/>
    </w:rPr>
  </w:style>
  <w:style w:type="character" w:styleId="FootnoteReference">
    <w:name w:val="footnote reference"/>
    <w:basedOn w:val="DefaultParagraphFont"/>
    <w:uiPriority w:val="99"/>
    <w:semiHidden/>
    <w:unhideWhenUsed/>
    <w:rsid w:val="003C6339"/>
    <w:rPr>
      <w:vertAlign w:val="superscript"/>
    </w:rPr>
  </w:style>
  <w:style w:type="character" w:customStyle="1" w:styleId="Subtitle2">
    <w:name w:val="Subtitle2"/>
    <w:basedOn w:val="DefaultParagraphFont"/>
    <w:rsid w:val="008E3890"/>
  </w:style>
  <w:style w:type="character" w:styleId="PlaceholderText">
    <w:name w:val="Placeholder Text"/>
    <w:basedOn w:val="DefaultParagraphFont"/>
    <w:uiPriority w:val="99"/>
    <w:semiHidden/>
    <w:rsid w:val="00195B6A"/>
    <w:rPr>
      <w:color w:val="808080"/>
    </w:rPr>
  </w:style>
  <w:style w:type="character" w:styleId="CommentReference">
    <w:name w:val="annotation reference"/>
    <w:basedOn w:val="DefaultParagraphFont"/>
    <w:uiPriority w:val="99"/>
    <w:semiHidden/>
    <w:unhideWhenUsed/>
    <w:rsid w:val="00E74FEF"/>
    <w:rPr>
      <w:sz w:val="16"/>
      <w:szCs w:val="16"/>
    </w:rPr>
  </w:style>
  <w:style w:type="paragraph" w:styleId="CommentText">
    <w:name w:val="annotation text"/>
    <w:basedOn w:val="Normal"/>
    <w:link w:val="CommentTextChar"/>
    <w:uiPriority w:val="99"/>
    <w:semiHidden/>
    <w:unhideWhenUsed/>
    <w:rsid w:val="00E74FEF"/>
    <w:rPr>
      <w:sz w:val="20"/>
      <w:szCs w:val="20"/>
    </w:rPr>
  </w:style>
  <w:style w:type="character" w:customStyle="1" w:styleId="CommentTextChar">
    <w:name w:val="Comment Text Char"/>
    <w:basedOn w:val="DefaultParagraphFont"/>
    <w:link w:val="CommentText"/>
    <w:uiPriority w:val="99"/>
    <w:semiHidden/>
    <w:rsid w:val="00E74FEF"/>
    <w:rPr>
      <w:rFonts w:ascii="Baskerville" w:eastAsia="Times New Roman" w:hAnsi="Baskerville" w:cs="Times New Roman"/>
      <w:sz w:val="20"/>
      <w:szCs w:val="20"/>
    </w:rPr>
  </w:style>
  <w:style w:type="paragraph" w:styleId="CommentSubject">
    <w:name w:val="annotation subject"/>
    <w:basedOn w:val="CommentText"/>
    <w:next w:val="CommentText"/>
    <w:link w:val="CommentSubjectChar"/>
    <w:uiPriority w:val="99"/>
    <w:semiHidden/>
    <w:unhideWhenUsed/>
    <w:rsid w:val="00E74FEF"/>
    <w:rPr>
      <w:b/>
      <w:bCs/>
    </w:rPr>
  </w:style>
  <w:style w:type="character" w:customStyle="1" w:styleId="CommentSubjectChar">
    <w:name w:val="Comment Subject Char"/>
    <w:basedOn w:val="CommentTextChar"/>
    <w:link w:val="CommentSubject"/>
    <w:uiPriority w:val="99"/>
    <w:semiHidden/>
    <w:rsid w:val="00E74FEF"/>
    <w:rPr>
      <w:rFonts w:ascii="Baskerville" w:eastAsia="Times New Roman" w:hAnsi="Baskerville" w:cs="Times New Roman"/>
      <w:b/>
      <w:bCs/>
      <w:sz w:val="20"/>
      <w:szCs w:val="20"/>
    </w:rPr>
  </w:style>
  <w:style w:type="character" w:styleId="EndnoteReference">
    <w:name w:val="endnote reference"/>
    <w:basedOn w:val="DefaultParagraphFont"/>
    <w:uiPriority w:val="99"/>
    <w:semiHidden/>
    <w:unhideWhenUsed/>
    <w:rsid w:val="00454A9D"/>
    <w:rPr>
      <w:vertAlign w:val="superscript"/>
    </w:rPr>
  </w:style>
  <w:style w:type="character" w:customStyle="1" w:styleId="sh3317543005">
    <w:name w:val="sh_3317543005"/>
    <w:basedOn w:val="DefaultParagraphFont"/>
    <w:rsid w:val="00646732"/>
  </w:style>
  <w:style w:type="paragraph" w:customStyle="1" w:styleId="ssdocumentinfo">
    <w:name w:val="ss_documentinfo"/>
    <w:basedOn w:val="Normal"/>
    <w:rsid w:val="00646732"/>
    <w:pPr>
      <w:spacing w:before="100" w:beforeAutospacing="1" w:after="100" w:afterAutospacing="1"/>
    </w:pPr>
    <w:rPr>
      <w:rFonts w:ascii="Times New Roman" w:hAnsi="Times New Roman"/>
    </w:rPr>
  </w:style>
  <w:style w:type="character" w:customStyle="1" w:styleId="ssleftalign">
    <w:name w:val="ss_leftalign"/>
    <w:basedOn w:val="DefaultParagraphFont"/>
    <w:rsid w:val="00646732"/>
  </w:style>
  <w:style w:type="paragraph" w:styleId="Header">
    <w:name w:val="header"/>
    <w:basedOn w:val="Normal"/>
    <w:link w:val="HeaderChar"/>
    <w:uiPriority w:val="99"/>
    <w:semiHidden/>
    <w:unhideWhenUsed/>
    <w:rsid w:val="00123998"/>
    <w:pPr>
      <w:tabs>
        <w:tab w:val="center" w:pos="4680"/>
        <w:tab w:val="right" w:pos="9360"/>
      </w:tabs>
    </w:pPr>
  </w:style>
  <w:style w:type="character" w:customStyle="1" w:styleId="HeaderChar">
    <w:name w:val="Header Char"/>
    <w:basedOn w:val="DefaultParagraphFont"/>
    <w:link w:val="Header"/>
    <w:uiPriority w:val="99"/>
    <w:semiHidden/>
    <w:rsid w:val="00123998"/>
    <w:rPr>
      <w:rFonts w:ascii="Baskerville" w:eastAsia="Times New Roman" w:hAnsi="Baskerville" w:cs="Times New Roman"/>
    </w:rPr>
  </w:style>
  <w:style w:type="paragraph" w:customStyle="1" w:styleId="articleparagraph">
    <w:name w:val="articleparagraph"/>
    <w:basedOn w:val="Normal"/>
    <w:rsid w:val="00C70E1B"/>
    <w:pPr>
      <w:spacing w:before="100" w:beforeAutospacing="1" w:after="100" w:afterAutospacing="1"/>
    </w:pPr>
    <w:rPr>
      <w:rFonts w:ascii="Times New Roman" w:hAnsi="Times New Roman"/>
    </w:rPr>
  </w:style>
  <w:style w:type="character" w:customStyle="1" w:styleId="externallinks">
    <w:name w:val="externallinks"/>
    <w:basedOn w:val="DefaultParagraphFont"/>
    <w:rsid w:val="00C70E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72870">
      <w:bodyDiv w:val="1"/>
      <w:marLeft w:val="0"/>
      <w:marRight w:val="0"/>
      <w:marTop w:val="0"/>
      <w:marBottom w:val="0"/>
      <w:divBdr>
        <w:top w:val="none" w:sz="0" w:space="0" w:color="auto"/>
        <w:left w:val="none" w:sz="0" w:space="0" w:color="auto"/>
        <w:bottom w:val="none" w:sz="0" w:space="0" w:color="auto"/>
        <w:right w:val="none" w:sz="0" w:space="0" w:color="auto"/>
      </w:divBdr>
    </w:div>
    <w:div w:id="8988433">
      <w:bodyDiv w:val="1"/>
      <w:marLeft w:val="0"/>
      <w:marRight w:val="0"/>
      <w:marTop w:val="0"/>
      <w:marBottom w:val="0"/>
      <w:divBdr>
        <w:top w:val="none" w:sz="0" w:space="0" w:color="auto"/>
        <w:left w:val="none" w:sz="0" w:space="0" w:color="auto"/>
        <w:bottom w:val="none" w:sz="0" w:space="0" w:color="auto"/>
        <w:right w:val="none" w:sz="0" w:space="0" w:color="auto"/>
      </w:divBdr>
      <w:divsChild>
        <w:div w:id="1255674911">
          <w:marLeft w:val="0"/>
          <w:marRight w:val="0"/>
          <w:marTop w:val="0"/>
          <w:marBottom w:val="0"/>
          <w:divBdr>
            <w:top w:val="none" w:sz="0" w:space="0" w:color="auto"/>
            <w:left w:val="none" w:sz="0" w:space="0" w:color="auto"/>
            <w:bottom w:val="none" w:sz="0" w:space="0" w:color="auto"/>
            <w:right w:val="none" w:sz="0" w:space="0" w:color="auto"/>
          </w:divBdr>
          <w:divsChild>
            <w:div w:id="1444810952">
              <w:marLeft w:val="0"/>
              <w:marRight w:val="0"/>
              <w:marTop w:val="0"/>
              <w:marBottom w:val="0"/>
              <w:divBdr>
                <w:top w:val="none" w:sz="0" w:space="0" w:color="auto"/>
                <w:left w:val="none" w:sz="0" w:space="0" w:color="auto"/>
                <w:bottom w:val="none" w:sz="0" w:space="0" w:color="auto"/>
                <w:right w:val="none" w:sz="0" w:space="0" w:color="auto"/>
              </w:divBdr>
              <w:divsChild>
                <w:div w:id="499587193">
                  <w:marLeft w:val="0"/>
                  <w:marRight w:val="0"/>
                  <w:marTop w:val="0"/>
                  <w:marBottom w:val="0"/>
                  <w:divBdr>
                    <w:top w:val="none" w:sz="0" w:space="0" w:color="auto"/>
                    <w:left w:val="none" w:sz="0" w:space="0" w:color="auto"/>
                    <w:bottom w:val="none" w:sz="0" w:space="0" w:color="auto"/>
                    <w:right w:val="none" w:sz="0" w:space="0" w:color="auto"/>
                  </w:divBdr>
                  <w:divsChild>
                    <w:div w:id="8369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4829">
      <w:bodyDiv w:val="1"/>
      <w:marLeft w:val="0"/>
      <w:marRight w:val="0"/>
      <w:marTop w:val="0"/>
      <w:marBottom w:val="0"/>
      <w:divBdr>
        <w:top w:val="none" w:sz="0" w:space="0" w:color="auto"/>
        <w:left w:val="none" w:sz="0" w:space="0" w:color="auto"/>
        <w:bottom w:val="none" w:sz="0" w:space="0" w:color="auto"/>
        <w:right w:val="none" w:sz="0" w:space="0" w:color="auto"/>
      </w:divBdr>
    </w:div>
    <w:div w:id="14772382">
      <w:bodyDiv w:val="1"/>
      <w:marLeft w:val="0"/>
      <w:marRight w:val="0"/>
      <w:marTop w:val="0"/>
      <w:marBottom w:val="0"/>
      <w:divBdr>
        <w:top w:val="none" w:sz="0" w:space="0" w:color="auto"/>
        <w:left w:val="none" w:sz="0" w:space="0" w:color="auto"/>
        <w:bottom w:val="none" w:sz="0" w:space="0" w:color="auto"/>
        <w:right w:val="none" w:sz="0" w:space="0" w:color="auto"/>
      </w:divBdr>
      <w:divsChild>
        <w:div w:id="1290353298">
          <w:marLeft w:val="0"/>
          <w:marRight w:val="0"/>
          <w:marTop w:val="0"/>
          <w:marBottom w:val="0"/>
          <w:divBdr>
            <w:top w:val="none" w:sz="0" w:space="0" w:color="auto"/>
            <w:left w:val="none" w:sz="0" w:space="0" w:color="auto"/>
            <w:bottom w:val="none" w:sz="0" w:space="0" w:color="auto"/>
            <w:right w:val="none" w:sz="0" w:space="0" w:color="auto"/>
          </w:divBdr>
          <w:divsChild>
            <w:div w:id="896822432">
              <w:marLeft w:val="0"/>
              <w:marRight w:val="0"/>
              <w:marTop w:val="0"/>
              <w:marBottom w:val="0"/>
              <w:divBdr>
                <w:top w:val="none" w:sz="0" w:space="0" w:color="auto"/>
                <w:left w:val="none" w:sz="0" w:space="0" w:color="auto"/>
                <w:bottom w:val="none" w:sz="0" w:space="0" w:color="auto"/>
                <w:right w:val="none" w:sz="0" w:space="0" w:color="auto"/>
              </w:divBdr>
              <w:divsChild>
                <w:div w:id="462965850">
                  <w:marLeft w:val="0"/>
                  <w:marRight w:val="0"/>
                  <w:marTop w:val="0"/>
                  <w:marBottom w:val="0"/>
                  <w:divBdr>
                    <w:top w:val="none" w:sz="0" w:space="0" w:color="auto"/>
                    <w:left w:val="none" w:sz="0" w:space="0" w:color="auto"/>
                    <w:bottom w:val="none" w:sz="0" w:space="0" w:color="auto"/>
                    <w:right w:val="none" w:sz="0" w:space="0" w:color="auto"/>
                  </w:divBdr>
                  <w:divsChild>
                    <w:div w:id="11340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59013">
      <w:bodyDiv w:val="1"/>
      <w:marLeft w:val="0"/>
      <w:marRight w:val="0"/>
      <w:marTop w:val="0"/>
      <w:marBottom w:val="0"/>
      <w:divBdr>
        <w:top w:val="none" w:sz="0" w:space="0" w:color="auto"/>
        <w:left w:val="none" w:sz="0" w:space="0" w:color="auto"/>
        <w:bottom w:val="none" w:sz="0" w:space="0" w:color="auto"/>
        <w:right w:val="none" w:sz="0" w:space="0" w:color="auto"/>
      </w:divBdr>
    </w:div>
    <w:div w:id="30885631">
      <w:bodyDiv w:val="1"/>
      <w:marLeft w:val="0"/>
      <w:marRight w:val="0"/>
      <w:marTop w:val="0"/>
      <w:marBottom w:val="0"/>
      <w:divBdr>
        <w:top w:val="none" w:sz="0" w:space="0" w:color="auto"/>
        <w:left w:val="none" w:sz="0" w:space="0" w:color="auto"/>
        <w:bottom w:val="none" w:sz="0" w:space="0" w:color="auto"/>
        <w:right w:val="none" w:sz="0" w:space="0" w:color="auto"/>
      </w:divBdr>
      <w:divsChild>
        <w:div w:id="1414738714">
          <w:marLeft w:val="0"/>
          <w:marRight w:val="0"/>
          <w:marTop w:val="0"/>
          <w:marBottom w:val="0"/>
          <w:divBdr>
            <w:top w:val="none" w:sz="0" w:space="0" w:color="auto"/>
            <w:left w:val="none" w:sz="0" w:space="0" w:color="auto"/>
            <w:bottom w:val="none" w:sz="0" w:space="0" w:color="auto"/>
            <w:right w:val="none" w:sz="0" w:space="0" w:color="auto"/>
          </w:divBdr>
          <w:divsChild>
            <w:div w:id="90710604">
              <w:marLeft w:val="0"/>
              <w:marRight w:val="0"/>
              <w:marTop w:val="0"/>
              <w:marBottom w:val="0"/>
              <w:divBdr>
                <w:top w:val="none" w:sz="0" w:space="0" w:color="auto"/>
                <w:left w:val="none" w:sz="0" w:space="0" w:color="auto"/>
                <w:bottom w:val="none" w:sz="0" w:space="0" w:color="auto"/>
                <w:right w:val="none" w:sz="0" w:space="0" w:color="auto"/>
              </w:divBdr>
              <w:divsChild>
                <w:div w:id="184381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02491">
      <w:bodyDiv w:val="1"/>
      <w:marLeft w:val="0"/>
      <w:marRight w:val="0"/>
      <w:marTop w:val="0"/>
      <w:marBottom w:val="0"/>
      <w:divBdr>
        <w:top w:val="none" w:sz="0" w:space="0" w:color="auto"/>
        <w:left w:val="none" w:sz="0" w:space="0" w:color="auto"/>
        <w:bottom w:val="none" w:sz="0" w:space="0" w:color="auto"/>
        <w:right w:val="none" w:sz="0" w:space="0" w:color="auto"/>
      </w:divBdr>
    </w:div>
    <w:div w:id="53745895">
      <w:bodyDiv w:val="1"/>
      <w:marLeft w:val="0"/>
      <w:marRight w:val="0"/>
      <w:marTop w:val="0"/>
      <w:marBottom w:val="0"/>
      <w:divBdr>
        <w:top w:val="none" w:sz="0" w:space="0" w:color="auto"/>
        <w:left w:val="none" w:sz="0" w:space="0" w:color="auto"/>
        <w:bottom w:val="none" w:sz="0" w:space="0" w:color="auto"/>
        <w:right w:val="none" w:sz="0" w:space="0" w:color="auto"/>
      </w:divBdr>
    </w:div>
    <w:div w:id="54473711">
      <w:bodyDiv w:val="1"/>
      <w:marLeft w:val="0"/>
      <w:marRight w:val="0"/>
      <w:marTop w:val="0"/>
      <w:marBottom w:val="0"/>
      <w:divBdr>
        <w:top w:val="none" w:sz="0" w:space="0" w:color="auto"/>
        <w:left w:val="none" w:sz="0" w:space="0" w:color="auto"/>
        <w:bottom w:val="none" w:sz="0" w:space="0" w:color="auto"/>
        <w:right w:val="none" w:sz="0" w:space="0" w:color="auto"/>
      </w:divBdr>
    </w:div>
    <w:div w:id="80228107">
      <w:bodyDiv w:val="1"/>
      <w:marLeft w:val="0"/>
      <w:marRight w:val="0"/>
      <w:marTop w:val="0"/>
      <w:marBottom w:val="0"/>
      <w:divBdr>
        <w:top w:val="none" w:sz="0" w:space="0" w:color="auto"/>
        <w:left w:val="none" w:sz="0" w:space="0" w:color="auto"/>
        <w:bottom w:val="none" w:sz="0" w:space="0" w:color="auto"/>
        <w:right w:val="none" w:sz="0" w:space="0" w:color="auto"/>
      </w:divBdr>
    </w:div>
    <w:div w:id="91782889">
      <w:bodyDiv w:val="1"/>
      <w:marLeft w:val="0"/>
      <w:marRight w:val="0"/>
      <w:marTop w:val="0"/>
      <w:marBottom w:val="0"/>
      <w:divBdr>
        <w:top w:val="none" w:sz="0" w:space="0" w:color="auto"/>
        <w:left w:val="none" w:sz="0" w:space="0" w:color="auto"/>
        <w:bottom w:val="none" w:sz="0" w:space="0" w:color="auto"/>
        <w:right w:val="none" w:sz="0" w:space="0" w:color="auto"/>
      </w:divBdr>
    </w:div>
    <w:div w:id="104422474">
      <w:bodyDiv w:val="1"/>
      <w:marLeft w:val="0"/>
      <w:marRight w:val="0"/>
      <w:marTop w:val="0"/>
      <w:marBottom w:val="0"/>
      <w:divBdr>
        <w:top w:val="none" w:sz="0" w:space="0" w:color="auto"/>
        <w:left w:val="none" w:sz="0" w:space="0" w:color="auto"/>
        <w:bottom w:val="none" w:sz="0" w:space="0" w:color="auto"/>
        <w:right w:val="none" w:sz="0" w:space="0" w:color="auto"/>
      </w:divBdr>
    </w:div>
    <w:div w:id="120266771">
      <w:bodyDiv w:val="1"/>
      <w:marLeft w:val="0"/>
      <w:marRight w:val="0"/>
      <w:marTop w:val="0"/>
      <w:marBottom w:val="0"/>
      <w:divBdr>
        <w:top w:val="none" w:sz="0" w:space="0" w:color="auto"/>
        <w:left w:val="none" w:sz="0" w:space="0" w:color="auto"/>
        <w:bottom w:val="none" w:sz="0" w:space="0" w:color="auto"/>
        <w:right w:val="none" w:sz="0" w:space="0" w:color="auto"/>
      </w:divBdr>
    </w:div>
    <w:div w:id="120419018">
      <w:bodyDiv w:val="1"/>
      <w:marLeft w:val="0"/>
      <w:marRight w:val="0"/>
      <w:marTop w:val="0"/>
      <w:marBottom w:val="0"/>
      <w:divBdr>
        <w:top w:val="none" w:sz="0" w:space="0" w:color="auto"/>
        <w:left w:val="none" w:sz="0" w:space="0" w:color="auto"/>
        <w:bottom w:val="none" w:sz="0" w:space="0" w:color="auto"/>
        <w:right w:val="none" w:sz="0" w:space="0" w:color="auto"/>
      </w:divBdr>
    </w:div>
    <w:div w:id="142966446">
      <w:bodyDiv w:val="1"/>
      <w:marLeft w:val="0"/>
      <w:marRight w:val="0"/>
      <w:marTop w:val="0"/>
      <w:marBottom w:val="0"/>
      <w:divBdr>
        <w:top w:val="none" w:sz="0" w:space="0" w:color="auto"/>
        <w:left w:val="none" w:sz="0" w:space="0" w:color="auto"/>
        <w:bottom w:val="none" w:sz="0" w:space="0" w:color="auto"/>
        <w:right w:val="none" w:sz="0" w:space="0" w:color="auto"/>
      </w:divBdr>
    </w:div>
    <w:div w:id="143661623">
      <w:bodyDiv w:val="1"/>
      <w:marLeft w:val="0"/>
      <w:marRight w:val="0"/>
      <w:marTop w:val="0"/>
      <w:marBottom w:val="0"/>
      <w:divBdr>
        <w:top w:val="none" w:sz="0" w:space="0" w:color="auto"/>
        <w:left w:val="none" w:sz="0" w:space="0" w:color="auto"/>
        <w:bottom w:val="none" w:sz="0" w:space="0" w:color="auto"/>
        <w:right w:val="none" w:sz="0" w:space="0" w:color="auto"/>
      </w:divBdr>
      <w:divsChild>
        <w:div w:id="1372655644">
          <w:marLeft w:val="0"/>
          <w:marRight w:val="0"/>
          <w:marTop w:val="0"/>
          <w:marBottom w:val="0"/>
          <w:divBdr>
            <w:top w:val="none" w:sz="0" w:space="0" w:color="auto"/>
            <w:left w:val="none" w:sz="0" w:space="0" w:color="auto"/>
            <w:bottom w:val="none" w:sz="0" w:space="0" w:color="auto"/>
            <w:right w:val="none" w:sz="0" w:space="0" w:color="auto"/>
          </w:divBdr>
          <w:divsChild>
            <w:div w:id="1236740201">
              <w:marLeft w:val="0"/>
              <w:marRight w:val="0"/>
              <w:marTop w:val="0"/>
              <w:marBottom w:val="0"/>
              <w:divBdr>
                <w:top w:val="none" w:sz="0" w:space="0" w:color="auto"/>
                <w:left w:val="none" w:sz="0" w:space="0" w:color="auto"/>
                <w:bottom w:val="none" w:sz="0" w:space="0" w:color="auto"/>
                <w:right w:val="none" w:sz="0" w:space="0" w:color="auto"/>
              </w:divBdr>
              <w:divsChild>
                <w:div w:id="147556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14581">
      <w:bodyDiv w:val="1"/>
      <w:marLeft w:val="0"/>
      <w:marRight w:val="0"/>
      <w:marTop w:val="0"/>
      <w:marBottom w:val="0"/>
      <w:divBdr>
        <w:top w:val="none" w:sz="0" w:space="0" w:color="auto"/>
        <w:left w:val="none" w:sz="0" w:space="0" w:color="auto"/>
        <w:bottom w:val="none" w:sz="0" w:space="0" w:color="auto"/>
        <w:right w:val="none" w:sz="0" w:space="0" w:color="auto"/>
      </w:divBdr>
      <w:divsChild>
        <w:div w:id="303000724">
          <w:marLeft w:val="0"/>
          <w:marRight w:val="0"/>
          <w:marTop w:val="0"/>
          <w:marBottom w:val="0"/>
          <w:divBdr>
            <w:top w:val="none" w:sz="0" w:space="0" w:color="auto"/>
            <w:left w:val="none" w:sz="0" w:space="0" w:color="auto"/>
            <w:bottom w:val="none" w:sz="0" w:space="0" w:color="auto"/>
            <w:right w:val="none" w:sz="0" w:space="0" w:color="auto"/>
          </w:divBdr>
          <w:divsChild>
            <w:div w:id="142897364">
              <w:marLeft w:val="0"/>
              <w:marRight w:val="0"/>
              <w:marTop w:val="0"/>
              <w:marBottom w:val="0"/>
              <w:divBdr>
                <w:top w:val="none" w:sz="0" w:space="0" w:color="auto"/>
                <w:left w:val="none" w:sz="0" w:space="0" w:color="auto"/>
                <w:bottom w:val="none" w:sz="0" w:space="0" w:color="auto"/>
                <w:right w:val="none" w:sz="0" w:space="0" w:color="auto"/>
              </w:divBdr>
              <w:divsChild>
                <w:div w:id="927693683">
                  <w:marLeft w:val="0"/>
                  <w:marRight w:val="0"/>
                  <w:marTop w:val="0"/>
                  <w:marBottom w:val="0"/>
                  <w:divBdr>
                    <w:top w:val="none" w:sz="0" w:space="0" w:color="auto"/>
                    <w:left w:val="none" w:sz="0" w:space="0" w:color="auto"/>
                    <w:bottom w:val="none" w:sz="0" w:space="0" w:color="auto"/>
                    <w:right w:val="none" w:sz="0" w:space="0" w:color="auto"/>
                  </w:divBdr>
                  <w:divsChild>
                    <w:div w:id="75039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38743">
      <w:bodyDiv w:val="1"/>
      <w:marLeft w:val="0"/>
      <w:marRight w:val="0"/>
      <w:marTop w:val="0"/>
      <w:marBottom w:val="0"/>
      <w:divBdr>
        <w:top w:val="none" w:sz="0" w:space="0" w:color="auto"/>
        <w:left w:val="none" w:sz="0" w:space="0" w:color="auto"/>
        <w:bottom w:val="none" w:sz="0" w:space="0" w:color="auto"/>
        <w:right w:val="none" w:sz="0" w:space="0" w:color="auto"/>
      </w:divBdr>
      <w:divsChild>
        <w:div w:id="1605646353">
          <w:marLeft w:val="0"/>
          <w:marRight w:val="0"/>
          <w:marTop w:val="0"/>
          <w:marBottom w:val="0"/>
          <w:divBdr>
            <w:top w:val="none" w:sz="0" w:space="0" w:color="auto"/>
            <w:left w:val="none" w:sz="0" w:space="0" w:color="auto"/>
            <w:bottom w:val="none" w:sz="0" w:space="0" w:color="auto"/>
            <w:right w:val="none" w:sz="0" w:space="0" w:color="auto"/>
          </w:divBdr>
          <w:divsChild>
            <w:div w:id="1714233228">
              <w:marLeft w:val="0"/>
              <w:marRight w:val="0"/>
              <w:marTop w:val="0"/>
              <w:marBottom w:val="0"/>
              <w:divBdr>
                <w:top w:val="none" w:sz="0" w:space="0" w:color="auto"/>
                <w:left w:val="none" w:sz="0" w:space="0" w:color="auto"/>
                <w:bottom w:val="none" w:sz="0" w:space="0" w:color="auto"/>
                <w:right w:val="none" w:sz="0" w:space="0" w:color="auto"/>
              </w:divBdr>
              <w:divsChild>
                <w:div w:id="3450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93267">
      <w:bodyDiv w:val="1"/>
      <w:marLeft w:val="0"/>
      <w:marRight w:val="0"/>
      <w:marTop w:val="0"/>
      <w:marBottom w:val="0"/>
      <w:divBdr>
        <w:top w:val="none" w:sz="0" w:space="0" w:color="auto"/>
        <w:left w:val="none" w:sz="0" w:space="0" w:color="auto"/>
        <w:bottom w:val="none" w:sz="0" w:space="0" w:color="auto"/>
        <w:right w:val="none" w:sz="0" w:space="0" w:color="auto"/>
      </w:divBdr>
      <w:divsChild>
        <w:div w:id="294601509">
          <w:marLeft w:val="0"/>
          <w:marRight w:val="0"/>
          <w:marTop w:val="0"/>
          <w:marBottom w:val="0"/>
          <w:divBdr>
            <w:top w:val="none" w:sz="0" w:space="0" w:color="auto"/>
            <w:left w:val="none" w:sz="0" w:space="0" w:color="auto"/>
            <w:bottom w:val="none" w:sz="0" w:space="0" w:color="auto"/>
            <w:right w:val="none" w:sz="0" w:space="0" w:color="auto"/>
          </w:divBdr>
          <w:divsChild>
            <w:div w:id="396823783">
              <w:marLeft w:val="0"/>
              <w:marRight w:val="0"/>
              <w:marTop w:val="0"/>
              <w:marBottom w:val="0"/>
              <w:divBdr>
                <w:top w:val="none" w:sz="0" w:space="0" w:color="auto"/>
                <w:left w:val="none" w:sz="0" w:space="0" w:color="auto"/>
                <w:bottom w:val="none" w:sz="0" w:space="0" w:color="auto"/>
                <w:right w:val="none" w:sz="0" w:space="0" w:color="auto"/>
              </w:divBdr>
              <w:divsChild>
                <w:div w:id="2102800261">
                  <w:marLeft w:val="0"/>
                  <w:marRight w:val="0"/>
                  <w:marTop w:val="0"/>
                  <w:marBottom w:val="0"/>
                  <w:divBdr>
                    <w:top w:val="none" w:sz="0" w:space="0" w:color="auto"/>
                    <w:left w:val="none" w:sz="0" w:space="0" w:color="auto"/>
                    <w:bottom w:val="none" w:sz="0" w:space="0" w:color="auto"/>
                    <w:right w:val="none" w:sz="0" w:space="0" w:color="auto"/>
                  </w:divBdr>
                  <w:divsChild>
                    <w:div w:id="7281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34841">
      <w:bodyDiv w:val="1"/>
      <w:marLeft w:val="0"/>
      <w:marRight w:val="0"/>
      <w:marTop w:val="0"/>
      <w:marBottom w:val="0"/>
      <w:divBdr>
        <w:top w:val="none" w:sz="0" w:space="0" w:color="auto"/>
        <w:left w:val="none" w:sz="0" w:space="0" w:color="auto"/>
        <w:bottom w:val="none" w:sz="0" w:space="0" w:color="auto"/>
        <w:right w:val="none" w:sz="0" w:space="0" w:color="auto"/>
      </w:divBdr>
      <w:divsChild>
        <w:div w:id="30112517">
          <w:marLeft w:val="0"/>
          <w:marRight w:val="0"/>
          <w:marTop w:val="0"/>
          <w:marBottom w:val="0"/>
          <w:divBdr>
            <w:top w:val="none" w:sz="0" w:space="0" w:color="auto"/>
            <w:left w:val="none" w:sz="0" w:space="0" w:color="auto"/>
            <w:bottom w:val="none" w:sz="0" w:space="0" w:color="auto"/>
            <w:right w:val="none" w:sz="0" w:space="0" w:color="auto"/>
          </w:divBdr>
          <w:divsChild>
            <w:div w:id="498934229">
              <w:marLeft w:val="0"/>
              <w:marRight w:val="0"/>
              <w:marTop w:val="0"/>
              <w:marBottom w:val="0"/>
              <w:divBdr>
                <w:top w:val="none" w:sz="0" w:space="0" w:color="auto"/>
                <w:left w:val="none" w:sz="0" w:space="0" w:color="auto"/>
                <w:bottom w:val="none" w:sz="0" w:space="0" w:color="auto"/>
                <w:right w:val="none" w:sz="0" w:space="0" w:color="auto"/>
              </w:divBdr>
              <w:divsChild>
                <w:div w:id="668991519">
                  <w:marLeft w:val="0"/>
                  <w:marRight w:val="0"/>
                  <w:marTop w:val="0"/>
                  <w:marBottom w:val="0"/>
                  <w:divBdr>
                    <w:top w:val="none" w:sz="0" w:space="0" w:color="auto"/>
                    <w:left w:val="none" w:sz="0" w:space="0" w:color="auto"/>
                    <w:bottom w:val="none" w:sz="0" w:space="0" w:color="auto"/>
                    <w:right w:val="none" w:sz="0" w:space="0" w:color="auto"/>
                  </w:divBdr>
                  <w:divsChild>
                    <w:div w:id="86502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07881">
      <w:bodyDiv w:val="1"/>
      <w:marLeft w:val="0"/>
      <w:marRight w:val="0"/>
      <w:marTop w:val="0"/>
      <w:marBottom w:val="0"/>
      <w:divBdr>
        <w:top w:val="none" w:sz="0" w:space="0" w:color="auto"/>
        <w:left w:val="none" w:sz="0" w:space="0" w:color="auto"/>
        <w:bottom w:val="none" w:sz="0" w:space="0" w:color="auto"/>
        <w:right w:val="none" w:sz="0" w:space="0" w:color="auto"/>
      </w:divBdr>
      <w:divsChild>
        <w:div w:id="835878694">
          <w:marLeft w:val="0"/>
          <w:marRight w:val="0"/>
          <w:marTop w:val="0"/>
          <w:marBottom w:val="0"/>
          <w:divBdr>
            <w:top w:val="none" w:sz="0" w:space="0" w:color="auto"/>
            <w:left w:val="none" w:sz="0" w:space="0" w:color="auto"/>
            <w:bottom w:val="none" w:sz="0" w:space="0" w:color="auto"/>
            <w:right w:val="none" w:sz="0" w:space="0" w:color="auto"/>
          </w:divBdr>
          <w:divsChild>
            <w:div w:id="1998151384">
              <w:marLeft w:val="0"/>
              <w:marRight w:val="0"/>
              <w:marTop w:val="0"/>
              <w:marBottom w:val="0"/>
              <w:divBdr>
                <w:top w:val="none" w:sz="0" w:space="0" w:color="auto"/>
                <w:left w:val="none" w:sz="0" w:space="0" w:color="auto"/>
                <w:bottom w:val="none" w:sz="0" w:space="0" w:color="auto"/>
                <w:right w:val="none" w:sz="0" w:space="0" w:color="auto"/>
              </w:divBdr>
              <w:divsChild>
                <w:div w:id="892469628">
                  <w:marLeft w:val="0"/>
                  <w:marRight w:val="0"/>
                  <w:marTop w:val="0"/>
                  <w:marBottom w:val="0"/>
                  <w:divBdr>
                    <w:top w:val="none" w:sz="0" w:space="0" w:color="auto"/>
                    <w:left w:val="none" w:sz="0" w:space="0" w:color="auto"/>
                    <w:bottom w:val="none" w:sz="0" w:space="0" w:color="auto"/>
                    <w:right w:val="none" w:sz="0" w:space="0" w:color="auto"/>
                  </w:divBdr>
                  <w:divsChild>
                    <w:div w:id="1977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75404">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
    <w:div w:id="229655421">
      <w:bodyDiv w:val="1"/>
      <w:marLeft w:val="0"/>
      <w:marRight w:val="0"/>
      <w:marTop w:val="0"/>
      <w:marBottom w:val="0"/>
      <w:divBdr>
        <w:top w:val="none" w:sz="0" w:space="0" w:color="auto"/>
        <w:left w:val="none" w:sz="0" w:space="0" w:color="auto"/>
        <w:bottom w:val="none" w:sz="0" w:space="0" w:color="auto"/>
        <w:right w:val="none" w:sz="0" w:space="0" w:color="auto"/>
      </w:divBdr>
    </w:div>
    <w:div w:id="231161517">
      <w:bodyDiv w:val="1"/>
      <w:marLeft w:val="0"/>
      <w:marRight w:val="0"/>
      <w:marTop w:val="0"/>
      <w:marBottom w:val="0"/>
      <w:divBdr>
        <w:top w:val="none" w:sz="0" w:space="0" w:color="auto"/>
        <w:left w:val="none" w:sz="0" w:space="0" w:color="auto"/>
        <w:bottom w:val="none" w:sz="0" w:space="0" w:color="auto"/>
        <w:right w:val="none" w:sz="0" w:space="0" w:color="auto"/>
      </w:divBdr>
      <w:divsChild>
        <w:div w:id="546836261">
          <w:marLeft w:val="0"/>
          <w:marRight w:val="0"/>
          <w:marTop w:val="0"/>
          <w:marBottom w:val="0"/>
          <w:divBdr>
            <w:top w:val="none" w:sz="0" w:space="0" w:color="auto"/>
            <w:left w:val="none" w:sz="0" w:space="0" w:color="auto"/>
            <w:bottom w:val="none" w:sz="0" w:space="0" w:color="auto"/>
            <w:right w:val="none" w:sz="0" w:space="0" w:color="auto"/>
          </w:divBdr>
          <w:divsChild>
            <w:div w:id="78986565">
              <w:marLeft w:val="0"/>
              <w:marRight w:val="0"/>
              <w:marTop w:val="0"/>
              <w:marBottom w:val="0"/>
              <w:divBdr>
                <w:top w:val="none" w:sz="0" w:space="0" w:color="auto"/>
                <w:left w:val="none" w:sz="0" w:space="0" w:color="auto"/>
                <w:bottom w:val="none" w:sz="0" w:space="0" w:color="auto"/>
                <w:right w:val="none" w:sz="0" w:space="0" w:color="auto"/>
              </w:divBdr>
              <w:divsChild>
                <w:div w:id="461388420">
                  <w:marLeft w:val="0"/>
                  <w:marRight w:val="0"/>
                  <w:marTop w:val="0"/>
                  <w:marBottom w:val="0"/>
                  <w:divBdr>
                    <w:top w:val="none" w:sz="0" w:space="0" w:color="auto"/>
                    <w:left w:val="none" w:sz="0" w:space="0" w:color="auto"/>
                    <w:bottom w:val="none" w:sz="0" w:space="0" w:color="auto"/>
                    <w:right w:val="none" w:sz="0" w:space="0" w:color="auto"/>
                  </w:divBdr>
                </w:div>
              </w:divsChild>
            </w:div>
            <w:div w:id="131994395">
              <w:marLeft w:val="0"/>
              <w:marRight w:val="0"/>
              <w:marTop w:val="0"/>
              <w:marBottom w:val="0"/>
              <w:divBdr>
                <w:top w:val="none" w:sz="0" w:space="0" w:color="auto"/>
                <w:left w:val="none" w:sz="0" w:space="0" w:color="auto"/>
                <w:bottom w:val="none" w:sz="0" w:space="0" w:color="auto"/>
                <w:right w:val="none" w:sz="0" w:space="0" w:color="auto"/>
              </w:divBdr>
              <w:divsChild>
                <w:div w:id="510221812">
                  <w:marLeft w:val="0"/>
                  <w:marRight w:val="0"/>
                  <w:marTop w:val="0"/>
                  <w:marBottom w:val="0"/>
                  <w:divBdr>
                    <w:top w:val="none" w:sz="0" w:space="0" w:color="auto"/>
                    <w:left w:val="none" w:sz="0" w:space="0" w:color="auto"/>
                    <w:bottom w:val="none" w:sz="0" w:space="0" w:color="auto"/>
                    <w:right w:val="none" w:sz="0" w:space="0" w:color="auto"/>
                  </w:divBdr>
                </w:div>
              </w:divsChild>
            </w:div>
            <w:div w:id="259145820">
              <w:marLeft w:val="0"/>
              <w:marRight w:val="0"/>
              <w:marTop w:val="0"/>
              <w:marBottom w:val="0"/>
              <w:divBdr>
                <w:top w:val="none" w:sz="0" w:space="0" w:color="auto"/>
                <w:left w:val="none" w:sz="0" w:space="0" w:color="auto"/>
                <w:bottom w:val="none" w:sz="0" w:space="0" w:color="auto"/>
                <w:right w:val="none" w:sz="0" w:space="0" w:color="auto"/>
              </w:divBdr>
              <w:divsChild>
                <w:div w:id="1961105577">
                  <w:marLeft w:val="0"/>
                  <w:marRight w:val="0"/>
                  <w:marTop w:val="0"/>
                  <w:marBottom w:val="0"/>
                  <w:divBdr>
                    <w:top w:val="none" w:sz="0" w:space="0" w:color="auto"/>
                    <w:left w:val="none" w:sz="0" w:space="0" w:color="auto"/>
                    <w:bottom w:val="none" w:sz="0" w:space="0" w:color="auto"/>
                    <w:right w:val="none" w:sz="0" w:space="0" w:color="auto"/>
                  </w:divBdr>
                </w:div>
              </w:divsChild>
            </w:div>
            <w:div w:id="976764239">
              <w:marLeft w:val="0"/>
              <w:marRight w:val="0"/>
              <w:marTop w:val="0"/>
              <w:marBottom w:val="0"/>
              <w:divBdr>
                <w:top w:val="none" w:sz="0" w:space="0" w:color="auto"/>
                <w:left w:val="none" w:sz="0" w:space="0" w:color="auto"/>
                <w:bottom w:val="none" w:sz="0" w:space="0" w:color="auto"/>
                <w:right w:val="none" w:sz="0" w:space="0" w:color="auto"/>
              </w:divBdr>
              <w:divsChild>
                <w:div w:id="916475731">
                  <w:marLeft w:val="0"/>
                  <w:marRight w:val="0"/>
                  <w:marTop w:val="0"/>
                  <w:marBottom w:val="0"/>
                  <w:divBdr>
                    <w:top w:val="none" w:sz="0" w:space="0" w:color="auto"/>
                    <w:left w:val="none" w:sz="0" w:space="0" w:color="auto"/>
                    <w:bottom w:val="none" w:sz="0" w:space="0" w:color="auto"/>
                    <w:right w:val="none" w:sz="0" w:space="0" w:color="auto"/>
                  </w:divBdr>
                </w:div>
              </w:divsChild>
            </w:div>
            <w:div w:id="1681470974">
              <w:marLeft w:val="0"/>
              <w:marRight w:val="0"/>
              <w:marTop w:val="0"/>
              <w:marBottom w:val="0"/>
              <w:divBdr>
                <w:top w:val="none" w:sz="0" w:space="0" w:color="auto"/>
                <w:left w:val="none" w:sz="0" w:space="0" w:color="auto"/>
                <w:bottom w:val="none" w:sz="0" w:space="0" w:color="auto"/>
                <w:right w:val="none" w:sz="0" w:space="0" w:color="auto"/>
              </w:divBdr>
              <w:divsChild>
                <w:div w:id="23828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561929">
      <w:bodyDiv w:val="1"/>
      <w:marLeft w:val="0"/>
      <w:marRight w:val="0"/>
      <w:marTop w:val="0"/>
      <w:marBottom w:val="0"/>
      <w:divBdr>
        <w:top w:val="none" w:sz="0" w:space="0" w:color="auto"/>
        <w:left w:val="none" w:sz="0" w:space="0" w:color="auto"/>
        <w:bottom w:val="none" w:sz="0" w:space="0" w:color="auto"/>
        <w:right w:val="none" w:sz="0" w:space="0" w:color="auto"/>
      </w:divBdr>
    </w:div>
    <w:div w:id="256602078">
      <w:bodyDiv w:val="1"/>
      <w:marLeft w:val="0"/>
      <w:marRight w:val="0"/>
      <w:marTop w:val="0"/>
      <w:marBottom w:val="0"/>
      <w:divBdr>
        <w:top w:val="none" w:sz="0" w:space="0" w:color="auto"/>
        <w:left w:val="none" w:sz="0" w:space="0" w:color="auto"/>
        <w:bottom w:val="none" w:sz="0" w:space="0" w:color="auto"/>
        <w:right w:val="none" w:sz="0" w:space="0" w:color="auto"/>
      </w:divBdr>
      <w:divsChild>
        <w:div w:id="312754217">
          <w:marLeft w:val="0"/>
          <w:marRight w:val="0"/>
          <w:marTop w:val="0"/>
          <w:marBottom w:val="0"/>
          <w:divBdr>
            <w:top w:val="none" w:sz="0" w:space="0" w:color="auto"/>
            <w:left w:val="none" w:sz="0" w:space="0" w:color="auto"/>
            <w:bottom w:val="none" w:sz="0" w:space="0" w:color="auto"/>
            <w:right w:val="none" w:sz="0" w:space="0" w:color="auto"/>
          </w:divBdr>
          <w:divsChild>
            <w:div w:id="1778982387">
              <w:marLeft w:val="0"/>
              <w:marRight w:val="0"/>
              <w:marTop w:val="0"/>
              <w:marBottom w:val="0"/>
              <w:divBdr>
                <w:top w:val="none" w:sz="0" w:space="0" w:color="auto"/>
                <w:left w:val="none" w:sz="0" w:space="0" w:color="auto"/>
                <w:bottom w:val="none" w:sz="0" w:space="0" w:color="auto"/>
                <w:right w:val="none" w:sz="0" w:space="0" w:color="auto"/>
              </w:divBdr>
              <w:divsChild>
                <w:div w:id="32173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321154">
      <w:bodyDiv w:val="1"/>
      <w:marLeft w:val="0"/>
      <w:marRight w:val="0"/>
      <w:marTop w:val="0"/>
      <w:marBottom w:val="0"/>
      <w:divBdr>
        <w:top w:val="none" w:sz="0" w:space="0" w:color="auto"/>
        <w:left w:val="none" w:sz="0" w:space="0" w:color="auto"/>
        <w:bottom w:val="none" w:sz="0" w:space="0" w:color="auto"/>
        <w:right w:val="none" w:sz="0" w:space="0" w:color="auto"/>
      </w:divBdr>
    </w:div>
    <w:div w:id="276061590">
      <w:bodyDiv w:val="1"/>
      <w:marLeft w:val="0"/>
      <w:marRight w:val="0"/>
      <w:marTop w:val="0"/>
      <w:marBottom w:val="0"/>
      <w:divBdr>
        <w:top w:val="none" w:sz="0" w:space="0" w:color="auto"/>
        <w:left w:val="none" w:sz="0" w:space="0" w:color="auto"/>
        <w:bottom w:val="none" w:sz="0" w:space="0" w:color="auto"/>
        <w:right w:val="none" w:sz="0" w:space="0" w:color="auto"/>
      </w:divBdr>
    </w:div>
    <w:div w:id="277610538">
      <w:bodyDiv w:val="1"/>
      <w:marLeft w:val="0"/>
      <w:marRight w:val="0"/>
      <w:marTop w:val="0"/>
      <w:marBottom w:val="0"/>
      <w:divBdr>
        <w:top w:val="none" w:sz="0" w:space="0" w:color="auto"/>
        <w:left w:val="none" w:sz="0" w:space="0" w:color="auto"/>
        <w:bottom w:val="none" w:sz="0" w:space="0" w:color="auto"/>
        <w:right w:val="none" w:sz="0" w:space="0" w:color="auto"/>
      </w:divBdr>
    </w:div>
    <w:div w:id="294600526">
      <w:bodyDiv w:val="1"/>
      <w:marLeft w:val="0"/>
      <w:marRight w:val="0"/>
      <w:marTop w:val="0"/>
      <w:marBottom w:val="0"/>
      <w:divBdr>
        <w:top w:val="none" w:sz="0" w:space="0" w:color="auto"/>
        <w:left w:val="none" w:sz="0" w:space="0" w:color="auto"/>
        <w:bottom w:val="none" w:sz="0" w:space="0" w:color="auto"/>
        <w:right w:val="none" w:sz="0" w:space="0" w:color="auto"/>
      </w:divBdr>
      <w:divsChild>
        <w:div w:id="124086647">
          <w:marLeft w:val="0"/>
          <w:marRight w:val="0"/>
          <w:marTop w:val="0"/>
          <w:marBottom w:val="0"/>
          <w:divBdr>
            <w:top w:val="none" w:sz="0" w:space="0" w:color="auto"/>
            <w:left w:val="none" w:sz="0" w:space="0" w:color="auto"/>
            <w:bottom w:val="none" w:sz="0" w:space="0" w:color="auto"/>
            <w:right w:val="none" w:sz="0" w:space="0" w:color="auto"/>
          </w:divBdr>
          <w:divsChild>
            <w:div w:id="753624969">
              <w:marLeft w:val="0"/>
              <w:marRight w:val="0"/>
              <w:marTop w:val="0"/>
              <w:marBottom w:val="0"/>
              <w:divBdr>
                <w:top w:val="none" w:sz="0" w:space="0" w:color="auto"/>
                <w:left w:val="none" w:sz="0" w:space="0" w:color="auto"/>
                <w:bottom w:val="none" w:sz="0" w:space="0" w:color="auto"/>
                <w:right w:val="none" w:sz="0" w:space="0" w:color="auto"/>
              </w:divBdr>
              <w:divsChild>
                <w:div w:id="121407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816948">
      <w:bodyDiv w:val="1"/>
      <w:marLeft w:val="0"/>
      <w:marRight w:val="0"/>
      <w:marTop w:val="0"/>
      <w:marBottom w:val="0"/>
      <w:divBdr>
        <w:top w:val="none" w:sz="0" w:space="0" w:color="auto"/>
        <w:left w:val="none" w:sz="0" w:space="0" w:color="auto"/>
        <w:bottom w:val="none" w:sz="0" w:space="0" w:color="auto"/>
        <w:right w:val="none" w:sz="0" w:space="0" w:color="auto"/>
      </w:divBdr>
      <w:divsChild>
        <w:div w:id="1208644920">
          <w:marLeft w:val="0"/>
          <w:marRight w:val="0"/>
          <w:marTop w:val="0"/>
          <w:marBottom w:val="0"/>
          <w:divBdr>
            <w:top w:val="none" w:sz="0" w:space="0" w:color="auto"/>
            <w:left w:val="none" w:sz="0" w:space="0" w:color="auto"/>
            <w:bottom w:val="none" w:sz="0" w:space="0" w:color="auto"/>
            <w:right w:val="none" w:sz="0" w:space="0" w:color="auto"/>
          </w:divBdr>
          <w:divsChild>
            <w:div w:id="1038549634">
              <w:marLeft w:val="0"/>
              <w:marRight w:val="0"/>
              <w:marTop w:val="0"/>
              <w:marBottom w:val="0"/>
              <w:divBdr>
                <w:top w:val="none" w:sz="0" w:space="0" w:color="auto"/>
                <w:left w:val="none" w:sz="0" w:space="0" w:color="auto"/>
                <w:bottom w:val="none" w:sz="0" w:space="0" w:color="auto"/>
                <w:right w:val="none" w:sz="0" w:space="0" w:color="auto"/>
              </w:divBdr>
              <w:divsChild>
                <w:div w:id="77371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368652">
      <w:bodyDiv w:val="1"/>
      <w:marLeft w:val="0"/>
      <w:marRight w:val="0"/>
      <w:marTop w:val="0"/>
      <w:marBottom w:val="0"/>
      <w:divBdr>
        <w:top w:val="none" w:sz="0" w:space="0" w:color="auto"/>
        <w:left w:val="none" w:sz="0" w:space="0" w:color="auto"/>
        <w:bottom w:val="none" w:sz="0" w:space="0" w:color="auto"/>
        <w:right w:val="none" w:sz="0" w:space="0" w:color="auto"/>
      </w:divBdr>
      <w:divsChild>
        <w:div w:id="240457223">
          <w:marLeft w:val="0"/>
          <w:marRight w:val="0"/>
          <w:marTop w:val="0"/>
          <w:marBottom w:val="0"/>
          <w:divBdr>
            <w:top w:val="none" w:sz="0" w:space="0" w:color="auto"/>
            <w:left w:val="none" w:sz="0" w:space="0" w:color="auto"/>
            <w:bottom w:val="none" w:sz="0" w:space="0" w:color="auto"/>
            <w:right w:val="none" w:sz="0" w:space="0" w:color="auto"/>
          </w:divBdr>
          <w:divsChild>
            <w:div w:id="1090084921">
              <w:marLeft w:val="0"/>
              <w:marRight w:val="0"/>
              <w:marTop w:val="0"/>
              <w:marBottom w:val="0"/>
              <w:divBdr>
                <w:top w:val="none" w:sz="0" w:space="0" w:color="auto"/>
                <w:left w:val="none" w:sz="0" w:space="0" w:color="auto"/>
                <w:bottom w:val="none" w:sz="0" w:space="0" w:color="auto"/>
                <w:right w:val="none" w:sz="0" w:space="0" w:color="auto"/>
              </w:divBdr>
              <w:divsChild>
                <w:div w:id="210333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58393">
      <w:bodyDiv w:val="1"/>
      <w:marLeft w:val="0"/>
      <w:marRight w:val="0"/>
      <w:marTop w:val="0"/>
      <w:marBottom w:val="0"/>
      <w:divBdr>
        <w:top w:val="none" w:sz="0" w:space="0" w:color="auto"/>
        <w:left w:val="none" w:sz="0" w:space="0" w:color="auto"/>
        <w:bottom w:val="none" w:sz="0" w:space="0" w:color="auto"/>
        <w:right w:val="none" w:sz="0" w:space="0" w:color="auto"/>
      </w:divBdr>
      <w:divsChild>
        <w:div w:id="1028526262">
          <w:marLeft w:val="0"/>
          <w:marRight w:val="0"/>
          <w:marTop w:val="0"/>
          <w:marBottom w:val="0"/>
          <w:divBdr>
            <w:top w:val="none" w:sz="0" w:space="0" w:color="auto"/>
            <w:left w:val="none" w:sz="0" w:space="0" w:color="auto"/>
            <w:bottom w:val="none" w:sz="0" w:space="0" w:color="auto"/>
            <w:right w:val="none" w:sz="0" w:space="0" w:color="auto"/>
          </w:divBdr>
          <w:divsChild>
            <w:div w:id="1445416520">
              <w:marLeft w:val="0"/>
              <w:marRight w:val="0"/>
              <w:marTop w:val="0"/>
              <w:marBottom w:val="0"/>
              <w:divBdr>
                <w:top w:val="none" w:sz="0" w:space="0" w:color="auto"/>
                <w:left w:val="none" w:sz="0" w:space="0" w:color="auto"/>
                <w:bottom w:val="none" w:sz="0" w:space="0" w:color="auto"/>
                <w:right w:val="none" w:sz="0" w:space="0" w:color="auto"/>
              </w:divBdr>
              <w:divsChild>
                <w:div w:id="213116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835893">
      <w:bodyDiv w:val="1"/>
      <w:marLeft w:val="0"/>
      <w:marRight w:val="0"/>
      <w:marTop w:val="0"/>
      <w:marBottom w:val="0"/>
      <w:divBdr>
        <w:top w:val="none" w:sz="0" w:space="0" w:color="auto"/>
        <w:left w:val="none" w:sz="0" w:space="0" w:color="auto"/>
        <w:bottom w:val="none" w:sz="0" w:space="0" w:color="auto"/>
        <w:right w:val="none" w:sz="0" w:space="0" w:color="auto"/>
      </w:divBdr>
      <w:divsChild>
        <w:div w:id="1131092898">
          <w:marLeft w:val="0"/>
          <w:marRight w:val="0"/>
          <w:marTop w:val="0"/>
          <w:marBottom w:val="0"/>
          <w:divBdr>
            <w:top w:val="none" w:sz="0" w:space="0" w:color="auto"/>
            <w:left w:val="none" w:sz="0" w:space="0" w:color="auto"/>
            <w:bottom w:val="none" w:sz="0" w:space="0" w:color="auto"/>
            <w:right w:val="none" w:sz="0" w:space="0" w:color="auto"/>
          </w:divBdr>
          <w:divsChild>
            <w:div w:id="304047463">
              <w:marLeft w:val="0"/>
              <w:marRight w:val="0"/>
              <w:marTop w:val="0"/>
              <w:marBottom w:val="0"/>
              <w:divBdr>
                <w:top w:val="none" w:sz="0" w:space="0" w:color="auto"/>
                <w:left w:val="none" w:sz="0" w:space="0" w:color="auto"/>
                <w:bottom w:val="none" w:sz="0" w:space="0" w:color="auto"/>
                <w:right w:val="none" w:sz="0" w:space="0" w:color="auto"/>
              </w:divBdr>
              <w:divsChild>
                <w:div w:id="583149981">
                  <w:marLeft w:val="0"/>
                  <w:marRight w:val="0"/>
                  <w:marTop w:val="0"/>
                  <w:marBottom w:val="0"/>
                  <w:divBdr>
                    <w:top w:val="none" w:sz="0" w:space="0" w:color="auto"/>
                    <w:left w:val="none" w:sz="0" w:space="0" w:color="auto"/>
                    <w:bottom w:val="none" w:sz="0" w:space="0" w:color="auto"/>
                    <w:right w:val="none" w:sz="0" w:space="0" w:color="auto"/>
                  </w:divBdr>
                  <w:divsChild>
                    <w:div w:id="213864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767987">
      <w:bodyDiv w:val="1"/>
      <w:marLeft w:val="0"/>
      <w:marRight w:val="0"/>
      <w:marTop w:val="0"/>
      <w:marBottom w:val="0"/>
      <w:divBdr>
        <w:top w:val="none" w:sz="0" w:space="0" w:color="auto"/>
        <w:left w:val="none" w:sz="0" w:space="0" w:color="auto"/>
        <w:bottom w:val="none" w:sz="0" w:space="0" w:color="auto"/>
        <w:right w:val="none" w:sz="0" w:space="0" w:color="auto"/>
      </w:divBdr>
    </w:div>
    <w:div w:id="356463855">
      <w:bodyDiv w:val="1"/>
      <w:marLeft w:val="0"/>
      <w:marRight w:val="0"/>
      <w:marTop w:val="0"/>
      <w:marBottom w:val="0"/>
      <w:divBdr>
        <w:top w:val="none" w:sz="0" w:space="0" w:color="auto"/>
        <w:left w:val="none" w:sz="0" w:space="0" w:color="auto"/>
        <w:bottom w:val="none" w:sz="0" w:space="0" w:color="auto"/>
        <w:right w:val="none" w:sz="0" w:space="0" w:color="auto"/>
      </w:divBdr>
      <w:divsChild>
        <w:div w:id="25758161">
          <w:marLeft w:val="0"/>
          <w:marRight w:val="0"/>
          <w:marTop w:val="0"/>
          <w:marBottom w:val="0"/>
          <w:divBdr>
            <w:top w:val="none" w:sz="0" w:space="0" w:color="auto"/>
            <w:left w:val="none" w:sz="0" w:space="0" w:color="auto"/>
            <w:bottom w:val="none" w:sz="0" w:space="0" w:color="auto"/>
            <w:right w:val="none" w:sz="0" w:space="0" w:color="auto"/>
          </w:divBdr>
          <w:divsChild>
            <w:div w:id="1899128452">
              <w:marLeft w:val="0"/>
              <w:marRight w:val="0"/>
              <w:marTop w:val="0"/>
              <w:marBottom w:val="0"/>
              <w:divBdr>
                <w:top w:val="none" w:sz="0" w:space="0" w:color="auto"/>
                <w:left w:val="none" w:sz="0" w:space="0" w:color="auto"/>
                <w:bottom w:val="none" w:sz="0" w:space="0" w:color="auto"/>
                <w:right w:val="none" w:sz="0" w:space="0" w:color="auto"/>
              </w:divBdr>
              <w:divsChild>
                <w:div w:id="174590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603875">
      <w:bodyDiv w:val="1"/>
      <w:marLeft w:val="0"/>
      <w:marRight w:val="0"/>
      <w:marTop w:val="0"/>
      <w:marBottom w:val="0"/>
      <w:divBdr>
        <w:top w:val="none" w:sz="0" w:space="0" w:color="auto"/>
        <w:left w:val="none" w:sz="0" w:space="0" w:color="auto"/>
        <w:bottom w:val="none" w:sz="0" w:space="0" w:color="auto"/>
        <w:right w:val="none" w:sz="0" w:space="0" w:color="auto"/>
      </w:divBdr>
    </w:div>
    <w:div w:id="384451138">
      <w:bodyDiv w:val="1"/>
      <w:marLeft w:val="0"/>
      <w:marRight w:val="0"/>
      <w:marTop w:val="0"/>
      <w:marBottom w:val="0"/>
      <w:divBdr>
        <w:top w:val="none" w:sz="0" w:space="0" w:color="auto"/>
        <w:left w:val="none" w:sz="0" w:space="0" w:color="auto"/>
        <w:bottom w:val="none" w:sz="0" w:space="0" w:color="auto"/>
        <w:right w:val="none" w:sz="0" w:space="0" w:color="auto"/>
      </w:divBdr>
    </w:div>
    <w:div w:id="389615454">
      <w:bodyDiv w:val="1"/>
      <w:marLeft w:val="0"/>
      <w:marRight w:val="0"/>
      <w:marTop w:val="0"/>
      <w:marBottom w:val="0"/>
      <w:divBdr>
        <w:top w:val="none" w:sz="0" w:space="0" w:color="auto"/>
        <w:left w:val="none" w:sz="0" w:space="0" w:color="auto"/>
        <w:bottom w:val="none" w:sz="0" w:space="0" w:color="auto"/>
        <w:right w:val="none" w:sz="0" w:space="0" w:color="auto"/>
      </w:divBdr>
    </w:div>
    <w:div w:id="390924311">
      <w:bodyDiv w:val="1"/>
      <w:marLeft w:val="0"/>
      <w:marRight w:val="0"/>
      <w:marTop w:val="0"/>
      <w:marBottom w:val="0"/>
      <w:divBdr>
        <w:top w:val="none" w:sz="0" w:space="0" w:color="auto"/>
        <w:left w:val="none" w:sz="0" w:space="0" w:color="auto"/>
        <w:bottom w:val="none" w:sz="0" w:space="0" w:color="auto"/>
        <w:right w:val="none" w:sz="0" w:space="0" w:color="auto"/>
      </w:divBdr>
    </w:div>
    <w:div w:id="400375644">
      <w:bodyDiv w:val="1"/>
      <w:marLeft w:val="0"/>
      <w:marRight w:val="0"/>
      <w:marTop w:val="0"/>
      <w:marBottom w:val="0"/>
      <w:divBdr>
        <w:top w:val="none" w:sz="0" w:space="0" w:color="auto"/>
        <w:left w:val="none" w:sz="0" w:space="0" w:color="auto"/>
        <w:bottom w:val="none" w:sz="0" w:space="0" w:color="auto"/>
        <w:right w:val="none" w:sz="0" w:space="0" w:color="auto"/>
      </w:divBdr>
      <w:divsChild>
        <w:div w:id="1778018172">
          <w:marLeft w:val="0"/>
          <w:marRight w:val="0"/>
          <w:marTop w:val="0"/>
          <w:marBottom w:val="0"/>
          <w:divBdr>
            <w:top w:val="none" w:sz="0" w:space="0" w:color="auto"/>
            <w:left w:val="none" w:sz="0" w:space="0" w:color="auto"/>
            <w:bottom w:val="none" w:sz="0" w:space="0" w:color="auto"/>
            <w:right w:val="none" w:sz="0" w:space="0" w:color="auto"/>
          </w:divBdr>
          <w:divsChild>
            <w:div w:id="652030839">
              <w:marLeft w:val="0"/>
              <w:marRight w:val="0"/>
              <w:marTop w:val="0"/>
              <w:marBottom w:val="0"/>
              <w:divBdr>
                <w:top w:val="none" w:sz="0" w:space="0" w:color="auto"/>
                <w:left w:val="none" w:sz="0" w:space="0" w:color="auto"/>
                <w:bottom w:val="none" w:sz="0" w:space="0" w:color="auto"/>
                <w:right w:val="none" w:sz="0" w:space="0" w:color="auto"/>
              </w:divBdr>
              <w:divsChild>
                <w:div w:id="14555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721855">
      <w:bodyDiv w:val="1"/>
      <w:marLeft w:val="0"/>
      <w:marRight w:val="0"/>
      <w:marTop w:val="0"/>
      <w:marBottom w:val="0"/>
      <w:divBdr>
        <w:top w:val="none" w:sz="0" w:space="0" w:color="auto"/>
        <w:left w:val="none" w:sz="0" w:space="0" w:color="auto"/>
        <w:bottom w:val="none" w:sz="0" w:space="0" w:color="auto"/>
        <w:right w:val="none" w:sz="0" w:space="0" w:color="auto"/>
      </w:divBdr>
    </w:div>
    <w:div w:id="408161510">
      <w:bodyDiv w:val="1"/>
      <w:marLeft w:val="0"/>
      <w:marRight w:val="0"/>
      <w:marTop w:val="0"/>
      <w:marBottom w:val="0"/>
      <w:divBdr>
        <w:top w:val="none" w:sz="0" w:space="0" w:color="auto"/>
        <w:left w:val="none" w:sz="0" w:space="0" w:color="auto"/>
        <w:bottom w:val="none" w:sz="0" w:space="0" w:color="auto"/>
        <w:right w:val="none" w:sz="0" w:space="0" w:color="auto"/>
      </w:divBdr>
    </w:div>
    <w:div w:id="423309049">
      <w:bodyDiv w:val="1"/>
      <w:marLeft w:val="0"/>
      <w:marRight w:val="0"/>
      <w:marTop w:val="0"/>
      <w:marBottom w:val="0"/>
      <w:divBdr>
        <w:top w:val="none" w:sz="0" w:space="0" w:color="auto"/>
        <w:left w:val="none" w:sz="0" w:space="0" w:color="auto"/>
        <w:bottom w:val="none" w:sz="0" w:space="0" w:color="auto"/>
        <w:right w:val="none" w:sz="0" w:space="0" w:color="auto"/>
      </w:divBdr>
    </w:div>
    <w:div w:id="443622985">
      <w:bodyDiv w:val="1"/>
      <w:marLeft w:val="0"/>
      <w:marRight w:val="0"/>
      <w:marTop w:val="0"/>
      <w:marBottom w:val="0"/>
      <w:divBdr>
        <w:top w:val="none" w:sz="0" w:space="0" w:color="auto"/>
        <w:left w:val="none" w:sz="0" w:space="0" w:color="auto"/>
        <w:bottom w:val="none" w:sz="0" w:space="0" w:color="auto"/>
        <w:right w:val="none" w:sz="0" w:space="0" w:color="auto"/>
      </w:divBdr>
    </w:div>
    <w:div w:id="456918003">
      <w:bodyDiv w:val="1"/>
      <w:marLeft w:val="0"/>
      <w:marRight w:val="0"/>
      <w:marTop w:val="0"/>
      <w:marBottom w:val="0"/>
      <w:divBdr>
        <w:top w:val="none" w:sz="0" w:space="0" w:color="auto"/>
        <w:left w:val="none" w:sz="0" w:space="0" w:color="auto"/>
        <w:bottom w:val="none" w:sz="0" w:space="0" w:color="auto"/>
        <w:right w:val="none" w:sz="0" w:space="0" w:color="auto"/>
      </w:divBdr>
    </w:div>
    <w:div w:id="459886215">
      <w:bodyDiv w:val="1"/>
      <w:marLeft w:val="0"/>
      <w:marRight w:val="0"/>
      <w:marTop w:val="0"/>
      <w:marBottom w:val="0"/>
      <w:divBdr>
        <w:top w:val="none" w:sz="0" w:space="0" w:color="auto"/>
        <w:left w:val="none" w:sz="0" w:space="0" w:color="auto"/>
        <w:bottom w:val="none" w:sz="0" w:space="0" w:color="auto"/>
        <w:right w:val="none" w:sz="0" w:space="0" w:color="auto"/>
      </w:divBdr>
    </w:div>
    <w:div w:id="470102036">
      <w:bodyDiv w:val="1"/>
      <w:marLeft w:val="0"/>
      <w:marRight w:val="0"/>
      <w:marTop w:val="0"/>
      <w:marBottom w:val="0"/>
      <w:divBdr>
        <w:top w:val="none" w:sz="0" w:space="0" w:color="auto"/>
        <w:left w:val="none" w:sz="0" w:space="0" w:color="auto"/>
        <w:bottom w:val="none" w:sz="0" w:space="0" w:color="auto"/>
        <w:right w:val="none" w:sz="0" w:space="0" w:color="auto"/>
      </w:divBdr>
      <w:divsChild>
        <w:div w:id="1908371471">
          <w:marLeft w:val="0"/>
          <w:marRight w:val="0"/>
          <w:marTop w:val="0"/>
          <w:marBottom w:val="0"/>
          <w:divBdr>
            <w:top w:val="none" w:sz="0" w:space="0" w:color="auto"/>
            <w:left w:val="none" w:sz="0" w:space="0" w:color="auto"/>
            <w:bottom w:val="none" w:sz="0" w:space="0" w:color="auto"/>
            <w:right w:val="none" w:sz="0" w:space="0" w:color="auto"/>
          </w:divBdr>
          <w:divsChild>
            <w:div w:id="601298234">
              <w:marLeft w:val="0"/>
              <w:marRight w:val="0"/>
              <w:marTop w:val="0"/>
              <w:marBottom w:val="0"/>
              <w:divBdr>
                <w:top w:val="none" w:sz="0" w:space="0" w:color="auto"/>
                <w:left w:val="none" w:sz="0" w:space="0" w:color="auto"/>
                <w:bottom w:val="none" w:sz="0" w:space="0" w:color="auto"/>
                <w:right w:val="none" w:sz="0" w:space="0" w:color="auto"/>
              </w:divBdr>
              <w:divsChild>
                <w:div w:id="90715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931578">
      <w:bodyDiv w:val="1"/>
      <w:marLeft w:val="0"/>
      <w:marRight w:val="0"/>
      <w:marTop w:val="0"/>
      <w:marBottom w:val="0"/>
      <w:divBdr>
        <w:top w:val="none" w:sz="0" w:space="0" w:color="auto"/>
        <w:left w:val="none" w:sz="0" w:space="0" w:color="auto"/>
        <w:bottom w:val="none" w:sz="0" w:space="0" w:color="auto"/>
        <w:right w:val="none" w:sz="0" w:space="0" w:color="auto"/>
      </w:divBdr>
    </w:div>
    <w:div w:id="484736480">
      <w:bodyDiv w:val="1"/>
      <w:marLeft w:val="0"/>
      <w:marRight w:val="0"/>
      <w:marTop w:val="0"/>
      <w:marBottom w:val="0"/>
      <w:divBdr>
        <w:top w:val="none" w:sz="0" w:space="0" w:color="auto"/>
        <w:left w:val="none" w:sz="0" w:space="0" w:color="auto"/>
        <w:bottom w:val="none" w:sz="0" w:space="0" w:color="auto"/>
        <w:right w:val="none" w:sz="0" w:space="0" w:color="auto"/>
      </w:divBdr>
      <w:divsChild>
        <w:div w:id="2127306688">
          <w:marLeft w:val="0"/>
          <w:marRight w:val="0"/>
          <w:marTop w:val="0"/>
          <w:marBottom w:val="0"/>
          <w:divBdr>
            <w:top w:val="none" w:sz="0" w:space="0" w:color="auto"/>
            <w:left w:val="none" w:sz="0" w:space="0" w:color="auto"/>
            <w:bottom w:val="none" w:sz="0" w:space="0" w:color="auto"/>
            <w:right w:val="none" w:sz="0" w:space="0" w:color="auto"/>
          </w:divBdr>
          <w:divsChild>
            <w:div w:id="1861619639">
              <w:marLeft w:val="0"/>
              <w:marRight w:val="0"/>
              <w:marTop w:val="0"/>
              <w:marBottom w:val="0"/>
              <w:divBdr>
                <w:top w:val="none" w:sz="0" w:space="0" w:color="auto"/>
                <w:left w:val="none" w:sz="0" w:space="0" w:color="auto"/>
                <w:bottom w:val="none" w:sz="0" w:space="0" w:color="auto"/>
                <w:right w:val="none" w:sz="0" w:space="0" w:color="auto"/>
              </w:divBdr>
              <w:divsChild>
                <w:div w:id="2527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760318">
      <w:bodyDiv w:val="1"/>
      <w:marLeft w:val="0"/>
      <w:marRight w:val="0"/>
      <w:marTop w:val="0"/>
      <w:marBottom w:val="0"/>
      <w:divBdr>
        <w:top w:val="none" w:sz="0" w:space="0" w:color="auto"/>
        <w:left w:val="none" w:sz="0" w:space="0" w:color="auto"/>
        <w:bottom w:val="none" w:sz="0" w:space="0" w:color="auto"/>
        <w:right w:val="none" w:sz="0" w:space="0" w:color="auto"/>
      </w:divBdr>
    </w:div>
    <w:div w:id="547883694">
      <w:bodyDiv w:val="1"/>
      <w:marLeft w:val="0"/>
      <w:marRight w:val="0"/>
      <w:marTop w:val="0"/>
      <w:marBottom w:val="0"/>
      <w:divBdr>
        <w:top w:val="none" w:sz="0" w:space="0" w:color="auto"/>
        <w:left w:val="none" w:sz="0" w:space="0" w:color="auto"/>
        <w:bottom w:val="none" w:sz="0" w:space="0" w:color="auto"/>
        <w:right w:val="none" w:sz="0" w:space="0" w:color="auto"/>
      </w:divBdr>
      <w:divsChild>
        <w:div w:id="735594508">
          <w:marLeft w:val="0"/>
          <w:marRight w:val="0"/>
          <w:marTop w:val="0"/>
          <w:marBottom w:val="0"/>
          <w:divBdr>
            <w:top w:val="none" w:sz="0" w:space="0" w:color="auto"/>
            <w:left w:val="none" w:sz="0" w:space="0" w:color="auto"/>
            <w:bottom w:val="none" w:sz="0" w:space="0" w:color="auto"/>
            <w:right w:val="none" w:sz="0" w:space="0" w:color="auto"/>
          </w:divBdr>
          <w:divsChild>
            <w:div w:id="1017122328">
              <w:marLeft w:val="0"/>
              <w:marRight w:val="0"/>
              <w:marTop w:val="0"/>
              <w:marBottom w:val="0"/>
              <w:divBdr>
                <w:top w:val="none" w:sz="0" w:space="0" w:color="auto"/>
                <w:left w:val="none" w:sz="0" w:space="0" w:color="auto"/>
                <w:bottom w:val="none" w:sz="0" w:space="0" w:color="auto"/>
                <w:right w:val="none" w:sz="0" w:space="0" w:color="auto"/>
              </w:divBdr>
              <w:divsChild>
                <w:div w:id="1327590883">
                  <w:marLeft w:val="0"/>
                  <w:marRight w:val="0"/>
                  <w:marTop w:val="0"/>
                  <w:marBottom w:val="0"/>
                  <w:divBdr>
                    <w:top w:val="none" w:sz="0" w:space="0" w:color="auto"/>
                    <w:left w:val="none" w:sz="0" w:space="0" w:color="auto"/>
                    <w:bottom w:val="none" w:sz="0" w:space="0" w:color="auto"/>
                    <w:right w:val="none" w:sz="0" w:space="0" w:color="auto"/>
                  </w:divBdr>
                  <w:divsChild>
                    <w:div w:id="155596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768066">
      <w:bodyDiv w:val="1"/>
      <w:marLeft w:val="0"/>
      <w:marRight w:val="0"/>
      <w:marTop w:val="0"/>
      <w:marBottom w:val="0"/>
      <w:divBdr>
        <w:top w:val="none" w:sz="0" w:space="0" w:color="auto"/>
        <w:left w:val="none" w:sz="0" w:space="0" w:color="auto"/>
        <w:bottom w:val="none" w:sz="0" w:space="0" w:color="auto"/>
        <w:right w:val="none" w:sz="0" w:space="0" w:color="auto"/>
      </w:divBdr>
    </w:div>
    <w:div w:id="552424543">
      <w:bodyDiv w:val="1"/>
      <w:marLeft w:val="0"/>
      <w:marRight w:val="0"/>
      <w:marTop w:val="0"/>
      <w:marBottom w:val="0"/>
      <w:divBdr>
        <w:top w:val="none" w:sz="0" w:space="0" w:color="auto"/>
        <w:left w:val="none" w:sz="0" w:space="0" w:color="auto"/>
        <w:bottom w:val="none" w:sz="0" w:space="0" w:color="auto"/>
        <w:right w:val="none" w:sz="0" w:space="0" w:color="auto"/>
      </w:divBdr>
    </w:div>
    <w:div w:id="554046363">
      <w:bodyDiv w:val="1"/>
      <w:marLeft w:val="0"/>
      <w:marRight w:val="0"/>
      <w:marTop w:val="0"/>
      <w:marBottom w:val="0"/>
      <w:divBdr>
        <w:top w:val="none" w:sz="0" w:space="0" w:color="auto"/>
        <w:left w:val="none" w:sz="0" w:space="0" w:color="auto"/>
        <w:bottom w:val="none" w:sz="0" w:space="0" w:color="auto"/>
        <w:right w:val="none" w:sz="0" w:space="0" w:color="auto"/>
      </w:divBdr>
    </w:div>
    <w:div w:id="555237596">
      <w:bodyDiv w:val="1"/>
      <w:marLeft w:val="0"/>
      <w:marRight w:val="0"/>
      <w:marTop w:val="0"/>
      <w:marBottom w:val="0"/>
      <w:divBdr>
        <w:top w:val="none" w:sz="0" w:space="0" w:color="auto"/>
        <w:left w:val="none" w:sz="0" w:space="0" w:color="auto"/>
        <w:bottom w:val="none" w:sz="0" w:space="0" w:color="auto"/>
        <w:right w:val="none" w:sz="0" w:space="0" w:color="auto"/>
      </w:divBdr>
    </w:div>
    <w:div w:id="566384722">
      <w:bodyDiv w:val="1"/>
      <w:marLeft w:val="0"/>
      <w:marRight w:val="0"/>
      <w:marTop w:val="0"/>
      <w:marBottom w:val="0"/>
      <w:divBdr>
        <w:top w:val="none" w:sz="0" w:space="0" w:color="auto"/>
        <w:left w:val="none" w:sz="0" w:space="0" w:color="auto"/>
        <w:bottom w:val="none" w:sz="0" w:space="0" w:color="auto"/>
        <w:right w:val="none" w:sz="0" w:space="0" w:color="auto"/>
      </w:divBdr>
      <w:divsChild>
        <w:div w:id="358317933">
          <w:marLeft w:val="0"/>
          <w:marRight w:val="0"/>
          <w:marTop w:val="0"/>
          <w:marBottom w:val="0"/>
          <w:divBdr>
            <w:top w:val="none" w:sz="0" w:space="0" w:color="auto"/>
            <w:left w:val="none" w:sz="0" w:space="0" w:color="auto"/>
            <w:bottom w:val="none" w:sz="0" w:space="0" w:color="auto"/>
            <w:right w:val="none" w:sz="0" w:space="0" w:color="auto"/>
          </w:divBdr>
          <w:divsChild>
            <w:div w:id="1166287398">
              <w:marLeft w:val="0"/>
              <w:marRight w:val="0"/>
              <w:marTop w:val="0"/>
              <w:marBottom w:val="0"/>
              <w:divBdr>
                <w:top w:val="none" w:sz="0" w:space="0" w:color="auto"/>
                <w:left w:val="none" w:sz="0" w:space="0" w:color="auto"/>
                <w:bottom w:val="none" w:sz="0" w:space="0" w:color="auto"/>
                <w:right w:val="none" w:sz="0" w:space="0" w:color="auto"/>
              </w:divBdr>
              <w:divsChild>
                <w:div w:id="190594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208558">
      <w:bodyDiv w:val="1"/>
      <w:marLeft w:val="0"/>
      <w:marRight w:val="0"/>
      <w:marTop w:val="0"/>
      <w:marBottom w:val="0"/>
      <w:divBdr>
        <w:top w:val="none" w:sz="0" w:space="0" w:color="auto"/>
        <w:left w:val="none" w:sz="0" w:space="0" w:color="auto"/>
        <w:bottom w:val="none" w:sz="0" w:space="0" w:color="auto"/>
        <w:right w:val="none" w:sz="0" w:space="0" w:color="auto"/>
      </w:divBdr>
    </w:div>
    <w:div w:id="579799407">
      <w:bodyDiv w:val="1"/>
      <w:marLeft w:val="0"/>
      <w:marRight w:val="0"/>
      <w:marTop w:val="0"/>
      <w:marBottom w:val="0"/>
      <w:divBdr>
        <w:top w:val="none" w:sz="0" w:space="0" w:color="auto"/>
        <w:left w:val="none" w:sz="0" w:space="0" w:color="auto"/>
        <w:bottom w:val="none" w:sz="0" w:space="0" w:color="auto"/>
        <w:right w:val="none" w:sz="0" w:space="0" w:color="auto"/>
      </w:divBdr>
    </w:div>
    <w:div w:id="627785091">
      <w:bodyDiv w:val="1"/>
      <w:marLeft w:val="0"/>
      <w:marRight w:val="0"/>
      <w:marTop w:val="0"/>
      <w:marBottom w:val="0"/>
      <w:divBdr>
        <w:top w:val="none" w:sz="0" w:space="0" w:color="auto"/>
        <w:left w:val="none" w:sz="0" w:space="0" w:color="auto"/>
        <w:bottom w:val="none" w:sz="0" w:space="0" w:color="auto"/>
        <w:right w:val="none" w:sz="0" w:space="0" w:color="auto"/>
      </w:divBdr>
      <w:divsChild>
        <w:div w:id="1191455828">
          <w:marLeft w:val="0"/>
          <w:marRight w:val="0"/>
          <w:marTop w:val="0"/>
          <w:marBottom w:val="0"/>
          <w:divBdr>
            <w:top w:val="none" w:sz="0" w:space="0" w:color="auto"/>
            <w:left w:val="none" w:sz="0" w:space="0" w:color="auto"/>
            <w:bottom w:val="none" w:sz="0" w:space="0" w:color="auto"/>
            <w:right w:val="none" w:sz="0" w:space="0" w:color="auto"/>
          </w:divBdr>
          <w:divsChild>
            <w:div w:id="1128621649">
              <w:marLeft w:val="0"/>
              <w:marRight w:val="0"/>
              <w:marTop w:val="0"/>
              <w:marBottom w:val="0"/>
              <w:divBdr>
                <w:top w:val="none" w:sz="0" w:space="0" w:color="auto"/>
                <w:left w:val="none" w:sz="0" w:space="0" w:color="auto"/>
                <w:bottom w:val="none" w:sz="0" w:space="0" w:color="auto"/>
                <w:right w:val="none" w:sz="0" w:space="0" w:color="auto"/>
              </w:divBdr>
              <w:divsChild>
                <w:div w:id="50327670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631402282">
      <w:bodyDiv w:val="1"/>
      <w:marLeft w:val="0"/>
      <w:marRight w:val="0"/>
      <w:marTop w:val="0"/>
      <w:marBottom w:val="0"/>
      <w:divBdr>
        <w:top w:val="none" w:sz="0" w:space="0" w:color="auto"/>
        <w:left w:val="none" w:sz="0" w:space="0" w:color="auto"/>
        <w:bottom w:val="none" w:sz="0" w:space="0" w:color="auto"/>
        <w:right w:val="none" w:sz="0" w:space="0" w:color="auto"/>
      </w:divBdr>
      <w:divsChild>
        <w:div w:id="338579579">
          <w:marLeft w:val="0"/>
          <w:marRight w:val="0"/>
          <w:marTop w:val="0"/>
          <w:marBottom w:val="0"/>
          <w:divBdr>
            <w:top w:val="none" w:sz="0" w:space="0" w:color="auto"/>
            <w:left w:val="none" w:sz="0" w:space="0" w:color="auto"/>
            <w:bottom w:val="none" w:sz="0" w:space="0" w:color="auto"/>
            <w:right w:val="none" w:sz="0" w:space="0" w:color="auto"/>
          </w:divBdr>
          <w:divsChild>
            <w:div w:id="610744675">
              <w:marLeft w:val="0"/>
              <w:marRight w:val="0"/>
              <w:marTop w:val="0"/>
              <w:marBottom w:val="0"/>
              <w:divBdr>
                <w:top w:val="none" w:sz="0" w:space="0" w:color="auto"/>
                <w:left w:val="none" w:sz="0" w:space="0" w:color="auto"/>
                <w:bottom w:val="none" w:sz="0" w:space="0" w:color="auto"/>
                <w:right w:val="none" w:sz="0" w:space="0" w:color="auto"/>
              </w:divBdr>
              <w:divsChild>
                <w:div w:id="9425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098431">
      <w:bodyDiv w:val="1"/>
      <w:marLeft w:val="0"/>
      <w:marRight w:val="0"/>
      <w:marTop w:val="0"/>
      <w:marBottom w:val="0"/>
      <w:divBdr>
        <w:top w:val="none" w:sz="0" w:space="0" w:color="auto"/>
        <w:left w:val="none" w:sz="0" w:space="0" w:color="auto"/>
        <w:bottom w:val="none" w:sz="0" w:space="0" w:color="auto"/>
        <w:right w:val="none" w:sz="0" w:space="0" w:color="auto"/>
      </w:divBdr>
      <w:divsChild>
        <w:div w:id="1502238977">
          <w:marLeft w:val="0"/>
          <w:marRight w:val="0"/>
          <w:marTop w:val="0"/>
          <w:marBottom w:val="0"/>
          <w:divBdr>
            <w:top w:val="none" w:sz="0" w:space="0" w:color="auto"/>
            <w:left w:val="none" w:sz="0" w:space="0" w:color="auto"/>
            <w:bottom w:val="none" w:sz="0" w:space="0" w:color="auto"/>
            <w:right w:val="none" w:sz="0" w:space="0" w:color="auto"/>
          </w:divBdr>
          <w:divsChild>
            <w:div w:id="1346781724">
              <w:marLeft w:val="0"/>
              <w:marRight w:val="0"/>
              <w:marTop w:val="0"/>
              <w:marBottom w:val="0"/>
              <w:divBdr>
                <w:top w:val="none" w:sz="0" w:space="0" w:color="auto"/>
                <w:left w:val="none" w:sz="0" w:space="0" w:color="auto"/>
                <w:bottom w:val="none" w:sz="0" w:space="0" w:color="auto"/>
                <w:right w:val="none" w:sz="0" w:space="0" w:color="auto"/>
              </w:divBdr>
              <w:divsChild>
                <w:div w:id="146997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197178">
      <w:bodyDiv w:val="1"/>
      <w:marLeft w:val="0"/>
      <w:marRight w:val="0"/>
      <w:marTop w:val="0"/>
      <w:marBottom w:val="0"/>
      <w:divBdr>
        <w:top w:val="none" w:sz="0" w:space="0" w:color="auto"/>
        <w:left w:val="none" w:sz="0" w:space="0" w:color="auto"/>
        <w:bottom w:val="none" w:sz="0" w:space="0" w:color="auto"/>
        <w:right w:val="none" w:sz="0" w:space="0" w:color="auto"/>
      </w:divBdr>
      <w:divsChild>
        <w:div w:id="1827283414">
          <w:marLeft w:val="0"/>
          <w:marRight w:val="0"/>
          <w:marTop w:val="0"/>
          <w:marBottom w:val="0"/>
          <w:divBdr>
            <w:top w:val="none" w:sz="0" w:space="0" w:color="auto"/>
            <w:left w:val="none" w:sz="0" w:space="0" w:color="auto"/>
            <w:bottom w:val="none" w:sz="0" w:space="0" w:color="auto"/>
            <w:right w:val="none" w:sz="0" w:space="0" w:color="auto"/>
          </w:divBdr>
          <w:divsChild>
            <w:div w:id="28532475">
              <w:marLeft w:val="0"/>
              <w:marRight w:val="0"/>
              <w:marTop w:val="0"/>
              <w:marBottom w:val="0"/>
              <w:divBdr>
                <w:top w:val="none" w:sz="0" w:space="0" w:color="auto"/>
                <w:left w:val="none" w:sz="0" w:space="0" w:color="auto"/>
                <w:bottom w:val="none" w:sz="0" w:space="0" w:color="auto"/>
                <w:right w:val="none" w:sz="0" w:space="0" w:color="auto"/>
              </w:divBdr>
              <w:divsChild>
                <w:div w:id="124946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348523">
      <w:bodyDiv w:val="1"/>
      <w:marLeft w:val="0"/>
      <w:marRight w:val="0"/>
      <w:marTop w:val="0"/>
      <w:marBottom w:val="0"/>
      <w:divBdr>
        <w:top w:val="none" w:sz="0" w:space="0" w:color="auto"/>
        <w:left w:val="none" w:sz="0" w:space="0" w:color="auto"/>
        <w:bottom w:val="none" w:sz="0" w:space="0" w:color="auto"/>
        <w:right w:val="none" w:sz="0" w:space="0" w:color="auto"/>
      </w:divBdr>
    </w:div>
    <w:div w:id="663359333">
      <w:bodyDiv w:val="1"/>
      <w:marLeft w:val="0"/>
      <w:marRight w:val="0"/>
      <w:marTop w:val="0"/>
      <w:marBottom w:val="0"/>
      <w:divBdr>
        <w:top w:val="none" w:sz="0" w:space="0" w:color="auto"/>
        <w:left w:val="none" w:sz="0" w:space="0" w:color="auto"/>
        <w:bottom w:val="none" w:sz="0" w:space="0" w:color="auto"/>
        <w:right w:val="none" w:sz="0" w:space="0" w:color="auto"/>
      </w:divBdr>
    </w:div>
    <w:div w:id="663437948">
      <w:bodyDiv w:val="1"/>
      <w:marLeft w:val="0"/>
      <w:marRight w:val="0"/>
      <w:marTop w:val="0"/>
      <w:marBottom w:val="0"/>
      <w:divBdr>
        <w:top w:val="none" w:sz="0" w:space="0" w:color="auto"/>
        <w:left w:val="none" w:sz="0" w:space="0" w:color="auto"/>
        <w:bottom w:val="none" w:sz="0" w:space="0" w:color="auto"/>
        <w:right w:val="none" w:sz="0" w:space="0" w:color="auto"/>
      </w:divBdr>
    </w:div>
    <w:div w:id="686757704">
      <w:bodyDiv w:val="1"/>
      <w:marLeft w:val="0"/>
      <w:marRight w:val="0"/>
      <w:marTop w:val="0"/>
      <w:marBottom w:val="0"/>
      <w:divBdr>
        <w:top w:val="none" w:sz="0" w:space="0" w:color="auto"/>
        <w:left w:val="none" w:sz="0" w:space="0" w:color="auto"/>
        <w:bottom w:val="none" w:sz="0" w:space="0" w:color="auto"/>
        <w:right w:val="none" w:sz="0" w:space="0" w:color="auto"/>
      </w:divBdr>
    </w:div>
    <w:div w:id="696347613">
      <w:bodyDiv w:val="1"/>
      <w:marLeft w:val="0"/>
      <w:marRight w:val="0"/>
      <w:marTop w:val="0"/>
      <w:marBottom w:val="0"/>
      <w:divBdr>
        <w:top w:val="none" w:sz="0" w:space="0" w:color="auto"/>
        <w:left w:val="none" w:sz="0" w:space="0" w:color="auto"/>
        <w:bottom w:val="none" w:sz="0" w:space="0" w:color="auto"/>
        <w:right w:val="none" w:sz="0" w:space="0" w:color="auto"/>
      </w:divBdr>
    </w:div>
    <w:div w:id="697512417">
      <w:bodyDiv w:val="1"/>
      <w:marLeft w:val="0"/>
      <w:marRight w:val="0"/>
      <w:marTop w:val="0"/>
      <w:marBottom w:val="0"/>
      <w:divBdr>
        <w:top w:val="none" w:sz="0" w:space="0" w:color="auto"/>
        <w:left w:val="none" w:sz="0" w:space="0" w:color="auto"/>
        <w:bottom w:val="none" w:sz="0" w:space="0" w:color="auto"/>
        <w:right w:val="none" w:sz="0" w:space="0" w:color="auto"/>
      </w:divBdr>
      <w:divsChild>
        <w:div w:id="372466919">
          <w:marLeft w:val="0"/>
          <w:marRight w:val="0"/>
          <w:marTop w:val="0"/>
          <w:marBottom w:val="0"/>
          <w:divBdr>
            <w:top w:val="none" w:sz="0" w:space="0" w:color="auto"/>
            <w:left w:val="none" w:sz="0" w:space="0" w:color="auto"/>
            <w:bottom w:val="none" w:sz="0" w:space="0" w:color="auto"/>
            <w:right w:val="none" w:sz="0" w:space="0" w:color="auto"/>
          </w:divBdr>
          <w:divsChild>
            <w:div w:id="448015570">
              <w:marLeft w:val="0"/>
              <w:marRight w:val="0"/>
              <w:marTop w:val="0"/>
              <w:marBottom w:val="0"/>
              <w:divBdr>
                <w:top w:val="none" w:sz="0" w:space="0" w:color="auto"/>
                <w:left w:val="none" w:sz="0" w:space="0" w:color="auto"/>
                <w:bottom w:val="none" w:sz="0" w:space="0" w:color="auto"/>
                <w:right w:val="none" w:sz="0" w:space="0" w:color="auto"/>
              </w:divBdr>
              <w:divsChild>
                <w:div w:id="20252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284804">
      <w:bodyDiv w:val="1"/>
      <w:marLeft w:val="0"/>
      <w:marRight w:val="0"/>
      <w:marTop w:val="0"/>
      <w:marBottom w:val="0"/>
      <w:divBdr>
        <w:top w:val="none" w:sz="0" w:space="0" w:color="auto"/>
        <w:left w:val="none" w:sz="0" w:space="0" w:color="auto"/>
        <w:bottom w:val="none" w:sz="0" w:space="0" w:color="auto"/>
        <w:right w:val="none" w:sz="0" w:space="0" w:color="auto"/>
      </w:divBdr>
    </w:div>
    <w:div w:id="709305003">
      <w:bodyDiv w:val="1"/>
      <w:marLeft w:val="0"/>
      <w:marRight w:val="0"/>
      <w:marTop w:val="0"/>
      <w:marBottom w:val="0"/>
      <w:divBdr>
        <w:top w:val="none" w:sz="0" w:space="0" w:color="auto"/>
        <w:left w:val="none" w:sz="0" w:space="0" w:color="auto"/>
        <w:bottom w:val="none" w:sz="0" w:space="0" w:color="auto"/>
        <w:right w:val="none" w:sz="0" w:space="0" w:color="auto"/>
      </w:divBdr>
      <w:divsChild>
        <w:div w:id="1252204901">
          <w:marLeft w:val="0"/>
          <w:marRight w:val="0"/>
          <w:marTop w:val="0"/>
          <w:marBottom w:val="0"/>
          <w:divBdr>
            <w:top w:val="none" w:sz="0" w:space="0" w:color="auto"/>
            <w:left w:val="none" w:sz="0" w:space="0" w:color="auto"/>
            <w:bottom w:val="none" w:sz="0" w:space="0" w:color="auto"/>
            <w:right w:val="none" w:sz="0" w:space="0" w:color="auto"/>
          </w:divBdr>
          <w:divsChild>
            <w:div w:id="690185735">
              <w:marLeft w:val="0"/>
              <w:marRight w:val="0"/>
              <w:marTop w:val="0"/>
              <w:marBottom w:val="0"/>
              <w:divBdr>
                <w:top w:val="none" w:sz="0" w:space="0" w:color="auto"/>
                <w:left w:val="none" w:sz="0" w:space="0" w:color="auto"/>
                <w:bottom w:val="none" w:sz="0" w:space="0" w:color="auto"/>
                <w:right w:val="none" w:sz="0" w:space="0" w:color="auto"/>
              </w:divBdr>
              <w:divsChild>
                <w:div w:id="90703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535235">
      <w:bodyDiv w:val="1"/>
      <w:marLeft w:val="0"/>
      <w:marRight w:val="0"/>
      <w:marTop w:val="0"/>
      <w:marBottom w:val="0"/>
      <w:divBdr>
        <w:top w:val="none" w:sz="0" w:space="0" w:color="auto"/>
        <w:left w:val="none" w:sz="0" w:space="0" w:color="auto"/>
        <w:bottom w:val="none" w:sz="0" w:space="0" w:color="auto"/>
        <w:right w:val="none" w:sz="0" w:space="0" w:color="auto"/>
      </w:divBdr>
    </w:div>
    <w:div w:id="718286349">
      <w:bodyDiv w:val="1"/>
      <w:marLeft w:val="0"/>
      <w:marRight w:val="0"/>
      <w:marTop w:val="0"/>
      <w:marBottom w:val="0"/>
      <w:divBdr>
        <w:top w:val="none" w:sz="0" w:space="0" w:color="auto"/>
        <w:left w:val="none" w:sz="0" w:space="0" w:color="auto"/>
        <w:bottom w:val="none" w:sz="0" w:space="0" w:color="auto"/>
        <w:right w:val="none" w:sz="0" w:space="0" w:color="auto"/>
      </w:divBdr>
    </w:div>
    <w:div w:id="733549166">
      <w:bodyDiv w:val="1"/>
      <w:marLeft w:val="0"/>
      <w:marRight w:val="0"/>
      <w:marTop w:val="0"/>
      <w:marBottom w:val="0"/>
      <w:divBdr>
        <w:top w:val="none" w:sz="0" w:space="0" w:color="auto"/>
        <w:left w:val="none" w:sz="0" w:space="0" w:color="auto"/>
        <w:bottom w:val="none" w:sz="0" w:space="0" w:color="auto"/>
        <w:right w:val="none" w:sz="0" w:space="0" w:color="auto"/>
      </w:divBdr>
    </w:div>
    <w:div w:id="778914517">
      <w:bodyDiv w:val="1"/>
      <w:marLeft w:val="0"/>
      <w:marRight w:val="0"/>
      <w:marTop w:val="0"/>
      <w:marBottom w:val="0"/>
      <w:divBdr>
        <w:top w:val="none" w:sz="0" w:space="0" w:color="auto"/>
        <w:left w:val="none" w:sz="0" w:space="0" w:color="auto"/>
        <w:bottom w:val="none" w:sz="0" w:space="0" w:color="auto"/>
        <w:right w:val="none" w:sz="0" w:space="0" w:color="auto"/>
      </w:divBdr>
    </w:div>
    <w:div w:id="779187259">
      <w:bodyDiv w:val="1"/>
      <w:marLeft w:val="0"/>
      <w:marRight w:val="0"/>
      <w:marTop w:val="0"/>
      <w:marBottom w:val="0"/>
      <w:divBdr>
        <w:top w:val="none" w:sz="0" w:space="0" w:color="auto"/>
        <w:left w:val="none" w:sz="0" w:space="0" w:color="auto"/>
        <w:bottom w:val="none" w:sz="0" w:space="0" w:color="auto"/>
        <w:right w:val="none" w:sz="0" w:space="0" w:color="auto"/>
      </w:divBdr>
    </w:div>
    <w:div w:id="782530214">
      <w:bodyDiv w:val="1"/>
      <w:marLeft w:val="0"/>
      <w:marRight w:val="0"/>
      <w:marTop w:val="0"/>
      <w:marBottom w:val="0"/>
      <w:divBdr>
        <w:top w:val="none" w:sz="0" w:space="0" w:color="auto"/>
        <w:left w:val="none" w:sz="0" w:space="0" w:color="auto"/>
        <w:bottom w:val="none" w:sz="0" w:space="0" w:color="auto"/>
        <w:right w:val="none" w:sz="0" w:space="0" w:color="auto"/>
      </w:divBdr>
      <w:divsChild>
        <w:div w:id="647519930">
          <w:marLeft w:val="0"/>
          <w:marRight w:val="0"/>
          <w:marTop w:val="0"/>
          <w:marBottom w:val="0"/>
          <w:divBdr>
            <w:top w:val="none" w:sz="0" w:space="0" w:color="auto"/>
            <w:left w:val="none" w:sz="0" w:space="0" w:color="auto"/>
            <w:bottom w:val="none" w:sz="0" w:space="0" w:color="auto"/>
            <w:right w:val="none" w:sz="0" w:space="0" w:color="auto"/>
          </w:divBdr>
          <w:divsChild>
            <w:div w:id="1655644440">
              <w:marLeft w:val="0"/>
              <w:marRight w:val="0"/>
              <w:marTop w:val="0"/>
              <w:marBottom w:val="0"/>
              <w:divBdr>
                <w:top w:val="none" w:sz="0" w:space="0" w:color="auto"/>
                <w:left w:val="none" w:sz="0" w:space="0" w:color="auto"/>
                <w:bottom w:val="none" w:sz="0" w:space="0" w:color="auto"/>
                <w:right w:val="none" w:sz="0" w:space="0" w:color="auto"/>
              </w:divBdr>
              <w:divsChild>
                <w:div w:id="173149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742650">
      <w:bodyDiv w:val="1"/>
      <w:marLeft w:val="0"/>
      <w:marRight w:val="0"/>
      <w:marTop w:val="0"/>
      <w:marBottom w:val="0"/>
      <w:divBdr>
        <w:top w:val="none" w:sz="0" w:space="0" w:color="auto"/>
        <w:left w:val="none" w:sz="0" w:space="0" w:color="auto"/>
        <w:bottom w:val="none" w:sz="0" w:space="0" w:color="auto"/>
        <w:right w:val="none" w:sz="0" w:space="0" w:color="auto"/>
      </w:divBdr>
      <w:divsChild>
        <w:div w:id="498276812">
          <w:marLeft w:val="0"/>
          <w:marRight w:val="0"/>
          <w:marTop w:val="0"/>
          <w:marBottom w:val="0"/>
          <w:divBdr>
            <w:top w:val="none" w:sz="0" w:space="0" w:color="auto"/>
            <w:left w:val="none" w:sz="0" w:space="0" w:color="auto"/>
            <w:bottom w:val="none" w:sz="0" w:space="0" w:color="auto"/>
            <w:right w:val="none" w:sz="0" w:space="0" w:color="auto"/>
          </w:divBdr>
          <w:divsChild>
            <w:div w:id="1584297619">
              <w:marLeft w:val="0"/>
              <w:marRight w:val="0"/>
              <w:marTop w:val="0"/>
              <w:marBottom w:val="0"/>
              <w:divBdr>
                <w:top w:val="none" w:sz="0" w:space="0" w:color="auto"/>
                <w:left w:val="none" w:sz="0" w:space="0" w:color="auto"/>
                <w:bottom w:val="none" w:sz="0" w:space="0" w:color="auto"/>
                <w:right w:val="none" w:sz="0" w:space="0" w:color="auto"/>
              </w:divBdr>
              <w:divsChild>
                <w:div w:id="75235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456690">
      <w:bodyDiv w:val="1"/>
      <w:marLeft w:val="0"/>
      <w:marRight w:val="0"/>
      <w:marTop w:val="0"/>
      <w:marBottom w:val="0"/>
      <w:divBdr>
        <w:top w:val="none" w:sz="0" w:space="0" w:color="auto"/>
        <w:left w:val="none" w:sz="0" w:space="0" w:color="auto"/>
        <w:bottom w:val="none" w:sz="0" w:space="0" w:color="auto"/>
        <w:right w:val="none" w:sz="0" w:space="0" w:color="auto"/>
      </w:divBdr>
    </w:div>
    <w:div w:id="855582651">
      <w:bodyDiv w:val="1"/>
      <w:marLeft w:val="0"/>
      <w:marRight w:val="0"/>
      <w:marTop w:val="0"/>
      <w:marBottom w:val="0"/>
      <w:divBdr>
        <w:top w:val="none" w:sz="0" w:space="0" w:color="auto"/>
        <w:left w:val="none" w:sz="0" w:space="0" w:color="auto"/>
        <w:bottom w:val="none" w:sz="0" w:space="0" w:color="auto"/>
        <w:right w:val="none" w:sz="0" w:space="0" w:color="auto"/>
      </w:divBdr>
    </w:div>
    <w:div w:id="862212046">
      <w:bodyDiv w:val="1"/>
      <w:marLeft w:val="0"/>
      <w:marRight w:val="0"/>
      <w:marTop w:val="0"/>
      <w:marBottom w:val="0"/>
      <w:divBdr>
        <w:top w:val="none" w:sz="0" w:space="0" w:color="auto"/>
        <w:left w:val="none" w:sz="0" w:space="0" w:color="auto"/>
        <w:bottom w:val="none" w:sz="0" w:space="0" w:color="auto"/>
        <w:right w:val="none" w:sz="0" w:space="0" w:color="auto"/>
      </w:divBdr>
    </w:div>
    <w:div w:id="874005231">
      <w:bodyDiv w:val="1"/>
      <w:marLeft w:val="0"/>
      <w:marRight w:val="0"/>
      <w:marTop w:val="0"/>
      <w:marBottom w:val="0"/>
      <w:divBdr>
        <w:top w:val="none" w:sz="0" w:space="0" w:color="auto"/>
        <w:left w:val="none" w:sz="0" w:space="0" w:color="auto"/>
        <w:bottom w:val="none" w:sz="0" w:space="0" w:color="auto"/>
        <w:right w:val="none" w:sz="0" w:space="0" w:color="auto"/>
      </w:divBdr>
    </w:div>
    <w:div w:id="876311260">
      <w:bodyDiv w:val="1"/>
      <w:marLeft w:val="0"/>
      <w:marRight w:val="0"/>
      <w:marTop w:val="0"/>
      <w:marBottom w:val="0"/>
      <w:divBdr>
        <w:top w:val="none" w:sz="0" w:space="0" w:color="auto"/>
        <w:left w:val="none" w:sz="0" w:space="0" w:color="auto"/>
        <w:bottom w:val="none" w:sz="0" w:space="0" w:color="auto"/>
        <w:right w:val="none" w:sz="0" w:space="0" w:color="auto"/>
      </w:divBdr>
    </w:div>
    <w:div w:id="885339095">
      <w:bodyDiv w:val="1"/>
      <w:marLeft w:val="0"/>
      <w:marRight w:val="0"/>
      <w:marTop w:val="0"/>
      <w:marBottom w:val="0"/>
      <w:divBdr>
        <w:top w:val="none" w:sz="0" w:space="0" w:color="auto"/>
        <w:left w:val="none" w:sz="0" w:space="0" w:color="auto"/>
        <w:bottom w:val="none" w:sz="0" w:space="0" w:color="auto"/>
        <w:right w:val="none" w:sz="0" w:space="0" w:color="auto"/>
      </w:divBdr>
    </w:div>
    <w:div w:id="923414243">
      <w:bodyDiv w:val="1"/>
      <w:marLeft w:val="0"/>
      <w:marRight w:val="0"/>
      <w:marTop w:val="0"/>
      <w:marBottom w:val="0"/>
      <w:divBdr>
        <w:top w:val="none" w:sz="0" w:space="0" w:color="auto"/>
        <w:left w:val="none" w:sz="0" w:space="0" w:color="auto"/>
        <w:bottom w:val="none" w:sz="0" w:space="0" w:color="auto"/>
        <w:right w:val="none" w:sz="0" w:space="0" w:color="auto"/>
      </w:divBdr>
    </w:div>
    <w:div w:id="923994819">
      <w:bodyDiv w:val="1"/>
      <w:marLeft w:val="0"/>
      <w:marRight w:val="0"/>
      <w:marTop w:val="0"/>
      <w:marBottom w:val="0"/>
      <w:divBdr>
        <w:top w:val="none" w:sz="0" w:space="0" w:color="auto"/>
        <w:left w:val="none" w:sz="0" w:space="0" w:color="auto"/>
        <w:bottom w:val="none" w:sz="0" w:space="0" w:color="auto"/>
        <w:right w:val="none" w:sz="0" w:space="0" w:color="auto"/>
      </w:divBdr>
    </w:div>
    <w:div w:id="937296286">
      <w:bodyDiv w:val="1"/>
      <w:marLeft w:val="0"/>
      <w:marRight w:val="0"/>
      <w:marTop w:val="0"/>
      <w:marBottom w:val="0"/>
      <w:divBdr>
        <w:top w:val="none" w:sz="0" w:space="0" w:color="auto"/>
        <w:left w:val="none" w:sz="0" w:space="0" w:color="auto"/>
        <w:bottom w:val="none" w:sz="0" w:space="0" w:color="auto"/>
        <w:right w:val="none" w:sz="0" w:space="0" w:color="auto"/>
      </w:divBdr>
    </w:div>
    <w:div w:id="944381936">
      <w:bodyDiv w:val="1"/>
      <w:marLeft w:val="0"/>
      <w:marRight w:val="0"/>
      <w:marTop w:val="0"/>
      <w:marBottom w:val="0"/>
      <w:divBdr>
        <w:top w:val="none" w:sz="0" w:space="0" w:color="auto"/>
        <w:left w:val="none" w:sz="0" w:space="0" w:color="auto"/>
        <w:bottom w:val="none" w:sz="0" w:space="0" w:color="auto"/>
        <w:right w:val="none" w:sz="0" w:space="0" w:color="auto"/>
      </w:divBdr>
      <w:divsChild>
        <w:div w:id="293683516">
          <w:marLeft w:val="0"/>
          <w:marRight w:val="0"/>
          <w:marTop w:val="0"/>
          <w:marBottom w:val="0"/>
          <w:divBdr>
            <w:top w:val="none" w:sz="0" w:space="0" w:color="auto"/>
            <w:left w:val="none" w:sz="0" w:space="0" w:color="auto"/>
            <w:bottom w:val="none" w:sz="0" w:space="0" w:color="auto"/>
            <w:right w:val="none" w:sz="0" w:space="0" w:color="auto"/>
          </w:divBdr>
          <w:divsChild>
            <w:div w:id="436103196">
              <w:marLeft w:val="0"/>
              <w:marRight w:val="0"/>
              <w:marTop w:val="0"/>
              <w:marBottom w:val="0"/>
              <w:divBdr>
                <w:top w:val="none" w:sz="0" w:space="0" w:color="auto"/>
                <w:left w:val="none" w:sz="0" w:space="0" w:color="auto"/>
                <w:bottom w:val="none" w:sz="0" w:space="0" w:color="auto"/>
                <w:right w:val="none" w:sz="0" w:space="0" w:color="auto"/>
              </w:divBdr>
              <w:divsChild>
                <w:div w:id="143366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773338">
      <w:bodyDiv w:val="1"/>
      <w:marLeft w:val="0"/>
      <w:marRight w:val="0"/>
      <w:marTop w:val="0"/>
      <w:marBottom w:val="0"/>
      <w:divBdr>
        <w:top w:val="none" w:sz="0" w:space="0" w:color="auto"/>
        <w:left w:val="none" w:sz="0" w:space="0" w:color="auto"/>
        <w:bottom w:val="none" w:sz="0" w:space="0" w:color="auto"/>
        <w:right w:val="none" w:sz="0" w:space="0" w:color="auto"/>
      </w:divBdr>
    </w:div>
    <w:div w:id="956791973">
      <w:bodyDiv w:val="1"/>
      <w:marLeft w:val="0"/>
      <w:marRight w:val="0"/>
      <w:marTop w:val="0"/>
      <w:marBottom w:val="0"/>
      <w:divBdr>
        <w:top w:val="none" w:sz="0" w:space="0" w:color="auto"/>
        <w:left w:val="none" w:sz="0" w:space="0" w:color="auto"/>
        <w:bottom w:val="none" w:sz="0" w:space="0" w:color="auto"/>
        <w:right w:val="none" w:sz="0" w:space="0" w:color="auto"/>
      </w:divBdr>
      <w:divsChild>
        <w:div w:id="150368999">
          <w:marLeft w:val="0"/>
          <w:marRight w:val="0"/>
          <w:marTop w:val="0"/>
          <w:marBottom w:val="0"/>
          <w:divBdr>
            <w:top w:val="none" w:sz="0" w:space="0" w:color="auto"/>
            <w:left w:val="none" w:sz="0" w:space="0" w:color="auto"/>
            <w:bottom w:val="none" w:sz="0" w:space="0" w:color="auto"/>
            <w:right w:val="none" w:sz="0" w:space="0" w:color="auto"/>
          </w:divBdr>
          <w:divsChild>
            <w:div w:id="1827210707">
              <w:marLeft w:val="0"/>
              <w:marRight w:val="0"/>
              <w:marTop w:val="0"/>
              <w:marBottom w:val="0"/>
              <w:divBdr>
                <w:top w:val="none" w:sz="0" w:space="0" w:color="auto"/>
                <w:left w:val="none" w:sz="0" w:space="0" w:color="auto"/>
                <w:bottom w:val="none" w:sz="0" w:space="0" w:color="auto"/>
                <w:right w:val="none" w:sz="0" w:space="0" w:color="auto"/>
              </w:divBdr>
              <w:divsChild>
                <w:div w:id="1715150996">
                  <w:marLeft w:val="0"/>
                  <w:marRight w:val="0"/>
                  <w:marTop w:val="0"/>
                  <w:marBottom w:val="0"/>
                  <w:divBdr>
                    <w:top w:val="none" w:sz="0" w:space="0" w:color="auto"/>
                    <w:left w:val="none" w:sz="0" w:space="0" w:color="auto"/>
                    <w:bottom w:val="none" w:sz="0" w:space="0" w:color="auto"/>
                    <w:right w:val="none" w:sz="0" w:space="0" w:color="auto"/>
                  </w:divBdr>
                  <w:divsChild>
                    <w:div w:id="204494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111572">
      <w:bodyDiv w:val="1"/>
      <w:marLeft w:val="0"/>
      <w:marRight w:val="0"/>
      <w:marTop w:val="0"/>
      <w:marBottom w:val="0"/>
      <w:divBdr>
        <w:top w:val="none" w:sz="0" w:space="0" w:color="auto"/>
        <w:left w:val="none" w:sz="0" w:space="0" w:color="auto"/>
        <w:bottom w:val="none" w:sz="0" w:space="0" w:color="auto"/>
        <w:right w:val="none" w:sz="0" w:space="0" w:color="auto"/>
      </w:divBdr>
      <w:divsChild>
        <w:div w:id="1989631728">
          <w:marLeft w:val="0"/>
          <w:marRight w:val="0"/>
          <w:marTop w:val="0"/>
          <w:marBottom w:val="0"/>
          <w:divBdr>
            <w:top w:val="none" w:sz="0" w:space="0" w:color="auto"/>
            <w:left w:val="none" w:sz="0" w:space="0" w:color="auto"/>
            <w:bottom w:val="none" w:sz="0" w:space="0" w:color="auto"/>
            <w:right w:val="none" w:sz="0" w:space="0" w:color="auto"/>
          </w:divBdr>
          <w:divsChild>
            <w:div w:id="1832208983">
              <w:marLeft w:val="0"/>
              <w:marRight w:val="0"/>
              <w:marTop w:val="0"/>
              <w:marBottom w:val="0"/>
              <w:divBdr>
                <w:top w:val="none" w:sz="0" w:space="0" w:color="auto"/>
                <w:left w:val="none" w:sz="0" w:space="0" w:color="auto"/>
                <w:bottom w:val="none" w:sz="0" w:space="0" w:color="auto"/>
                <w:right w:val="none" w:sz="0" w:space="0" w:color="auto"/>
              </w:divBdr>
              <w:divsChild>
                <w:div w:id="1100416043">
                  <w:marLeft w:val="0"/>
                  <w:marRight w:val="0"/>
                  <w:marTop w:val="0"/>
                  <w:marBottom w:val="0"/>
                  <w:divBdr>
                    <w:top w:val="none" w:sz="0" w:space="0" w:color="auto"/>
                    <w:left w:val="none" w:sz="0" w:space="0" w:color="auto"/>
                    <w:bottom w:val="none" w:sz="0" w:space="0" w:color="auto"/>
                    <w:right w:val="none" w:sz="0" w:space="0" w:color="auto"/>
                  </w:divBdr>
                  <w:divsChild>
                    <w:div w:id="79706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270971">
      <w:bodyDiv w:val="1"/>
      <w:marLeft w:val="0"/>
      <w:marRight w:val="0"/>
      <w:marTop w:val="0"/>
      <w:marBottom w:val="0"/>
      <w:divBdr>
        <w:top w:val="none" w:sz="0" w:space="0" w:color="auto"/>
        <w:left w:val="none" w:sz="0" w:space="0" w:color="auto"/>
        <w:bottom w:val="none" w:sz="0" w:space="0" w:color="auto"/>
        <w:right w:val="none" w:sz="0" w:space="0" w:color="auto"/>
      </w:divBdr>
    </w:div>
    <w:div w:id="994383725">
      <w:bodyDiv w:val="1"/>
      <w:marLeft w:val="0"/>
      <w:marRight w:val="0"/>
      <w:marTop w:val="0"/>
      <w:marBottom w:val="0"/>
      <w:divBdr>
        <w:top w:val="none" w:sz="0" w:space="0" w:color="auto"/>
        <w:left w:val="none" w:sz="0" w:space="0" w:color="auto"/>
        <w:bottom w:val="none" w:sz="0" w:space="0" w:color="auto"/>
        <w:right w:val="none" w:sz="0" w:space="0" w:color="auto"/>
      </w:divBdr>
      <w:divsChild>
        <w:div w:id="1656955634">
          <w:marLeft w:val="0"/>
          <w:marRight w:val="0"/>
          <w:marTop w:val="0"/>
          <w:marBottom w:val="0"/>
          <w:divBdr>
            <w:top w:val="none" w:sz="0" w:space="0" w:color="auto"/>
            <w:left w:val="none" w:sz="0" w:space="0" w:color="auto"/>
            <w:bottom w:val="none" w:sz="0" w:space="0" w:color="auto"/>
            <w:right w:val="none" w:sz="0" w:space="0" w:color="auto"/>
          </w:divBdr>
          <w:divsChild>
            <w:div w:id="1333069316">
              <w:marLeft w:val="0"/>
              <w:marRight w:val="0"/>
              <w:marTop w:val="0"/>
              <w:marBottom w:val="0"/>
              <w:divBdr>
                <w:top w:val="none" w:sz="0" w:space="0" w:color="auto"/>
                <w:left w:val="none" w:sz="0" w:space="0" w:color="auto"/>
                <w:bottom w:val="none" w:sz="0" w:space="0" w:color="auto"/>
                <w:right w:val="none" w:sz="0" w:space="0" w:color="auto"/>
              </w:divBdr>
              <w:divsChild>
                <w:div w:id="201937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540683">
      <w:bodyDiv w:val="1"/>
      <w:marLeft w:val="0"/>
      <w:marRight w:val="0"/>
      <w:marTop w:val="0"/>
      <w:marBottom w:val="0"/>
      <w:divBdr>
        <w:top w:val="none" w:sz="0" w:space="0" w:color="auto"/>
        <w:left w:val="none" w:sz="0" w:space="0" w:color="auto"/>
        <w:bottom w:val="none" w:sz="0" w:space="0" w:color="auto"/>
        <w:right w:val="none" w:sz="0" w:space="0" w:color="auto"/>
      </w:divBdr>
    </w:div>
    <w:div w:id="1015038979">
      <w:bodyDiv w:val="1"/>
      <w:marLeft w:val="0"/>
      <w:marRight w:val="0"/>
      <w:marTop w:val="0"/>
      <w:marBottom w:val="0"/>
      <w:divBdr>
        <w:top w:val="none" w:sz="0" w:space="0" w:color="auto"/>
        <w:left w:val="none" w:sz="0" w:space="0" w:color="auto"/>
        <w:bottom w:val="none" w:sz="0" w:space="0" w:color="auto"/>
        <w:right w:val="none" w:sz="0" w:space="0" w:color="auto"/>
      </w:divBdr>
    </w:div>
    <w:div w:id="1030491242">
      <w:bodyDiv w:val="1"/>
      <w:marLeft w:val="0"/>
      <w:marRight w:val="0"/>
      <w:marTop w:val="0"/>
      <w:marBottom w:val="0"/>
      <w:divBdr>
        <w:top w:val="none" w:sz="0" w:space="0" w:color="auto"/>
        <w:left w:val="none" w:sz="0" w:space="0" w:color="auto"/>
        <w:bottom w:val="none" w:sz="0" w:space="0" w:color="auto"/>
        <w:right w:val="none" w:sz="0" w:space="0" w:color="auto"/>
      </w:divBdr>
    </w:div>
    <w:div w:id="1033963050">
      <w:bodyDiv w:val="1"/>
      <w:marLeft w:val="0"/>
      <w:marRight w:val="0"/>
      <w:marTop w:val="0"/>
      <w:marBottom w:val="0"/>
      <w:divBdr>
        <w:top w:val="none" w:sz="0" w:space="0" w:color="auto"/>
        <w:left w:val="none" w:sz="0" w:space="0" w:color="auto"/>
        <w:bottom w:val="none" w:sz="0" w:space="0" w:color="auto"/>
        <w:right w:val="none" w:sz="0" w:space="0" w:color="auto"/>
      </w:divBdr>
    </w:div>
    <w:div w:id="1036613058">
      <w:bodyDiv w:val="1"/>
      <w:marLeft w:val="0"/>
      <w:marRight w:val="0"/>
      <w:marTop w:val="0"/>
      <w:marBottom w:val="0"/>
      <w:divBdr>
        <w:top w:val="none" w:sz="0" w:space="0" w:color="auto"/>
        <w:left w:val="none" w:sz="0" w:space="0" w:color="auto"/>
        <w:bottom w:val="none" w:sz="0" w:space="0" w:color="auto"/>
        <w:right w:val="none" w:sz="0" w:space="0" w:color="auto"/>
      </w:divBdr>
      <w:divsChild>
        <w:div w:id="1214196580">
          <w:marLeft w:val="0"/>
          <w:marRight w:val="0"/>
          <w:marTop w:val="0"/>
          <w:marBottom w:val="0"/>
          <w:divBdr>
            <w:top w:val="none" w:sz="0" w:space="0" w:color="auto"/>
            <w:left w:val="none" w:sz="0" w:space="0" w:color="auto"/>
            <w:bottom w:val="none" w:sz="0" w:space="0" w:color="auto"/>
            <w:right w:val="none" w:sz="0" w:space="0" w:color="auto"/>
          </w:divBdr>
          <w:divsChild>
            <w:div w:id="858196978">
              <w:marLeft w:val="0"/>
              <w:marRight w:val="0"/>
              <w:marTop w:val="0"/>
              <w:marBottom w:val="0"/>
              <w:divBdr>
                <w:top w:val="none" w:sz="0" w:space="0" w:color="auto"/>
                <w:left w:val="none" w:sz="0" w:space="0" w:color="auto"/>
                <w:bottom w:val="none" w:sz="0" w:space="0" w:color="auto"/>
                <w:right w:val="none" w:sz="0" w:space="0" w:color="auto"/>
              </w:divBdr>
              <w:divsChild>
                <w:div w:id="171920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517769">
      <w:bodyDiv w:val="1"/>
      <w:marLeft w:val="0"/>
      <w:marRight w:val="0"/>
      <w:marTop w:val="0"/>
      <w:marBottom w:val="0"/>
      <w:divBdr>
        <w:top w:val="none" w:sz="0" w:space="0" w:color="auto"/>
        <w:left w:val="none" w:sz="0" w:space="0" w:color="auto"/>
        <w:bottom w:val="none" w:sz="0" w:space="0" w:color="auto"/>
        <w:right w:val="none" w:sz="0" w:space="0" w:color="auto"/>
      </w:divBdr>
      <w:divsChild>
        <w:div w:id="191773078">
          <w:marLeft w:val="0"/>
          <w:marRight w:val="0"/>
          <w:marTop w:val="0"/>
          <w:marBottom w:val="0"/>
          <w:divBdr>
            <w:top w:val="none" w:sz="0" w:space="0" w:color="auto"/>
            <w:left w:val="none" w:sz="0" w:space="0" w:color="auto"/>
            <w:bottom w:val="none" w:sz="0" w:space="0" w:color="auto"/>
            <w:right w:val="none" w:sz="0" w:space="0" w:color="auto"/>
          </w:divBdr>
          <w:divsChild>
            <w:div w:id="74909577">
              <w:marLeft w:val="0"/>
              <w:marRight w:val="0"/>
              <w:marTop w:val="0"/>
              <w:marBottom w:val="0"/>
              <w:divBdr>
                <w:top w:val="none" w:sz="0" w:space="0" w:color="auto"/>
                <w:left w:val="none" w:sz="0" w:space="0" w:color="auto"/>
                <w:bottom w:val="none" w:sz="0" w:space="0" w:color="auto"/>
                <w:right w:val="none" w:sz="0" w:space="0" w:color="auto"/>
              </w:divBdr>
              <w:divsChild>
                <w:div w:id="1241403564">
                  <w:marLeft w:val="0"/>
                  <w:marRight w:val="0"/>
                  <w:marTop w:val="0"/>
                  <w:marBottom w:val="0"/>
                  <w:divBdr>
                    <w:top w:val="none" w:sz="0" w:space="0" w:color="auto"/>
                    <w:left w:val="none" w:sz="0" w:space="0" w:color="auto"/>
                    <w:bottom w:val="none" w:sz="0" w:space="0" w:color="auto"/>
                    <w:right w:val="none" w:sz="0" w:space="0" w:color="auto"/>
                  </w:divBdr>
                </w:div>
              </w:divsChild>
            </w:div>
            <w:div w:id="402794439">
              <w:marLeft w:val="0"/>
              <w:marRight w:val="0"/>
              <w:marTop w:val="0"/>
              <w:marBottom w:val="0"/>
              <w:divBdr>
                <w:top w:val="none" w:sz="0" w:space="0" w:color="auto"/>
                <w:left w:val="none" w:sz="0" w:space="0" w:color="auto"/>
                <w:bottom w:val="none" w:sz="0" w:space="0" w:color="auto"/>
                <w:right w:val="none" w:sz="0" w:space="0" w:color="auto"/>
              </w:divBdr>
              <w:divsChild>
                <w:div w:id="1180854834">
                  <w:marLeft w:val="0"/>
                  <w:marRight w:val="0"/>
                  <w:marTop w:val="0"/>
                  <w:marBottom w:val="0"/>
                  <w:divBdr>
                    <w:top w:val="none" w:sz="0" w:space="0" w:color="auto"/>
                    <w:left w:val="none" w:sz="0" w:space="0" w:color="auto"/>
                    <w:bottom w:val="none" w:sz="0" w:space="0" w:color="auto"/>
                    <w:right w:val="none" w:sz="0" w:space="0" w:color="auto"/>
                  </w:divBdr>
                </w:div>
              </w:divsChild>
            </w:div>
            <w:div w:id="1152336373">
              <w:marLeft w:val="0"/>
              <w:marRight w:val="0"/>
              <w:marTop w:val="0"/>
              <w:marBottom w:val="0"/>
              <w:divBdr>
                <w:top w:val="none" w:sz="0" w:space="0" w:color="auto"/>
                <w:left w:val="none" w:sz="0" w:space="0" w:color="auto"/>
                <w:bottom w:val="none" w:sz="0" w:space="0" w:color="auto"/>
                <w:right w:val="none" w:sz="0" w:space="0" w:color="auto"/>
              </w:divBdr>
              <w:divsChild>
                <w:div w:id="517888038">
                  <w:marLeft w:val="0"/>
                  <w:marRight w:val="0"/>
                  <w:marTop w:val="0"/>
                  <w:marBottom w:val="0"/>
                  <w:divBdr>
                    <w:top w:val="none" w:sz="0" w:space="0" w:color="auto"/>
                    <w:left w:val="none" w:sz="0" w:space="0" w:color="auto"/>
                    <w:bottom w:val="none" w:sz="0" w:space="0" w:color="auto"/>
                    <w:right w:val="none" w:sz="0" w:space="0" w:color="auto"/>
                  </w:divBdr>
                </w:div>
              </w:divsChild>
            </w:div>
            <w:div w:id="1183978359">
              <w:marLeft w:val="0"/>
              <w:marRight w:val="0"/>
              <w:marTop w:val="0"/>
              <w:marBottom w:val="0"/>
              <w:divBdr>
                <w:top w:val="none" w:sz="0" w:space="0" w:color="auto"/>
                <w:left w:val="none" w:sz="0" w:space="0" w:color="auto"/>
                <w:bottom w:val="none" w:sz="0" w:space="0" w:color="auto"/>
                <w:right w:val="none" w:sz="0" w:space="0" w:color="auto"/>
              </w:divBdr>
              <w:divsChild>
                <w:div w:id="208983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281635">
      <w:bodyDiv w:val="1"/>
      <w:marLeft w:val="0"/>
      <w:marRight w:val="0"/>
      <w:marTop w:val="0"/>
      <w:marBottom w:val="0"/>
      <w:divBdr>
        <w:top w:val="none" w:sz="0" w:space="0" w:color="auto"/>
        <w:left w:val="none" w:sz="0" w:space="0" w:color="auto"/>
        <w:bottom w:val="none" w:sz="0" w:space="0" w:color="auto"/>
        <w:right w:val="none" w:sz="0" w:space="0" w:color="auto"/>
      </w:divBdr>
    </w:div>
    <w:div w:id="1056856213">
      <w:bodyDiv w:val="1"/>
      <w:marLeft w:val="0"/>
      <w:marRight w:val="0"/>
      <w:marTop w:val="0"/>
      <w:marBottom w:val="0"/>
      <w:divBdr>
        <w:top w:val="none" w:sz="0" w:space="0" w:color="auto"/>
        <w:left w:val="none" w:sz="0" w:space="0" w:color="auto"/>
        <w:bottom w:val="none" w:sz="0" w:space="0" w:color="auto"/>
        <w:right w:val="none" w:sz="0" w:space="0" w:color="auto"/>
      </w:divBdr>
      <w:divsChild>
        <w:div w:id="358966577">
          <w:marLeft w:val="480"/>
          <w:marRight w:val="0"/>
          <w:marTop w:val="0"/>
          <w:marBottom w:val="0"/>
          <w:divBdr>
            <w:top w:val="none" w:sz="0" w:space="0" w:color="auto"/>
            <w:left w:val="none" w:sz="0" w:space="0" w:color="auto"/>
            <w:bottom w:val="none" w:sz="0" w:space="0" w:color="auto"/>
            <w:right w:val="none" w:sz="0" w:space="0" w:color="auto"/>
          </w:divBdr>
          <w:divsChild>
            <w:div w:id="213643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91792">
      <w:bodyDiv w:val="1"/>
      <w:marLeft w:val="0"/>
      <w:marRight w:val="0"/>
      <w:marTop w:val="0"/>
      <w:marBottom w:val="0"/>
      <w:divBdr>
        <w:top w:val="none" w:sz="0" w:space="0" w:color="auto"/>
        <w:left w:val="none" w:sz="0" w:space="0" w:color="auto"/>
        <w:bottom w:val="none" w:sz="0" w:space="0" w:color="auto"/>
        <w:right w:val="none" w:sz="0" w:space="0" w:color="auto"/>
      </w:divBdr>
    </w:div>
    <w:div w:id="1066075256">
      <w:bodyDiv w:val="1"/>
      <w:marLeft w:val="0"/>
      <w:marRight w:val="0"/>
      <w:marTop w:val="0"/>
      <w:marBottom w:val="0"/>
      <w:divBdr>
        <w:top w:val="none" w:sz="0" w:space="0" w:color="auto"/>
        <w:left w:val="none" w:sz="0" w:space="0" w:color="auto"/>
        <w:bottom w:val="none" w:sz="0" w:space="0" w:color="auto"/>
        <w:right w:val="none" w:sz="0" w:space="0" w:color="auto"/>
      </w:divBdr>
      <w:divsChild>
        <w:div w:id="1215963610">
          <w:marLeft w:val="0"/>
          <w:marRight w:val="0"/>
          <w:marTop w:val="0"/>
          <w:marBottom w:val="0"/>
          <w:divBdr>
            <w:top w:val="none" w:sz="0" w:space="0" w:color="auto"/>
            <w:left w:val="none" w:sz="0" w:space="0" w:color="auto"/>
            <w:bottom w:val="none" w:sz="0" w:space="0" w:color="auto"/>
            <w:right w:val="none" w:sz="0" w:space="0" w:color="auto"/>
          </w:divBdr>
          <w:divsChild>
            <w:div w:id="1125999638">
              <w:marLeft w:val="0"/>
              <w:marRight w:val="0"/>
              <w:marTop w:val="0"/>
              <w:marBottom w:val="0"/>
              <w:divBdr>
                <w:top w:val="none" w:sz="0" w:space="0" w:color="auto"/>
                <w:left w:val="none" w:sz="0" w:space="0" w:color="auto"/>
                <w:bottom w:val="none" w:sz="0" w:space="0" w:color="auto"/>
                <w:right w:val="none" w:sz="0" w:space="0" w:color="auto"/>
              </w:divBdr>
              <w:divsChild>
                <w:div w:id="136979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334880">
      <w:bodyDiv w:val="1"/>
      <w:marLeft w:val="0"/>
      <w:marRight w:val="0"/>
      <w:marTop w:val="0"/>
      <w:marBottom w:val="0"/>
      <w:divBdr>
        <w:top w:val="none" w:sz="0" w:space="0" w:color="auto"/>
        <w:left w:val="none" w:sz="0" w:space="0" w:color="auto"/>
        <w:bottom w:val="none" w:sz="0" w:space="0" w:color="auto"/>
        <w:right w:val="none" w:sz="0" w:space="0" w:color="auto"/>
      </w:divBdr>
    </w:div>
    <w:div w:id="1103770321">
      <w:bodyDiv w:val="1"/>
      <w:marLeft w:val="0"/>
      <w:marRight w:val="0"/>
      <w:marTop w:val="0"/>
      <w:marBottom w:val="0"/>
      <w:divBdr>
        <w:top w:val="none" w:sz="0" w:space="0" w:color="auto"/>
        <w:left w:val="none" w:sz="0" w:space="0" w:color="auto"/>
        <w:bottom w:val="none" w:sz="0" w:space="0" w:color="auto"/>
        <w:right w:val="none" w:sz="0" w:space="0" w:color="auto"/>
      </w:divBdr>
      <w:divsChild>
        <w:div w:id="209389180">
          <w:marLeft w:val="0"/>
          <w:marRight w:val="0"/>
          <w:marTop w:val="0"/>
          <w:marBottom w:val="0"/>
          <w:divBdr>
            <w:top w:val="none" w:sz="0" w:space="0" w:color="auto"/>
            <w:left w:val="none" w:sz="0" w:space="0" w:color="auto"/>
            <w:bottom w:val="none" w:sz="0" w:space="0" w:color="auto"/>
            <w:right w:val="none" w:sz="0" w:space="0" w:color="auto"/>
          </w:divBdr>
          <w:divsChild>
            <w:div w:id="1165240366">
              <w:marLeft w:val="0"/>
              <w:marRight w:val="0"/>
              <w:marTop w:val="0"/>
              <w:marBottom w:val="0"/>
              <w:divBdr>
                <w:top w:val="none" w:sz="0" w:space="0" w:color="auto"/>
                <w:left w:val="none" w:sz="0" w:space="0" w:color="auto"/>
                <w:bottom w:val="none" w:sz="0" w:space="0" w:color="auto"/>
                <w:right w:val="none" w:sz="0" w:space="0" w:color="auto"/>
              </w:divBdr>
              <w:divsChild>
                <w:div w:id="1712265006">
                  <w:marLeft w:val="0"/>
                  <w:marRight w:val="0"/>
                  <w:marTop w:val="0"/>
                  <w:marBottom w:val="0"/>
                  <w:divBdr>
                    <w:top w:val="none" w:sz="0" w:space="0" w:color="auto"/>
                    <w:left w:val="none" w:sz="0" w:space="0" w:color="auto"/>
                    <w:bottom w:val="none" w:sz="0" w:space="0" w:color="auto"/>
                    <w:right w:val="none" w:sz="0" w:space="0" w:color="auto"/>
                  </w:divBdr>
                  <w:divsChild>
                    <w:div w:id="5841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694327">
      <w:bodyDiv w:val="1"/>
      <w:marLeft w:val="0"/>
      <w:marRight w:val="0"/>
      <w:marTop w:val="0"/>
      <w:marBottom w:val="0"/>
      <w:divBdr>
        <w:top w:val="none" w:sz="0" w:space="0" w:color="auto"/>
        <w:left w:val="none" w:sz="0" w:space="0" w:color="auto"/>
        <w:bottom w:val="none" w:sz="0" w:space="0" w:color="auto"/>
        <w:right w:val="none" w:sz="0" w:space="0" w:color="auto"/>
      </w:divBdr>
      <w:divsChild>
        <w:div w:id="873470512">
          <w:marLeft w:val="0"/>
          <w:marRight w:val="0"/>
          <w:marTop w:val="0"/>
          <w:marBottom w:val="0"/>
          <w:divBdr>
            <w:top w:val="none" w:sz="0" w:space="0" w:color="auto"/>
            <w:left w:val="none" w:sz="0" w:space="0" w:color="auto"/>
            <w:bottom w:val="none" w:sz="0" w:space="0" w:color="auto"/>
            <w:right w:val="none" w:sz="0" w:space="0" w:color="auto"/>
          </w:divBdr>
          <w:divsChild>
            <w:div w:id="1632131283">
              <w:marLeft w:val="0"/>
              <w:marRight w:val="0"/>
              <w:marTop w:val="0"/>
              <w:marBottom w:val="0"/>
              <w:divBdr>
                <w:top w:val="none" w:sz="0" w:space="0" w:color="auto"/>
                <w:left w:val="none" w:sz="0" w:space="0" w:color="auto"/>
                <w:bottom w:val="none" w:sz="0" w:space="0" w:color="auto"/>
                <w:right w:val="none" w:sz="0" w:space="0" w:color="auto"/>
              </w:divBdr>
              <w:divsChild>
                <w:div w:id="83080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943671">
      <w:bodyDiv w:val="1"/>
      <w:marLeft w:val="0"/>
      <w:marRight w:val="0"/>
      <w:marTop w:val="0"/>
      <w:marBottom w:val="0"/>
      <w:divBdr>
        <w:top w:val="none" w:sz="0" w:space="0" w:color="auto"/>
        <w:left w:val="none" w:sz="0" w:space="0" w:color="auto"/>
        <w:bottom w:val="none" w:sz="0" w:space="0" w:color="auto"/>
        <w:right w:val="none" w:sz="0" w:space="0" w:color="auto"/>
      </w:divBdr>
      <w:divsChild>
        <w:div w:id="779110090">
          <w:marLeft w:val="0"/>
          <w:marRight w:val="0"/>
          <w:marTop w:val="0"/>
          <w:marBottom w:val="0"/>
          <w:divBdr>
            <w:top w:val="none" w:sz="0" w:space="0" w:color="auto"/>
            <w:left w:val="none" w:sz="0" w:space="0" w:color="auto"/>
            <w:bottom w:val="none" w:sz="0" w:space="0" w:color="auto"/>
            <w:right w:val="none" w:sz="0" w:space="0" w:color="auto"/>
          </w:divBdr>
          <w:divsChild>
            <w:div w:id="1973554461">
              <w:marLeft w:val="0"/>
              <w:marRight w:val="0"/>
              <w:marTop w:val="0"/>
              <w:marBottom w:val="0"/>
              <w:divBdr>
                <w:top w:val="none" w:sz="0" w:space="0" w:color="auto"/>
                <w:left w:val="none" w:sz="0" w:space="0" w:color="auto"/>
                <w:bottom w:val="none" w:sz="0" w:space="0" w:color="auto"/>
                <w:right w:val="none" w:sz="0" w:space="0" w:color="auto"/>
              </w:divBdr>
              <w:divsChild>
                <w:div w:id="126315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836321">
      <w:bodyDiv w:val="1"/>
      <w:marLeft w:val="0"/>
      <w:marRight w:val="0"/>
      <w:marTop w:val="0"/>
      <w:marBottom w:val="0"/>
      <w:divBdr>
        <w:top w:val="none" w:sz="0" w:space="0" w:color="auto"/>
        <w:left w:val="none" w:sz="0" w:space="0" w:color="auto"/>
        <w:bottom w:val="none" w:sz="0" w:space="0" w:color="auto"/>
        <w:right w:val="none" w:sz="0" w:space="0" w:color="auto"/>
      </w:divBdr>
      <w:divsChild>
        <w:div w:id="1254784117">
          <w:marLeft w:val="0"/>
          <w:marRight w:val="0"/>
          <w:marTop w:val="0"/>
          <w:marBottom w:val="0"/>
          <w:divBdr>
            <w:top w:val="none" w:sz="0" w:space="0" w:color="auto"/>
            <w:left w:val="none" w:sz="0" w:space="0" w:color="auto"/>
            <w:bottom w:val="none" w:sz="0" w:space="0" w:color="auto"/>
            <w:right w:val="none" w:sz="0" w:space="0" w:color="auto"/>
          </w:divBdr>
          <w:divsChild>
            <w:div w:id="698967639">
              <w:marLeft w:val="0"/>
              <w:marRight w:val="0"/>
              <w:marTop w:val="0"/>
              <w:marBottom w:val="0"/>
              <w:divBdr>
                <w:top w:val="none" w:sz="0" w:space="0" w:color="auto"/>
                <w:left w:val="none" w:sz="0" w:space="0" w:color="auto"/>
                <w:bottom w:val="none" w:sz="0" w:space="0" w:color="auto"/>
                <w:right w:val="none" w:sz="0" w:space="0" w:color="auto"/>
              </w:divBdr>
              <w:divsChild>
                <w:div w:id="302927606">
                  <w:marLeft w:val="0"/>
                  <w:marRight w:val="0"/>
                  <w:marTop w:val="0"/>
                  <w:marBottom w:val="0"/>
                  <w:divBdr>
                    <w:top w:val="none" w:sz="0" w:space="0" w:color="auto"/>
                    <w:left w:val="none" w:sz="0" w:space="0" w:color="auto"/>
                    <w:bottom w:val="none" w:sz="0" w:space="0" w:color="auto"/>
                    <w:right w:val="none" w:sz="0" w:space="0" w:color="auto"/>
                  </w:divBdr>
                  <w:divsChild>
                    <w:div w:id="328557816">
                      <w:marLeft w:val="0"/>
                      <w:marRight w:val="0"/>
                      <w:marTop w:val="0"/>
                      <w:marBottom w:val="0"/>
                      <w:divBdr>
                        <w:top w:val="none" w:sz="0" w:space="0" w:color="auto"/>
                        <w:left w:val="none" w:sz="0" w:space="0" w:color="auto"/>
                        <w:bottom w:val="none" w:sz="0" w:space="0" w:color="auto"/>
                        <w:right w:val="none" w:sz="0" w:space="0" w:color="auto"/>
                      </w:divBdr>
                    </w:div>
                  </w:divsChild>
                </w:div>
                <w:div w:id="544685118">
                  <w:marLeft w:val="0"/>
                  <w:marRight w:val="0"/>
                  <w:marTop w:val="0"/>
                  <w:marBottom w:val="0"/>
                  <w:divBdr>
                    <w:top w:val="none" w:sz="0" w:space="0" w:color="auto"/>
                    <w:left w:val="none" w:sz="0" w:space="0" w:color="auto"/>
                    <w:bottom w:val="none" w:sz="0" w:space="0" w:color="auto"/>
                    <w:right w:val="none" w:sz="0" w:space="0" w:color="auto"/>
                  </w:divBdr>
                  <w:divsChild>
                    <w:div w:id="1503353573">
                      <w:marLeft w:val="0"/>
                      <w:marRight w:val="0"/>
                      <w:marTop w:val="0"/>
                      <w:marBottom w:val="0"/>
                      <w:divBdr>
                        <w:top w:val="none" w:sz="0" w:space="0" w:color="auto"/>
                        <w:left w:val="none" w:sz="0" w:space="0" w:color="auto"/>
                        <w:bottom w:val="none" w:sz="0" w:space="0" w:color="auto"/>
                        <w:right w:val="none" w:sz="0" w:space="0" w:color="auto"/>
                      </w:divBdr>
                    </w:div>
                  </w:divsChild>
                </w:div>
                <w:div w:id="909264937">
                  <w:marLeft w:val="0"/>
                  <w:marRight w:val="0"/>
                  <w:marTop w:val="0"/>
                  <w:marBottom w:val="0"/>
                  <w:divBdr>
                    <w:top w:val="none" w:sz="0" w:space="0" w:color="auto"/>
                    <w:left w:val="none" w:sz="0" w:space="0" w:color="auto"/>
                    <w:bottom w:val="none" w:sz="0" w:space="0" w:color="auto"/>
                    <w:right w:val="none" w:sz="0" w:space="0" w:color="auto"/>
                  </w:divBdr>
                  <w:divsChild>
                    <w:div w:id="1178810747">
                      <w:marLeft w:val="0"/>
                      <w:marRight w:val="0"/>
                      <w:marTop w:val="0"/>
                      <w:marBottom w:val="0"/>
                      <w:divBdr>
                        <w:top w:val="none" w:sz="0" w:space="0" w:color="auto"/>
                        <w:left w:val="none" w:sz="0" w:space="0" w:color="auto"/>
                        <w:bottom w:val="none" w:sz="0" w:space="0" w:color="auto"/>
                        <w:right w:val="none" w:sz="0" w:space="0" w:color="auto"/>
                      </w:divBdr>
                    </w:div>
                  </w:divsChild>
                </w:div>
                <w:div w:id="1918972331">
                  <w:marLeft w:val="0"/>
                  <w:marRight w:val="0"/>
                  <w:marTop w:val="0"/>
                  <w:marBottom w:val="0"/>
                  <w:divBdr>
                    <w:top w:val="none" w:sz="0" w:space="0" w:color="auto"/>
                    <w:left w:val="none" w:sz="0" w:space="0" w:color="auto"/>
                    <w:bottom w:val="none" w:sz="0" w:space="0" w:color="auto"/>
                    <w:right w:val="none" w:sz="0" w:space="0" w:color="auto"/>
                  </w:divBdr>
                  <w:divsChild>
                    <w:div w:id="181471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5994905">
      <w:bodyDiv w:val="1"/>
      <w:marLeft w:val="0"/>
      <w:marRight w:val="0"/>
      <w:marTop w:val="0"/>
      <w:marBottom w:val="0"/>
      <w:divBdr>
        <w:top w:val="none" w:sz="0" w:space="0" w:color="auto"/>
        <w:left w:val="none" w:sz="0" w:space="0" w:color="auto"/>
        <w:bottom w:val="none" w:sz="0" w:space="0" w:color="auto"/>
        <w:right w:val="none" w:sz="0" w:space="0" w:color="auto"/>
      </w:divBdr>
    </w:div>
    <w:div w:id="1159997908">
      <w:bodyDiv w:val="1"/>
      <w:marLeft w:val="0"/>
      <w:marRight w:val="0"/>
      <w:marTop w:val="0"/>
      <w:marBottom w:val="0"/>
      <w:divBdr>
        <w:top w:val="none" w:sz="0" w:space="0" w:color="auto"/>
        <w:left w:val="none" w:sz="0" w:space="0" w:color="auto"/>
        <w:bottom w:val="none" w:sz="0" w:space="0" w:color="auto"/>
        <w:right w:val="none" w:sz="0" w:space="0" w:color="auto"/>
      </w:divBdr>
      <w:divsChild>
        <w:div w:id="1243756219">
          <w:marLeft w:val="0"/>
          <w:marRight w:val="0"/>
          <w:marTop w:val="0"/>
          <w:marBottom w:val="0"/>
          <w:divBdr>
            <w:top w:val="none" w:sz="0" w:space="0" w:color="auto"/>
            <w:left w:val="none" w:sz="0" w:space="0" w:color="auto"/>
            <w:bottom w:val="none" w:sz="0" w:space="0" w:color="auto"/>
            <w:right w:val="none" w:sz="0" w:space="0" w:color="auto"/>
          </w:divBdr>
          <w:divsChild>
            <w:div w:id="895436777">
              <w:marLeft w:val="0"/>
              <w:marRight w:val="0"/>
              <w:marTop w:val="0"/>
              <w:marBottom w:val="0"/>
              <w:divBdr>
                <w:top w:val="none" w:sz="0" w:space="0" w:color="auto"/>
                <w:left w:val="none" w:sz="0" w:space="0" w:color="auto"/>
                <w:bottom w:val="none" w:sz="0" w:space="0" w:color="auto"/>
                <w:right w:val="none" w:sz="0" w:space="0" w:color="auto"/>
              </w:divBdr>
              <w:divsChild>
                <w:div w:id="153519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289577">
      <w:bodyDiv w:val="1"/>
      <w:marLeft w:val="0"/>
      <w:marRight w:val="0"/>
      <w:marTop w:val="0"/>
      <w:marBottom w:val="0"/>
      <w:divBdr>
        <w:top w:val="none" w:sz="0" w:space="0" w:color="auto"/>
        <w:left w:val="none" w:sz="0" w:space="0" w:color="auto"/>
        <w:bottom w:val="none" w:sz="0" w:space="0" w:color="auto"/>
        <w:right w:val="none" w:sz="0" w:space="0" w:color="auto"/>
      </w:divBdr>
      <w:divsChild>
        <w:div w:id="1740395911">
          <w:marLeft w:val="0"/>
          <w:marRight w:val="0"/>
          <w:marTop w:val="0"/>
          <w:marBottom w:val="0"/>
          <w:divBdr>
            <w:top w:val="none" w:sz="0" w:space="0" w:color="auto"/>
            <w:left w:val="none" w:sz="0" w:space="0" w:color="auto"/>
            <w:bottom w:val="none" w:sz="0" w:space="0" w:color="auto"/>
            <w:right w:val="none" w:sz="0" w:space="0" w:color="auto"/>
          </w:divBdr>
          <w:divsChild>
            <w:div w:id="693069584">
              <w:marLeft w:val="0"/>
              <w:marRight w:val="0"/>
              <w:marTop w:val="0"/>
              <w:marBottom w:val="0"/>
              <w:divBdr>
                <w:top w:val="none" w:sz="0" w:space="0" w:color="auto"/>
                <w:left w:val="none" w:sz="0" w:space="0" w:color="auto"/>
                <w:bottom w:val="none" w:sz="0" w:space="0" w:color="auto"/>
                <w:right w:val="none" w:sz="0" w:space="0" w:color="auto"/>
              </w:divBdr>
              <w:divsChild>
                <w:div w:id="62345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870977">
      <w:bodyDiv w:val="1"/>
      <w:marLeft w:val="0"/>
      <w:marRight w:val="0"/>
      <w:marTop w:val="0"/>
      <w:marBottom w:val="0"/>
      <w:divBdr>
        <w:top w:val="none" w:sz="0" w:space="0" w:color="auto"/>
        <w:left w:val="none" w:sz="0" w:space="0" w:color="auto"/>
        <w:bottom w:val="none" w:sz="0" w:space="0" w:color="auto"/>
        <w:right w:val="none" w:sz="0" w:space="0" w:color="auto"/>
      </w:divBdr>
    </w:div>
    <w:div w:id="1196189998">
      <w:bodyDiv w:val="1"/>
      <w:marLeft w:val="0"/>
      <w:marRight w:val="0"/>
      <w:marTop w:val="0"/>
      <w:marBottom w:val="0"/>
      <w:divBdr>
        <w:top w:val="none" w:sz="0" w:space="0" w:color="auto"/>
        <w:left w:val="none" w:sz="0" w:space="0" w:color="auto"/>
        <w:bottom w:val="none" w:sz="0" w:space="0" w:color="auto"/>
        <w:right w:val="none" w:sz="0" w:space="0" w:color="auto"/>
      </w:divBdr>
      <w:divsChild>
        <w:div w:id="384569287">
          <w:marLeft w:val="0"/>
          <w:marRight w:val="0"/>
          <w:marTop w:val="0"/>
          <w:marBottom w:val="0"/>
          <w:divBdr>
            <w:top w:val="none" w:sz="0" w:space="0" w:color="auto"/>
            <w:left w:val="none" w:sz="0" w:space="0" w:color="auto"/>
            <w:bottom w:val="none" w:sz="0" w:space="0" w:color="auto"/>
            <w:right w:val="none" w:sz="0" w:space="0" w:color="auto"/>
          </w:divBdr>
          <w:divsChild>
            <w:div w:id="1438674218">
              <w:marLeft w:val="0"/>
              <w:marRight w:val="0"/>
              <w:marTop w:val="0"/>
              <w:marBottom w:val="0"/>
              <w:divBdr>
                <w:top w:val="none" w:sz="0" w:space="0" w:color="auto"/>
                <w:left w:val="none" w:sz="0" w:space="0" w:color="auto"/>
                <w:bottom w:val="none" w:sz="0" w:space="0" w:color="auto"/>
                <w:right w:val="none" w:sz="0" w:space="0" w:color="auto"/>
              </w:divBdr>
              <w:divsChild>
                <w:div w:id="173415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821523">
      <w:bodyDiv w:val="1"/>
      <w:marLeft w:val="0"/>
      <w:marRight w:val="0"/>
      <w:marTop w:val="0"/>
      <w:marBottom w:val="0"/>
      <w:divBdr>
        <w:top w:val="none" w:sz="0" w:space="0" w:color="auto"/>
        <w:left w:val="none" w:sz="0" w:space="0" w:color="auto"/>
        <w:bottom w:val="none" w:sz="0" w:space="0" w:color="auto"/>
        <w:right w:val="none" w:sz="0" w:space="0" w:color="auto"/>
      </w:divBdr>
      <w:divsChild>
        <w:div w:id="1096948232">
          <w:marLeft w:val="0"/>
          <w:marRight w:val="0"/>
          <w:marTop w:val="0"/>
          <w:marBottom w:val="0"/>
          <w:divBdr>
            <w:top w:val="none" w:sz="0" w:space="0" w:color="auto"/>
            <w:left w:val="none" w:sz="0" w:space="0" w:color="auto"/>
            <w:bottom w:val="none" w:sz="0" w:space="0" w:color="auto"/>
            <w:right w:val="none" w:sz="0" w:space="0" w:color="auto"/>
          </w:divBdr>
          <w:divsChild>
            <w:div w:id="962535788">
              <w:marLeft w:val="0"/>
              <w:marRight w:val="0"/>
              <w:marTop w:val="0"/>
              <w:marBottom w:val="0"/>
              <w:divBdr>
                <w:top w:val="none" w:sz="0" w:space="0" w:color="auto"/>
                <w:left w:val="none" w:sz="0" w:space="0" w:color="auto"/>
                <w:bottom w:val="none" w:sz="0" w:space="0" w:color="auto"/>
                <w:right w:val="none" w:sz="0" w:space="0" w:color="auto"/>
              </w:divBdr>
              <w:divsChild>
                <w:div w:id="508446897">
                  <w:marLeft w:val="0"/>
                  <w:marRight w:val="0"/>
                  <w:marTop w:val="0"/>
                  <w:marBottom w:val="0"/>
                  <w:divBdr>
                    <w:top w:val="none" w:sz="0" w:space="0" w:color="auto"/>
                    <w:left w:val="none" w:sz="0" w:space="0" w:color="auto"/>
                    <w:bottom w:val="none" w:sz="0" w:space="0" w:color="auto"/>
                    <w:right w:val="none" w:sz="0" w:space="0" w:color="auto"/>
                  </w:divBdr>
                  <w:divsChild>
                    <w:div w:id="123627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917448">
      <w:bodyDiv w:val="1"/>
      <w:marLeft w:val="0"/>
      <w:marRight w:val="0"/>
      <w:marTop w:val="0"/>
      <w:marBottom w:val="0"/>
      <w:divBdr>
        <w:top w:val="none" w:sz="0" w:space="0" w:color="auto"/>
        <w:left w:val="none" w:sz="0" w:space="0" w:color="auto"/>
        <w:bottom w:val="none" w:sz="0" w:space="0" w:color="auto"/>
        <w:right w:val="none" w:sz="0" w:space="0" w:color="auto"/>
      </w:divBdr>
      <w:divsChild>
        <w:div w:id="35156563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153893">
              <w:marLeft w:val="0"/>
              <w:marRight w:val="0"/>
              <w:marTop w:val="0"/>
              <w:marBottom w:val="0"/>
              <w:divBdr>
                <w:top w:val="none" w:sz="0" w:space="0" w:color="auto"/>
                <w:left w:val="none" w:sz="0" w:space="0" w:color="auto"/>
                <w:bottom w:val="none" w:sz="0" w:space="0" w:color="auto"/>
                <w:right w:val="none" w:sz="0" w:space="0" w:color="auto"/>
              </w:divBdr>
              <w:divsChild>
                <w:div w:id="1840928347">
                  <w:marLeft w:val="0"/>
                  <w:marRight w:val="0"/>
                  <w:marTop w:val="0"/>
                  <w:marBottom w:val="0"/>
                  <w:divBdr>
                    <w:top w:val="none" w:sz="0" w:space="0" w:color="auto"/>
                    <w:left w:val="none" w:sz="0" w:space="0" w:color="auto"/>
                    <w:bottom w:val="none" w:sz="0" w:space="0" w:color="auto"/>
                    <w:right w:val="none" w:sz="0" w:space="0" w:color="auto"/>
                  </w:divBdr>
                  <w:divsChild>
                    <w:div w:id="569314311">
                      <w:marLeft w:val="0"/>
                      <w:marRight w:val="0"/>
                      <w:marTop w:val="0"/>
                      <w:marBottom w:val="0"/>
                      <w:divBdr>
                        <w:top w:val="none" w:sz="0" w:space="0" w:color="auto"/>
                        <w:left w:val="none" w:sz="0" w:space="0" w:color="auto"/>
                        <w:bottom w:val="none" w:sz="0" w:space="0" w:color="auto"/>
                        <w:right w:val="none" w:sz="0" w:space="0" w:color="auto"/>
                      </w:divBdr>
                      <w:divsChild>
                        <w:div w:id="955452871">
                          <w:marLeft w:val="0"/>
                          <w:marRight w:val="0"/>
                          <w:marTop w:val="0"/>
                          <w:marBottom w:val="0"/>
                          <w:divBdr>
                            <w:top w:val="none" w:sz="0" w:space="0" w:color="auto"/>
                            <w:left w:val="none" w:sz="0" w:space="0" w:color="auto"/>
                            <w:bottom w:val="none" w:sz="0" w:space="0" w:color="auto"/>
                            <w:right w:val="none" w:sz="0" w:space="0" w:color="auto"/>
                          </w:divBdr>
                          <w:divsChild>
                            <w:div w:id="855654419">
                              <w:marLeft w:val="0"/>
                              <w:marRight w:val="0"/>
                              <w:marTop w:val="0"/>
                              <w:marBottom w:val="0"/>
                              <w:divBdr>
                                <w:top w:val="none" w:sz="0" w:space="0" w:color="auto"/>
                                <w:left w:val="none" w:sz="0" w:space="0" w:color="auto"/>
                                <w:bottom w:val="none" w:sz="0" w:space="0" w:color="auto"/>
                                <w:right w:val="none" w:sz="0" w:space="0" w:color="auto"/>
                              </w:divBdr>
                              <w:divsChild>
                                <w:div w:id="4772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0128579">
          <w:marLeft w:val="0"/>
          <w:marRight w:val="0"/>
          <w:marTop w:val="0"/>
          <w:marBottom w:val="0"/>
          <w:divBdr>
            <w:top w:val="none" w:sz="0" w:space="0" w:color="auto"/>
            <w:left w:val="none" w:sz="0" w:space="0" w:color="auto"/>
            <w:bottom w:val="none" w:sz="0" w:space="0" w:color="auto"/>
            <w:right w:val="none" w:sz="0" w:space="0" w:color="auto"/>
          </w:divBdr>
          <w:divsChild>
            <w:div w:id="1180196744">
              <w:marLeft w:val="0"/>
              <w:marRight w:val="0"/>
              <w:marTop w:val="0"/>
              <w:marBottom w:val="0"/>
              <w:divBdr>
                <w:top w:val="none" w:sz="0" w:space="0" w:color="auto"/>
                <w:left w:val="none" w:sz="0" w:space="0" w:color="auto"/>
                <w:bottom w:val="none" w:sz="0" w:space="0" w:color="auto"/>
                <w:right w:val="none" w:sz="0" w:space="0" w:color="auto"/>
              </w:divBdr>
              <w:divsChild>
                <w:div w:id="18090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337748">
          <w:marLeft w:val="0"/>
          <w:marRight w:val="0"/>
          <w:marTop w:val="0"/>
          <w:marBottom w:val="0"/>
          <w:divBdr>
            <w:top w:val="none" w:sz="0" w:space="0" w:color="auto"/>
            <w:left w:val="none" w:sz="0" w:space="0" w:color="auto"/>
            <w:bottom w:val="none" w:sz="0" w:space="0" w:color="auto"/>
            <w:right w:val="none" w:sz="0" w:space="0" w:color="auto"/>
          </w:divBdr>
          <w:divsChild>
            <w:div w:id="1758332309">
              <w:marLeft w:val="0"/>
              <w:marRight w:val="0"/>
              <w:marTop w:val="0"/>
              <w:marBottom w:val="0"/>
              <w:divBdr>
                <w:top w:val="none" w:sz="0" w:space="0" w:color="auto"/>
                <w:left w:val="none" w:sz="0" w:space="0" w:color="auto"/>
                <w:bottom w:val="none" w:sz="0" w:space="0" w:color="auto"/>
                <w:right w:val="none" w:sz="0" w:space="0" w:color="auto"/>
              </w:divBdr>
              <w:divsChild>
                <w:div w:id="152759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126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49651676">
              <w:marLeft w:val="0"/>
              <w:marRight w:val="0"/>
              <w:marTop w:val="0"/>
              <w:marBottom w:val="0"/>
              <w:divBdr>
                <w:top w:val="none" w:sz="0" w:space="0" w:color="auto"/>
                <w:left w:val="none" w:sz="0" w:space="0" w:color="auto"/>
                <w:bottom w:val="none" w:sz="0" w:space="0" w:color="auto"/>
                <w:right w:val="none" w:sz="0" w:space="0" w:color="auto"/>
              </w:divBdr>
              <w:divsChild>
                <w:div w:id="818036699">
                  <w:marLeft w:val="0"/>
                  <w:marRight w:val="0"/>
                  <w:marTop w:val="0"/>
                  <w:marBottom w:val="0"/>
                  <w:divBdr>
                    <w:top w:val="none" w:sz="0" w:space="0" w:color="auto"/>
                    <w:left w:val="none" w:sz="0" w:space="0" w:color="auto"/>
                    <w:bottom w:val="none" w:sz="0" w:space="0" w:color="auto"/>
                    <w:right w:val="none" w:sz="0" w:space="0" w:color="auto"/>
                  </w:divBdr>
                  <w:divsChild>
                    <w:div w:id="161732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116806">
      <w:bodyDiv w:val="1"/>
      <w:marLeft w:val="0"/>
      <w:marRight w:val="0"/>
      <w:marTop w:val="0"/>
      <w:marBottom w:val="0"/>
      <w:divBdr>
        <w:top w:val="none" w:sz="0" w:space="0" w:color="auto"/>
        <w:left w:val="none" w:sz="0" w:space="0" w:color="auto"/>
        <w:bottom w:val="none" w:sz="0" w:space="0" w:color="auto"/>
        <w:right w:val="none" w:sz="0" w:space="0" w:color="auto"/>
      </w:divBdr>
    </w:div>
    <w:div w:id="1215703918">
      <w:bodyDiv w:val="1"/>
      <w:marLeft w:val="0"/>
      <w:marRight w:val="0"/>
      <w:marTop w:val="0"/>
      <w:marBottom w:val="0"/>
      <w:divBdr>
        <w:top w:val="none" w:sz="0" w:space="0" w:color="auto"/>
        <w:left w:val="none" w:sz="0" w:space="0" w:color="auto"/>
        <w:bottom w:val="none" w:sz="0" w:space="0" w:color="auto"/>
        <w:right w:val="none" w:sz="0" w:space="0" w:color="auto"/>
      </w:divBdr>
    </w:div>
    <w:div w:id="1215889599">
      <w:bodyDiv w:val="1"/>
      <w:marLeft w:val="0"/>
      <w:marRight w:val="0"/>
      <w:marTop w:val="0"/>
      <w:marBottom w:val="0"/>
      <w:divBdr>
        <w:top w:val="none" w:sz="0" w:space="0" w:color="auto"/>
        <w:left w:val="none" w:sz="0" w:space="0" w:color="auto"/>
        <w:bottom w:val="none" w:sz="0" w:space="0" w:color="auto"/>
        <w:right w:val="none" w:sz="0" w:space="0" w:color="auto"/>
      </w:divBdr>
    </w:div>
    <w:div w:id="1238588040">
      <w:bodyDiv w:val="1"/>
      <w:marLeft w:val="0"/>
      <w:marRight w:val="0"/>
      <w:marTop w:val="0"/>
      <w:marBottom w:val="0"/>
      <w:divBdr>
        <w:top w:val="none" w:sz="0" w:space="0" w:color="auto"/>
        <w:left w:val="none" w:sz="0" w:space="0" w:color="auto"/>
        <w:bottom w:val="none" w:sz="0" w:space="0" w:color="auto"/>
        <w:right w:val="none" w:sz="0" w:space="0" w:color="auto"/>
      </w:divBdr>
    </w:div>
    <w:div w:id="1261718929">
      <w:bodyDiv w:val="1"/>
      <w:marLeft w:val="0"/>
      <w:marRight w:val="0"/>
      <w:marTop w:val="0"/>
      <w:marBottom w:val="0"/>
      <w:divBdr>
        <w:top w:val="none" w:sz="0" w:space="0" w:color="auto"/>
        <w:left w:val="none" w:sz="0" w:space="0" w:color="auto"/>
        <w:bottom w:val="none" w:sz="0" w:space="0" w:color="auto"/>
        <w:right w:val="none" w:sz="0" w:space="0" w:color="auto"/>
      </w:divBdr>
      <w:divsChild>
        <w:div w:id="358628058">
          <w:marLeft w:val="0"/>
          <w:marRight w:val="0"/>
          <w:marTop w:val="0"/>
          <w:marBottom w:val="0"/>
          <w:divBdr>
            <w:top w:val="none" w:sz="0" w:space="0" w:color="auto"/>
            <w:left w:val="none" w:sz="0" w:space="0" w:color="auto"/>
            <w:bottom w:val="none" w:sz="0" w:space="0" w:color="auto"/>
            <w:right w:val="none" w:sz="0" w:space="0" w:color="auto"/>
          </w:divBdr>
          <w:divsChild>
            <w:div w:id="840123687">
              <w:marLeft w:val="0"/>
              <w:marRight w:val="0"/>
              <w:marTop w:val="0"/>
              <w:marBottom w:val="0"/>
              <w:divBdr>
                <w:top w:val="none" w:sz="0" w:space="0" w:color="auto"/>
                <w:left w:val="none" w:sz="0" w:space="0" w:color="auto"/>
                <w:bottom w:val="none" w:sz="0" w:space="0" w:color="auto"/>
                <w:right w:val="none" w:sz="0" w:space="0" w:color="auto"/>
              </w:divBdr>
              <w:divsChild>
                <w:div w:id="64077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994557">
      <w:bodyDiv w:val="1"/>
      <w:marLeft w:val="0"/>
      <w:marRight w:val="0"/>
      <w:marTop w:val="0"/>
      <w:marBottom w:val="0"/>
      <w:divBdr>
        <w:top w:val="none" w:sz="0" w:space="0" w:color="auto"/>
        <w:left w:val="none" w:sz="0" w:space="0" w:color="auto"/>
        <w:bottom w:val="none" w:sz="0" w:space="0" w:color="auto"/>
        <w:right w:val="none" w:sz="0" w:space="0" w:color="auto"/>
      </w:divBdr>
      <w:divsChild>
        <w:div w:id="2022078901">
          <w:marLeft w:val="0"/>
          <w:marRight w:val="0"/>
          <w:marTop w:val="0"/>
          <w:marBottom w:val="0"/>
          <w:divBdr>
            <w:top w:val="none" w:sz="0" w:space="0" w:color="auto"/>
            <w:left w:val="none" w:sz="0" w:space="0" w:color="auto"/>
            <w:bottom w:val="none" w:sz="0" w:space="0" w:color="auto"/>
            <w:right w:val="none" w:sz="0" w:space="0" w:color="auto"/>
          </w:divBdr>
          <w:divsChild>
            <w:div w:id="1205681967">
              <w:marLeft w:val="0"/>
              <w:marRight w:val="0"/>
              <w:marTop w:val="0"/>
              <w:marBottom w:val="0"/>
              <w:divBdr>
                <w:top w:val="none" w:sz="0" w:space="0" w:color="auto"/>
                <w:left w:val="none" w:sz="0" w:space="0" w:color="auto"/>
                <w:bottom w:val="none" w:sz="0" w:space="0" w:color="auto"/>
                <w:right w:val="none" w:sz="0" w:space="0" w:color="auto"/>
              </w:divBdr>
              <w:divsChild>
                <w:div w:id="13699565">
                  <w:marLeft w:val="0"/>
                  <w:marRight w:val="0"/>
                  <w:marTop w:val="0"/>
                  <w:marBottom w:val="0"/>
                  <w:divBdr>
                    <w:top w:val="none" w:sz="0" w:space="0" w:color="auto"/>
                    <w:left w:val="none" w:sz="0" w:space="0" w:color="auto"/>
                    <w:bottom w:val="none" w:sz="0" w:space="0" w:color="auto"/>
                    <w:right w:val="none" w:sz="0" w:space="0" w:color="auto"/>
                  </w:divBdr>
                  <w:divsChild>
                    <w:div w:id="157524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723959">
      <w:bodyDiv w:val="1"/>
      <w:marLeft w:val="0"/>
      <w:marRight w:val="0"/>
      <w:marTop w:val="0"/>
      <w:marBottom w:val="0"/>
      <w:divBdr>
        <w:top w:val="none" w:sz="0" w:space="0" w:color="auto"/>
        <w:left w:val="none" w:sz="0" w:space="0" w:color="auto"/>
        <w:bottom w:val="none" w:sz="0" w:space="0" w:color="auto"/>
        <w:right w:val="none" w:sz="0" w:space="0" w:color="auto"/>
      </w:divBdr>
    </w:div>
    <w:div w:id="1280797020">
      <w:bodyDiv w:val="1"/>
      <w:marLeft w:val="0"/>
      <w:marRight w:val="0"/>
      <w:marTop w:val="0"/>
      <w:marBottom w:val="0"/>
      <w:divBdr>
        <w:top w:val="none" w:sz="0" w:space="0" w:color="auto"/>
        <w:left w:val="none" w:sz="0" w:space="0" w:color="auto"/>
        <w:bottom w:val="none" w:sz="0" w:space="0" w:color="auto"/>
        <w:right w:val="none" w:sz="0" w:space="0" w:color="auto"/>
      </w:divBdr>
    </w:div>
    <w:div w:id="1288508236">
      <w:bodyDiv w:val="1"/>
      <w:marLeft w:val="0"/>
      <w:marRight w:val="0"/>
      <w:marTop w:val="0"/>
      <w:marBottom w:val="0"/>
      <w:divBdr>
        <w:top w:val="none" w:sz="0" w:space="0" w:color="auto"/>
        <w:left w:val="none" w:sz="0" w:space="0" w:color="auto"/>
        <w:bottom w:val="none" w:sz="0" w:space="0" w:color="auto"/>
        <w:right w:val="none" w:sz="0" w:space="0" w:color="auto"/>
      </w:divBdr>
    </w:div>
    <w:div w:id="1300843113">
      <w:bodyDiv w:val="1"/>
      <w:marLeft w:val="0"/>
      <w:marRight w:val="0"/>
      <w:marTop w:val="0"/>
      <w:marBottom w:val="0"/>
      <w:divBdr>
        <w:top w:val="none" w:sz="0" w:space="0" w:color="auto"/>
        <w:left w:val="none" w:sz="0" w:space="0" w:color="auto"/>
        <w:bottom w:val="none" w:sz="0" w:space="0" w:color="auto"/>
        <w:right w:val="none" w:sz="0" w:space="0" w:color="auto"/>
      </w:divBdr>
      <w:divsChild>
        <w:div w:id="1048382994">
          <w:marLeft w:val="0"/>
          <w:marRight w:val="0"/>
          <w:marTop w:val="0"/>
          <w:marBottom w:val="0"/>
          <w:divBdr>
            <w:top w:val="none" w:sz="0" w:space="0" w:color="auto"/>
            <w:left w:val="none" w:sz="0" w:space="0" w:color="auto"/>
            <w:bottom w:val="none" w:sz="0" w:space="0" w:color="auto"/>
            <w:right w:val="none" w:sz="0" w:space="0" w:color="auto"/>
          </w:divBdr>
          <w:divsChild>
            <w:div w:id="1002465439">
              <w:marLeft w:val="0"/>
              <w:marRight w:val="0"/>
              <w:marTop w:val="0"/>
              <w:marBottom w:val="0"/>
              <w:divBdr>
                <w:top w:val="none" w:sz="0" w:space="0" w:color="auto"/>
                <w:left w:val="none" w:sz="0" w:space="0" w:color="auto"/>
                <w:bottom w:val="none" w:sz="0" w:space="0" w:color="auto"/>
                <w:right w:val="none" w:sz="0" w:space="0" w:color="auto"/>
              </w:divBdr>
              <w:divsChild>
                <w:div w:id="376471390">
                  <w:marLeft w:val="0"/>
                  <w:marRight w:val="0"/>
                  <w:marTop w:val="0"/>
                  <w:marBottom w:val="0"/>
                  <w:divBdr>
                    <w:top w:val="none" w:sz="0" w:space="0" w:color="auto"/>
                    <w:left w:val="none" w:sz="0" w:space="0" w:color="auto"/>
                    <w:bottom w:val="none" w:sz="0" w:space="0" w:color="auto"/>
                    <w:right w:val="none" w:sz="0" w:space="0" w:color="auto"/>
                  </w:divBdr>
                  <w:divsChild>
                    <w:div w:id="55709991">
                      <w:marLeft w:val="0"/>
                      <w:marRight w:val="0"/>
                      <w:marTop w:val="0"/>
                      <w:marBottom w:val="0"/>
                      <w:divBdr>
                        <w:top w:val="none" w:sz="0" w:space="0" w:color="auto"/>
                        <w:left w:val="none" w:sz="0" w:space="0" w:color="auto"/>
                        <w:bottom w:val="none" w:sz="0" w:space="0" w:color="auto"/>
                        <w:right w:val="none" w:sz="0" w:space="0" w:color="auto"/>
                      </w:divBdr>
                    </w:div>
                  </w:divsChild>
                </w:div>
                <w:div w:id="396129196">
                  <w:marLeft w:val="0"/>
                  <w:marRight w:val="0"/>
                  <w:marTop w:val="0"/>
                  <w:marBottom w:val="0"/>
                  <w:divBdr>
                    <w:top w:val="none" w:sz="0" w:space="0" w:color="auto"/>
                    <w:left w:val="none" w:sz="0" w:space="0" w:color="auto"/>
                    <w:bottom w:val="none" w:sz="0" w:space="0" w:color="auto"/>
                    <w:right w:val="none" w:sz="0" w:space="0" w:color="auto"/>
                  </w:divBdr>
                  <w:divsChild>
                    <w:div w:id="1154178012">
                      <w:marLeft w:val="0"/>
                      <w:marRight w:val="0"/>
                      <w:marTop w:val="0"/>
                      <w:marBottom w:val="0"/>
                      <w:divBdr>
                        <w:top w:val="none" w:sz="0" w:space="0" w:color="auto"/>
                        <w:left w:val="none" w:sz="0" w:space="0" w:color="auto"/>
                        <w:bottom w:val="none" w:sz="0" w:space="0" w:color="auto"/>
                        <w:right w:val="none" w:sz="0" w:space="0" w:color="auto"/>
                      </w:divBdr>
                    </w:div>
                  </w:divsChild>
                </w:div>
                <w:div w:id="969483183">
                  <w:marLeft w:val="0"/>
                  <w:marRight w:val="0"/>
                  <w:marTop w:val="0"/>
                  <w:marBottom w:val="0"/>
                  <w:divBdr>
                    <w:top w:val="none" w:sz="0" w:space="0" w:color="auto"/>
                    <w:left w:val="none" w:sz="0" w:space="0" w:color="auto"/>
                    <w:bottom w:val="none" w:sz="0" w:space="0" w:color="auto"/>
                    <w:right w:val="none" w:sz="0" w:space="0" w:color="auto"/>
                  </w:divBdr>
                  <w:divsChild>
                    <w:div w:id="1503545113">
                      <w:marLeft w:val="0"/>
                      <w:marRight w:val="0"/>
                      <w:marTop w:val="0"/>
                      <w:marBottom w:val="0"/>
                      <w:divBdr>
                        <w:top w:val="none" w:sz="0" w:space="0" w:color="auto"/>
                        <w:left w:val="none" w:sz="0" w:space="0" w:color="auto"/>
                        <w:bottom w:val="none" w:sz="0" w:space="0" w:color="auto"/>
                        <w:right w:val="none" w:sz="0" w:space="0" w:color="auto"/>
                      </w:divBdr>
                    </w:div>
                  </w:divsChild>
                </w:div>
                <w:div w:id="2069525867">
                  <w:marLeft w:val="0"/>
                  <w:marRight w:val="0"/>
                  <w:marTop w:val="0"/>
                  <w:marBottom w:val="0"/>
                  <w:divBdr>
                    <w:top w:val="none" w:sz="0" w:space="0" w:color="auto"/>
                    <w:left w:val="none" w:sz="0" w:space="0" w:color="auto"/>
                    <w:bottom w:val="none" w:sz="0" w:space="0" w:color="auto"/>
                    <w:right w:val="none" w:sz="0" w:space="0" w:color="auto"/>
                  </w:divBdr>
                  <w:divsChild>
                    <w:div w:id="182249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885839">
      <w:bodyDiv w:val="1"/>
      <w:marLeft w:val="0"/>
      <w:marRight w:val="0"/>
      <w:marTop w:val="0"/>
      <w:marBottom w:val="0"/>
      <w:divBdr>
        <w:top w:val="none" w:sz="0" w:space="0" w:color="auto"/>
        <w:left w:val="none" w:sz="0" w:space="0" w:color="auto"/>
        <w:bottom w:val="none" w:sz="0" w:space="0" w:color="auto"/>
        <w:right w:val="none" w:sz="0" w:space="0" w:color="auto"/>
      </w:divBdr>
    </w:div>
    <w:div w:id="1303078156">
      <w:bodyDiv w:val="1"/>
      <w:marLeft w:val="0"/>
      <w:marRight w:val="0"/>
      <w:marTop w:val="0"/>
      <w:marBottom w:val="0"/>
      <w:divBdr>
        <w:top w:val="none" w:sz="0" w:space="0" w:color="auto"/>
        <w:left w:val="none" w:sz="0" w:space="0" w:color="auto"/>
        <w:bottom w:val="none" w:sz="0" w:space="0" w:color="auto"/>
        <w:right w:val="none" w:sz="0" w:space="0" w:color="auto"/>
      </w:divBdr>
    </w:div>
    <w:div w:id="1309244916">
      <w:bodyDiv w:val="1"/>
      <w:marLeft w:val="0"/>
      <w:marRight w:val="0"/>
      <w:marTop w:val="0"/>
      <w:marBottom w:val="0"/>
      <w:divBdr>
        <w:top w:val="none" w:sz="0" w:space="0" w:color="auto"/>
        <w:left w:val="none" w:sz="0" w:space="0" w:color="auto"/>
        <w:bottom w:val="none" w:sz="0" w:space="0" w:color="auto"/>
        <w:right w:val="none" w:sz="0" w:space="0" w:color="auto"/>
      </w:divBdr>
    </w:div>
    <w:div w:id="1321303173">
      <w:bodyDiv w:val="1"/>
      <w:marLeft w:val="0"/>
      <w:marRight w:val="0"/>
      <w:marTop w:val="0"/>
      <w:marBottom w:val="0"/>
      <w:divBdr>
        <w:top w:val="none" w:sz="0" w:space="0" w:color="auto"/>
        <w:left w:val="none" w:sz="0" w:space="0" w:color="auto"/>
        <w:bottom w:val="none" w:sz="0" w:space="0" w:color="auto"/>
        <w:right w:val="none" w:sz="0" w:space="0" w:color="auto"/>
      </w:divBdr>
    </w:div>
    <w:div w:id="1336499803">
      <w:bodyDiv w:val="1"/>
      <w:marLeft w:val="0"/>
      <w:marRight w:val="0"/>
      <w:marTop w:val="0"/>
      <w:marBottom w:val="0"/>
      <w:divBdr>
        <w:top w:val="none" w:sz="0" w:space="0" w:color="auto"/>
        <w:left w:val="none" w:sz="0" w:space="0" w:color="auto"/>
        <w:bottom w:val="none" w:sz="0" w:space="0" w:color="auto"/>
        <w:right w:val="none" w:sz="0" w:space="0" w:color="auto"/>
      </w:divBdr>
      <w:divsChild>
        <w:div w:id="9381566">
          <w:marLeft w:val="0"/>
          <w:marRight w:val="0"/>
          <w:marTop w:val="0"/>
          <w:marBottom w:val="0"/>
          <w:divBdr>
            <w:top w:val="none" w:sz="0" w:space="0" w:color="auto"/>
            <w:left w:val="none" w:sz="0" w:space="0" w:color="auto"/>
            <w:bottom w:val="none" w:sz="0" w:space="0" w:color="auto"/>
            <w:right w:val="none" w:sz="0" w:space="0" w:color="auto"/>
          </w:divBdr>
          <w:divsChild>
            <w:div w:id="1713646795">
              <w:marLeft w:val="0"/>
              <w:marRight w:val="0"/>
              <w:marTop w:val="0"/>
              <w:marBottom w:val="0"/>
              <w:divBdr>
                <w:top w:val="none" w:sz="0" w:space="0" w:color="auto"/>
                <w:left w:val="none" w:sz="0" w:space="0" w:color="auto"/>
                <w:bottom w:val="none" w:sz="0" w:space="0" w:color="auto"/>
                <w:right w:val="none" w:sz="0" w:space="0" w:color="auto"/>
              </w:divBdr>
              <w:divsChild>
                <w:div w:id="203241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634270">
      <w:bodyDiv w:val="1"/>
      <w:marLeft w:val="0"/>
      <w:marRight w:val="0"/>
      <w:marTop w:val="0"/>
      <w:marBottom w:val="0"/>
      <w:divBdr>
        <w:top w:val="none" w:sz="0" w:space="0" w:color="auto"/>
        <w:left w:val="none" w:sz="0" w:space="0" w:color="auto"/>
        <w:bottom w:val="none" w:sz="0" w:space="0" w:color="auto"/>
        <w:right w:val="none" w:sz="0" w:space="0" w:color="auto"/>
      </w:divBdr>
      <w:divsChild>
        <w:div w:id="945769749">
          <w:marLeft w:val="0"/>
          <w:marRight w:val="0"/>
          <w:marTop w:val="0"/>
          <w:marBottom w:val="0"/>
          <w:divBdr>
            <w:top w:val="none" w:sz="0" w:space="0" w:color="auto"/>
            <w:left w:val="none" w:sz="0" w:space="0" w:color="auto"/>
            <w:bottom w:val="none" w:sz="0" w:space="0" w:color="auto"/>
            <w:right w:val="none" w:sz="0" w:space="0" w:color="auto"/>
          </w:divBdr>
          <w:divsChild>
            <w:div w:id="385029700">
              <w:marLeft w:val="0"/>
              <w:marRight w:val="0"/>
              <w:marTop w:val="0"/>
              <w:marBottom w:val="0"/>
              <w:divBdr>
                <w:top w:val="none" w:sz="0" w:space="0" w:color="auto"/>
                <w:left w:val="none" w:sz="0" w:space="0" w:color="auto"/>
                <w:bottom w:val="none" w:sz="0" w:space="0" w:color="auto"/>
                <w:right w:val="none" w:sz="0" w:space="0" w:color="auto"/>
              </w:divBdr>
              <w:divsChild>
                <w:div w:id="83133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044799">
      <w:bodyDiv w:val="1"/>
      <w:marLeft w:val="0"/>
      <w:marRight w:val="0"/>
      <w:marTop w:val="0"/>
      <w:marBottom w:val="0"/>
      <w:divBdr>
        <w:top w:val="none" w:sz="0" w:space="0" w:color="auto"/>
        <w:left w:val="none" w:sz="0" w:space="0" w:color="auto"/>
        <w:bottom w:val="none" w:sz="0" w:space="0" w:color="auto"/>
        <w:right w:val="none" w:sz="0" w:space="0" w:color="auto"/>
      </w:divBdr>
    </w:div>
    <w:div w:id="1393767790">
      <w:bodyDiv w:val="1"/>
      <w:marLeft w:val="0"/>
      <w:marRight w:val="0"/>
      <w:marTop w:val="0"/>
      <w:marBottom w:val="0"/>
      <w:divBdr>
        <w:top w:val="none" w:sz="0" w:space="0" w:color="auto"/>
        <w:left w:val="none" w:sz="0" w:space="0" w:color="auto"/>
        <w:bottom w:val="none" w:sz="0" w:space="0" w:color="auto"/>
        <w:right w:val="none" w:sz="0" w:space="0" w:color="auto"/>
      </w:divBdr>
    </w:div>
    <w:div w:id="1397052115">
      <w:bodyDiv w:val="1"/>
      <w:marLeft w:val="0"/>
      <w:marRight w:val="0"/>
      <w:marTop w:val="0"/>
      <w:marBottom w:val="0"/>
      <w:divBdr>
        <w:top w:val="none" w:sz="0" w:space="0" w:color="auto"/>
        <w:left w:val="none" w:sz="0" w:space="0" w:color="auto"/>
        <w:bottom w:val="none" w:sz="0" w:space="0" w:color="auto"/>
        <w:right w:val="none" w:sz="0" w:space="0" w:color="auto"/>
      </w:divBdr>
    </w:div>
    <w:div w:id="1401825378">
      <w:bodyDiv w:val="1"/>
      <w:marLeft w:val="0"/>
      <w:marRight w:val="0"/>
      <w:marTop w:val="0"/>
      <w:marBottom w:val="0"/>
      <w:divBdr>
        <w:top w:val="none" w:sz="0" w:space="0" w:color="auto"/>
        <w:left w:val="none" w:sz="0" w:space="0" w:color="auto"/>
        <w:bottom w:val="none" w:sz="0" w:space="0" w:color="auto"/>
        <w:right w:val="none" w:sz="0" w:space="0" w:color="auto"/>
      </w:divBdr>
      <w:divsChild>
        <w:div w:id="567083160">
          <w:marLeft w:val="0"/>
          <w:marRight w:val="0"/>
          <w:marTop w:val="0"/>
          <w:marBottom w:val="0"/>
          <w:divBdr>
            <w:top w:val="none" w:sz="0" w:space="0" w:color="auto"/>
            <w:left w:val="none" w:sz="0" w:space="0" w:color="auto"/>
            <w:bottom w:val="none" w:sz="0" w:space="0" w:color="auto"/>
            <w:right w:val="none" w:sz="0" w:space="0" w:color="auto"/>
          </w:divBdr>
          <w:divsChild>
            <w:div w:id="2079204492">
              <w:marLeft w:val="0"/>
              <w:marRight w:val="0"/>
              <w:marTop w:val="0"/>
              <w:marBottom w:val="0"/>
              <w:divBdr>
                <w:top w:val="none" w:sz="0" w:space="0" w:color="auto"/>
                <w:left w:val="none" w:sz="0" w:space="0" w:color="auto"/>
                <w:bottom w:val="none" w:sz="0" w:space="0" w:color="auto"/>
                <w:right w:val="none" w:sz="0" w:space="0" w:color="auto"/>
              </w:divBdr>
              <w:divsChild>
                <w:div w:id="11391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611906">
      <w:bodyDiv w:val="1"/>
      <w:marLeft w:val="0"/>
      <w:marRight w:val="0"/>
      <w:marTop w:val="0"/>
      <w:marBottom w:val="0"/>
      <w:divBdr>
        <w:top w:val="none" w:sz="0" w:space="0" w:color="auto"/>
        <w:left w:val="none" w:sz="0" w:space="0" w:color="auto"/>
        <w:bottom w:val="none" w:sz="0" w:space="0" w:color="auto"/>
        <w:right w:val="none" w:sz="0" w:space="0" w:color="auto"/>
      </w:divBdr>
    </w:div>
    <w:div w:id="1413236797">
      <w:bodyDiv w:val="1"/>
      <w:marLeft w:val="0"/>
      <w:marRight w:val="0"/>
      <w:marTop w:val="0"/>
      <w:marBottom w:val="0"/>
      <w:divBdr>
        <w:top w:val="none" w:sz="0" w:space="0" w:color="auto"/>
        <w:left w:val="none" w:sz="0" w:space="0" w:color="auto"/>
        <w:bottom w:val="none" w:sz="0" w:space="0" w:color="auto"/>
        <w:right w:val="none" w:sz="0" w:space="0" w:color="auto"/>
      </w:divBdr>
      <w:divsChild>
        <w:div w:id="1656882929">
          <w:marLeft w:val="0"/>
          <w:marRight w:val="0"/>
          <w:marTop w:val="0"/>
          <w:marBottom w:val="0"/>
          <w:divBdr>
            <w:top w:val="none" w:sz="0" w:space="0" w:color="auto"/>
            <w:left w:val="none" w:sz="0" w:space="0" w:color="auto"/>
            <w:bottom w:val="none" w:sz="0" w:space="0" w:color="auto"/>
            <w:right w:val="none" w:sz="0" w:space="0" w:color="auto"/>
          </w:divBdr>
          <w:divsChild>
            <w:div w:id="465009108">
              <w:marLeft w:val="0"/>
              <w:marRight w:val="0"/>
              <w:marTop w:val="0"/>
              <w:marBottom w:val="0"/>
              <w:divBdr>
                <w:top w:val="none" w:sz="0" w:space="0" w:color="auto"/>
                <w:left w:val="none" w:sz="0" w:space="0" w:color="auto"/>
                <w:bottom w:val="none" w:sz="0" w:space="0" w:color="auto"/>
                <w:right w:val="none" w:sz="0" w:space="0" w:color="auto"/>
              </w:divBdr>
              <w:divsChild>
                <w:div w:id="932665030">
                  <w:marLeft w:val="0"/>
                  <w:marRight w:val="0"/>
                  <w:marTop w:val="0"/>
                  <w:marBottom w:val="0"/>
                  <w:divBdr>
                    <w:top w:val="none" w:sz="0" w:space="0" w:color="auto"/>
                    <w:left w:val="none" w:sz="0" w:space="0" w:color="auto"/>
                    <w:bottom w:val="none" w:sz="0" w:space="0" w:color="auto"/>
                    <w:right w:val="none" w:sz="0" w:space="0" w:color="auto"/>
                  </w:divBdr>
                  <w:divsChild>
                    <w:div w:id="744451778">
                      <w:marLeft w:val="0"/>
                      <w:marRight w:val="0"/>
                      <w:marTop w:val="0"/>
                      <w:marBottom w:val="0"/>
                      <w:divBdr>
                        <w:top w:val="none" w:sz="0" w:space="0" w:color="auto"/>
                        <w:left w:val="none" w:sz="0" w:space="0" w:color="auto"/>
                        <w:bottom w:val="none" w:sz="0" w:space="0" w:color="auto"/>
                        <w:right w:val="none" w:sz="0" w:space="0" w:color="auto"/>
                      </w:divBdr>
                      <w:divsChild>
                        <w:div w:id="935481311">
                          <w:marLeft w:val="0"/>
                          <w:marRight w:val="0"/>
                          <w:marTop w:val="0"/>
                          <w:marBottom w:val="0"/>
                          <w:divBdr>
                            <w:top w:val="none" w:sz="0" w:space="0" w:color="auto"/>
                            <w:left w:val="none" w:sz="0" w:space="0" w:color="auto"/>
                            <w:bottom w:val="none" w:sz="0" w:space="0" w:color="auto"/>
                            <w:right w:val="none" w:sz="0" w:space="0" w:color="auto"/>
                          </w:divBdr>
                          <w:divsChild>
                            <w:div w:id="1498498384">
                              <w:marLeft w:val="0"/>
                              <w:marRight w:val="0"/>
                              <w:marTop w:val="0"/>
                              <w:marBottom w:val="0"/>
                              <w:divBdr>
                                <w:top w:val="none" w:sz="0" w:space="0" w:color="auto"/>
                                <w:left w:val="none" w:sz="0" w:space="0" w:color="auto"/>
                                <w:bottom w:val="none" w:sz="0" w:space="0" w:color="auto"/>
                                <w:right w:val="none" w:sz="0" w:space="0" w:color="auto"/>
                              </w:divBdr>
                              <w:divsChild>
                                <w:div w:id="1758819615">
                                  <w:marLeft w:val="0"/>
                                  <w:marRight w:val="0"/>
                                  <w:marTop w:val="0"/>
                                  <w:marBottom w:val="0"/>
                                  <w:divBdr>
                                    <w:top w:val="none" w:sz="0" w:space="0" w:color="auto"/>
                                    <w:left w:val="none" w:sz="0" w:space="0" w:color="auto"/>
                                    <w:bottom w:val="none" w:sz="0" w:space="0" w:color="auto"/>
                                    <w:right w:val="none" w:sz="0" w:space="0" w:color="auto"/>
                                  </w:divBdr>
                                  <w:divsChild>
                                    <w:div w:id="31098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6267">
                              <w:marLeft w:val="0"/>
                              <w:marRight w:val="0"/>
                              <w:marTop w:val="0"/>
                              <w:marBottom w:val="0"/>
                              <w:divBdr>
                                <w:top w:val="none" w:sz="0" w:space="0" w:color="auto"/>
                                <w:left w:val="none" w:sz="0" w:space="0" w:color="auto"/>
                                <w:bottom w:val="none" w:sz="0" w:space="0" w:color="auto"/>
                                <w:right w:val="none" w:sz="0" w:space="0" w:color="auto"/>
                              </w:divBdr>
                              <w:divsChild>
                                <w:div w:id="10143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2427819">
              <w:marLeft w:val="0"/>
              <w:marRight w:val="0"/>
              <w:marTop w:val="0"/>
              <w:marBottom w:val="0"/>
              <w:divBdr>
                <w:top w:val="none" w:sz="0" w:space="0" w:color="auto"/>
                <w:left w:val="none" w:sz="0" w:space="0" w:color="auto"/>
                <w:bottom w:val="none" w:sz="0" w:space="0" w:color="auto"/>
                <w:right w:val="none" w:sz="0" w:space="0" w:color="auto"/>
              </w:divBdr>
              <w:divsChild>
                <w:div w:id="716203798">
                  <w:marLeft w:val="0"/>
                  <w:marRight w:val="0"/>
                  <w:marTop w:val="0"/>
                  <w:marBottom w:val="0"/>
                  <w:divBdr>
                    <w:top w:val="none" w:sz="0" w:space="0" w:color="auto"/>
                    <w:left w:val="none" w:sz="0" w:space="0" w:color="auto"/>
                    <w:bottom w:val="none" w:sz="0" w:space="0" w:color="auto"/>
                    <w:right w:val="none" w:sz="0" w:space="0" w:color="auto"/>
                  </w:divBdr>
                  <w:divsChild>
                    <w:div w:id="1221791332">
                      <w:marLeft w:val="0"/>
                      <w:marRight w:val="0"/>
                      <w:marTop w:val="0"/>
                      <w:marBottom w:val="0"/>
                      <w:divBdr>
                        <w:top w:val="none" w:sz="0" w:space="0" w:color="auto"/>
                        <w:left w:val="none" w:sz="0" w:space="0" w:color="auto"/>
                        <w:bottom w:val="none" w:sz="0" w:space="0" w:color="auto"/>
                        <w:right w:val="none" w:sz="0" w:space="0" w:color="auto"/>
                      </w:divBdr>
                    </w:div>
                  </w:divsChild>
                </w:div>
                <w:div w:id="121434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428946">
      <w:bodyDiv w:val="1"/>
      <w:marLeft w:val="0"/>
      <w:marRight w:val="0"/>
      <w:marTop w:val="0"/>
      <w:marBottom w:val="0"/>
      <w:divBdr>
        <w:top w:val="none" w:sz="0" w:space="0" w:color="auto"/>
        <w:left w:val="none" w:sz="0" w:space="0" w:color="auto"/>
        <w:bottom w:val="none" w:sz="0" w:space="0" w:color="auto"/>
        <w:right w:val="none" w:sz="0" w:space="0" w:color="auto"/>
      </w:divBdr>
      <w:divsChild>
        <w:div w:id="154076312">
          <w:marLeft w:val="0"/>
          <w:marRight w:val="0"/>
          <w:marTop w:val="0"/>
          <w:marBottom w:val="0"/>
          <w:divBdr>
            <w:top w:val="none" w:sz="0" w:space="0" w:color="auto"/>
            <w:left w:val="none" w:sz="0" w:space="0" w:color="auto"/>
            <w:bottom w:val="none" w:sz="0" w:space="0" w:color="auto"/>
            <w:right w:val="none" w:sz="0" w:space="0" w:color="auto"/>
          </w:divBdr>
          <w:divsChild>
            <w:div w:id="421410513">
              <w:marLeft w:val="0"/>
              <w:marRight w:val="0"/>
              <w:marTop w:val="0"/>
              <w:marBottom w:val="0"/>
              <w:divBdr>
                <w:top w:val="none" w:sz="0" w:space="0" w:color="auto"/>
                <w:left w:val="none" w:sz="0" w:space="0" w:color="auto"/>
                <w:bottom w:val="none" w:sz="0" w:space="0" w:color="auto"/>
                <w:right w:val="none" w:sz="0" w:space="0" w:color="auto"/>
              </w:divBdr>
              <w:divsChild>
                <w:div w:id="78716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413581">
      <w:bodyDiv w:val="1"/>
      <w:marLeft w:val="0"/>
      <w:marRight w:val="0"/>
      <w:marTop w:val="0"/>
      <w:marBottom w:val="0"/>
      <w:divBdr>
        <w:top w:val="none" w:sz="0" w:space="0" w:color="auto"/>
        <w:left w:val="none" w:sz="0" w:space="0" w:color="auto"/>
        <w:bottom w:val="none" w:sz="0" w:space="0" w:color="auto"/>
        <w:right w:val="none" w:sz="0" w:space="0" w:color="auto"/>
      </w:divBdr>
      <w:divsChild>
        <w:div w:id="1260409574">
          <w:marLeft w:val="0"/>
          <w:marRight w:val="0"/>
          <w:marTop w:val="0"/>
          <w:marBottom w:val="0"/>
          <w:divBdr>
            <w:top w:val="none" w:sz="0" w:space="0" w:color="auto"/>
            <w:left w:val="none" w:sz="0" w:space="0" w:color="auto"/>
            <w:bottom w:val="none" w:sz="0" w:space="0" w:color="auto"/>
            <w:right w:val="none" w:sz="0" w:space="0" w:color="auto"/>
          </w:divBdr>
          <w:divsChild>
            <w:div w:id="1725520527">
              <w:marLeft w:val="0"/>
              <w:marRight w:val="0"/>
              <w:marTop w:val="0"/>
              <w:marBottom w:val="0"/>
              <w:divBdr>
                <w:top w:val="none" w:sz="0" w:space="0" w:color="auto"/>
                <w:left w:val="none" w:sz="0" w:space="0" w:color="auto"/>
                <w:bottom w:val="none" w:sz="0" w:space="0" w:color="auto"/>
                <w:right w:val="none" w:sz="0" w:space="0" w:color="auto"/>
              </w:divBdr>
              <w:divsChild>
                <w:div w:id="1130318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573976">
      <w:bodyDiv w:val="1"/>
      <w:marLeft w:val="0"/>
      <w:marRight w:val="0"/>
      <w:marTop w:val="0"/>
      <w:marBottom w:val="0"/>
      <w:divBdr>
        <w:top w:val="none" w:sz="0" w:space="0" w:color="auto"/>
        <w:left w:val="none" w:sz="0" w:space="0" w:color="auto"/>
        <w:bottom w:val="none" w:sz="0" w:space="0" w:color="auto"/>
        <w:right w:val="none" w:sz="0" w:space="0" w:color="auto"/>
      </w:divBdr>
    </w:div>
    <w:div w:id="1442069141">
      <w:bodyDiv w:val="1"/>
      <w:marLeft w:val="0"/>
      <w:marRight w:val="0"/>
      <w:marTop w:val="0"/>
      <w:marBottom w:val="0"/>
      <w:divBdr>
        <w:top w:val="none" w:sz="0" w:space="0" w:color="auto"/>
        <w:left w:val="none" w:sz="0" w:space="0" w:color="auto"/>
        <w:bottom w:val="none" w:sz="0" w:space="0" w:color="auto"/>
        <w:right w:val="none" w:sz="0" w:space="0" w:color="auto"/>
      </w:divBdr>
      <w:divsChild>
        <w:div w:id="1633823916">
          <w:marLeft w:val="0"/>
          <w:marRight w:val="0"/>
          <w:marTop w:val="0"/>
          <w:marBottom w:val="0"/>
          <w:divBdr>
            <w:top w:val="none" w:sz="0" w:space="0" w:color="auto"/>
            <w:left w:val="none" w:sz="0" w:space="0" w:color="auto"/>
            <w:bottom w:val="none" w:sz="0" w:space="0" w:color="auto"/>
            <w:right w:val="none" w:sz="0" w:space="0" w:color="auto"/>
          </w:divBdr>
          <w:divsChild>
            <w:div w:id="162429139">
              <w:marLeft w:val="0"/>
              <w:marRight w:val="0"/>
              <w:marTop w:val="0"/>
              <w:marBottom w:val="0"/>
              <w:divBdr>
                <w:top w:val="none" w:sz="0" w:space="0" w:color="auto"/>
                <w:left w:val="none" w:sz="0" w:space="0" w:color="auto"/>
                <w:bottom w:val="none" w:sz="0" w:space="0" w:color="auto"/>
                <w:right w:val="none" w:sz="0" w:space="0" w:color="auto"/>
              </w:divBdr>
              <w:divsChild>
                <w:div w:id="195297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308920">
      <w:bodyDiv w:val="1"/>
      <w:marLeft w:val="0"/>
      <w:marRight w:val="0"/>
      <w:marTop w:val="0"/>
      <w:marBottom w:val="0"/>
      <w:divBdr>
        <w:top w:val="none" w:sz="0" w:space="0" w:color="auto"/>
        <w:left w:val="none" w:sz="0" w:space="0" w:color="auto"/>
        <w:bottom w:val="none" w:sz="0" w:space="0" w:color="auto"/>
        <w:right w:val="none" w:sz="0" w:space="0" w:color="auto"/>
      </w:divBdr>
      <w:divsChild>
        <w:div w:id="572467131">
          <w:marLeft w:val="0"/>
          <w:marRight w:val="0"/>
          <w:marTop w:val="0"/>
          <w:marBottom w:val="0"/>
          <w:divBdr>
            <w:top w:val="none" w:sz="0" w:space="0" w:color="auto"/>
            <w:left w:val="none" w:sz="0" w:space="0" w:color="auto"/>
            <w:bottom w:val="none" w:sz="0" w:space="0" w:color="auto"/>
            <w:right w:val="none" w:sz="0" w:space="0" w:color="auto"/>
          </w:divBdr>
          <w:divsChild>
            <w:div w:id="555433048">
              <w:marLeft w:val="0"/>
              <w:marRight w:val="0"/>
              <w:marTop w:val="0"/>
              <w:marBottom w:val="0"/>
              <w:divBdr>
                <w:top w:val="none" w:sz="0" w:space="0" w:color="auto"/>
                <w:left w:val="none" w:sz="0" w:space="0" w:color="auto"/>
                <w:bottom w:val="none" w:sz="0" w:space="0" w:color="auto"/>
                <w:right w:val="none" w:sz="0" w:space="0" w:color="auto"/>
              </w:divBdr>
              <w:divsChild>
                <w:div w:id="430979464">
                  <w:marLeft w:val="0"/>
                  <w:marRight w:val="0"/>
                  <w:marTop w:val="0"/>
                  <w:marBottom w:val="0"/>
                  <w:divBdr>
                    <w:top w:val="none" w:sz="0" w:space="0" w:color="auto"/>
                    <w:left w:val="none" w:sz="0" w:space="0" w:color="auto"/>
                    <w:bottom w:val="none" w:sz="0" w:space="0" w:color="auto"/>
                    <w:right w:val="none" w:sz="0" w:space="0" w:color="auto"/>
                  </w:divBdr>
                </w:div>
              </w:divsChild>
            </w:div>
            <w:div w:id="576136789">
              <w:marLeft w:val="0"/>
              <w:marRight w:val="0"/>
              <w:marTop w:val="0"/>
              <w:marBottom w:val="0"/>
              <w:divBdr>
                <w:top w:val="none" w:sz="0" w:space="0" w:color="auto"/>
                <w:left w:val="none" w:sz="0" w:space="0" w:color="auto"/>
                <w:bottom w:val="none" w:sz="0" w:space="0" w:color="auto"/>
                <w:right w:val="none" w:sz="0" w:space="0" w:color="auto"/>
              </w:divBdr>
              <w:divsChild>
                <w:div w:id="64535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11612">
          <w:marLeft w:val="0"/>
          <w:marRight w:val="0"/>
          <w:marTop w:val="0"/>
          <w:marBottom w:val="0"/>
          <w:divBdr>
            <w:top w:val="none" w:sz="0" w:space="0" w:color="auto"/>
            <w:left w:val="none" w:sz="0" w:space="0" w:color="auto"/>
            <w:bottom w:val="none" w:sz="0" w:space="0" w:color="auto"/>
            <w:right w:val="none" w:sz="0" w:space="0" w:color="auto"/>
          </w:divBdr>
          <w:divsChild>
            <w:div w:id="123011194">
              <w:marLeft w:val="0"/>
              <w:marRight w:val="0"/>
              <w:marTop w:val="0"/>
              <w:marBottom w:val="0"/>
              <w:divBdr>
                <w:top w:val="none" w:sz="0" w:space="0" w:color="auto"/>
                <w:left w:val="none" w:sz="0" w:space="0" w:color="auto"/>
                <w:bottom w:val="none" w:sz="0" w:space="0" w:color="auto"/>
                <w:right w:val="none" w:sz="0" w:space="0" w:color="auto"/>
              </w:divBdr>
              <w:divsChild>
                <w:div w:id="12616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136261">
      <w:bodyDiv w:val="1"/>
      <w:marLeft w:val="0"/>
      <w:marRight w:val="0"/>
      <w:marTop w:val="0"/>
      <w:marBottom w:val="0"/>
      <w:divBdr>
        <w:top w:val="none" w:sz="0" w:space="0" w:color="auto"/>
        <w:left w:val="none" w:sz="0" w:space="0" w:color="auto"/>
        <w:bottom w:val="none" w:sz="0" w:space="0" w:color="auto"/>
        <w:right w:val="none" w:sz="0" w:space="0" w:color="auto"/>
      </w:divBdr>
    </w:div>
    <w:div w:id="1469279707">
      <w:bodyDiv w:val="1"/>
      <w:marLeft w:val="0"/>
      <w:marRight w:val="0"/>
      <w:marTop w:val="0"/>
      <w:marBottom w:val="0"/>
      <w:divBdr>
        <w:top w:val="none" w:sz="0" w:space="0" w:color="auto"/>
        <w:left w:val="none" w:sz="0" w:space="0" w:color="auto"/>
        <w:bottom w:val="none" w:sz="0" w:space="0" w:color="auto"/>
        <w:right w:val="none" w:sz="0" w:space="0" w:color="auto"/>
      </w:divBdr>
    </w:div>
    <w:div w:id="1476339936">
      <w:bodyDiv w:val="1"/>
      <w:marLeft w:val="0"/>
      <w:marRight w:val="0"/>
      <w:marTop w:val="0"/>
      <w:marBottom w:val="0"/>
      <w:divBdr>
        <w:top w:val="none" w:sz="0" w:space="0" w:color="auto"/>
        <w:left w:val="none" w:sz="0" w:space="0" w:color="auto"/>
        <w:bottom w:val="none" w:sz="0" w:space="0" w:color="auto"/>
        <w:right w:val="none" w:sz="0" w:space="0" w:color="auto"/>
      </w:divBdr>
      <w:divsChild>
        <w:div w:id="900097337">
          <w:marLeft w:val="0"/>
          <w:marRight w:val="0"/>
          <w:marTop w:val="0"/>
          <w:marBottom w:val="0"/>
          <w:divBdr>
            <w:top w:val="none" w:sz="0" w:space="0" w:color="auto"/>
            <w:left w:val="none" w:sz="0" w:space="0" w:color="auto"/>
            <w:bottom w:val="none" w:sz="0" w:space="0" w:color="auto"/>
            <w:right w:val="none" w:sz="0" w:space="0" w:color="auto"/>
          </w:divBdr>
          <w:divsChild>
            <w:div w:id="1416510223">
              <w:marLeft w:val="0"/>
              <w:marRight w:val="0"/>
              <w:marTop w:val="0"/>
              <w:marBottom w:val="0"/>
              <w:divBdr>
                <w:top w:val="none" w:sz="0" w:space="0" w:color="auto"/>
                <w:left w:val="none" w:sz="0" w:space="0" w:color="auto"/>
                <w:bottom w:val="none" w:sz="0" w:space="0" w:color="auto"/>
                <w:right w:val="none" w:sz="0" w:space="0" w:color="auto"/>
              </w:divBdr>
              <w:divsChild>
                <w:div w:id="186123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047935">
      <w:bodyDiv w:val="1"/>
      <w:marLeft w:val="0"/>
      <w:marRight w:val="0"/>
      <w:marTop w:val="0"/>
      <w:marBottom w:val="0"/>
      <w:divBdr>
        <w:top w:val="none" w:sz="0" w:space="0" w:color="auto"/>
        <w:left w:val="none" w:sz="0" w:space="0" w:color="auto"/>
        <w:bottom w:val="none" w:sz="0" w:space="0" w:color="auto"/>
        <w:right w:val="none" w:sz="0" w:space="0" w:color="auto"/>
      </w:divBdr>
    </w:div>
    <w:div w:id="1492452642">
      <w:bodyDiv w:val="1"/>
      <w:marLeft w:val="0"/>
      <w:marRight w:val="0"/>
      <w:marTop w:val="0"/>
      <w:marBottom w:val="0"/>
      <w:divBdr>
        <w:top w:val="none" w:sz="0" w:space="0" w:color="auto"/>
        <w:left w:val="none" w:sz="0" w:space="0" w:color="auto"/>
        <w:bottom w:val="none" w:sz="0" w:space="0" w:color="auto"/>
        <w:right w:val="none" w:sz="0" w:space="0" w:color="auto"/>
      </w:divBdr>
    </w:div>
    <w:div w:id="1496145914">
      <w:bodyDiv w:val="1"/>
      <w:marLeft w:val="0"/>
      <w:marRight w:val="0"/>
      <w:marTop w:val="0"/>
      <w:marBottom w:val="0"/>
      <w:divBdr>
        <w:top w:val="none" w:sz="0" w:space="0" w:color="auto"/>
        <w:left w:val="none" w:sz="0" w:space="0" w:color="auto"/>
        <w:bottom w:val="none" w:sz="0" w:space="0" w:color="auto"/>
        <w:right w:val="none" w:sz="0" w:space="0" w:color="auto"/>
      </w:divBdr>
      <w:divsChild>
        <w:div w:id="498422889">
          <w:marLeft w:val="0"/>
          <w:marRight w:val="0"/>
          <w:marTop w:val="0"/>
          <w:marBottom w:val="0"/>
          <w:divBdr>
            <w:top w:val="none" w:sz="0" w:space="0" w:color="auto"/>
            <w:left w:val="none" w:sz="0" w:space="0" w:color="auto"/>
            <w:bottom w:val="none" w:sz="0" w:space="0" w:color="auto"/>
            <w:right w:val="none" w:sz="0" w:space="0" w:color="auto"/>
          </w:divBdr>
          <w:divsChild>
            <w:div w:id="1381368146">
              <w:marLeft w:val="0"/>
              <w:marRight w:val="0"/>
              <w:marTop w:val="0"/>
              <w:marBottom w:val="0"/>
              <w:divBdr>
                <w:top w:val="none" w:sz="0" w:space="0" w:color="auto"/>
                <w:left w:val="none" w:sz="0" w:space="0" w:color="auto"/>
                <w:bottom w:val="none" w:sz="0" w:space="0" w:color="auto"/>
                <w:right w:val="none" w:sz="0" w:space="0" w:color="auto"/>
              </w:divBdr>
              <w:divsChild>
                <w:div w:id="498689817">
                  <w:marLeft w:val="0"/>
                  <w:marRight w:val="0"/>
                  <w:marTop w:val="0"/>
                  <w:marBottom w:val="0"/>
                  <w:divBdr>
                    <w:top w:val="none" w:sz="0" w:space="0" w:color="auto"/>
                    <w:left w:val="none" w:sz="0" w:space="0" w:color="auto"/>
                    <w:bottom w:val="none" w:sz="0" w:space="0" w:color="auto"/>
                    <w:right w:val="none" w:sz="0" w:space="0" w:color="auto"/>
                  </w:divBdr>
                  <w:divsChild>
                    <w:div w:id="57012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228251">
      <w:bodyDiv w:val="1"/>
      <w:marLeft w:val="0"/>
      <w:marRight w:val="0"/>
      <w:marTop w:val="0"/>
      <w:marBottom w:val="0"/>
      <w:divBdr>
        <w:top w:val="none" w:sz="0" w:space="0" w:color="auto"/>
        <w:left w:val="none" w:sz="0" w:space="0" w:color="auto"/>
        <w:bottom w:val="none" w:sz="0" w:space="0" w:color="auto"/>
        <w:right w:val="none" w:sz="0" w:space="0" w:color="auto"/>
      </w:divBdr>
      <w:divsChild>
        <w:div w:id="628897361">
          <w:marLeft w:val="0"/>
          <w:marRight w:val="0"/>
          <w:marTop w:val="0"/>
          <w:marBottom w:val="0"/>
          <w:divBdr>
            <w:top w:val="none" w:sz="0" w:space="0" w:color="auto"/>
            <w:left w:val="none" w:sz="0" w:space="0" w:color="auto"/>
            <w:bottom w:val="none" w:sz="0" w:space="0" w:color="auto"/>
            <w:right w:val="none" w:sz="0" w:space="0" w:color="auto"/>
          </w:divBdr>
          <w:divsChild>
            <w:div w:id="207450608">
              <w:marLeft w:val="0"/>
              <w:marRight w:val="0"/>
              <w:marTop w:val="0"/>
              <w:marBottom w:val="0"/>
              <w:divBdr>
                <w:top w:val="none" w:sz="0" w:space="0" w:color="auto"/>
                <w:left w:val="none" w:sz="0" w:space="0" w:color="auto"/>
                <w:bottom w:val="none" w:sz="0" w:space="0" w:color="auto"/>
                <w:right w:val="none" w:sz="0" w:space="0" w:color="auto"/>
              </w:divBdr>
              <w:divsChild>
                <w:div w:id="151978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02786">
      <w:bodyDiv w:val="1"/>
      <w:marLeft w:val="0"/>
      <w:marRight w:val="0"/>
      <w:marTop w:val="0"/>
      <w:marBottom w:val="0"/>
      <w:divBdr>
        <w:top w:val="none" w:sz="0" w:space="0" w:color="auto"/>
        <w:left w:val="none" w:sz="0" w:space="0" w:color="auto"/>
        <w:bottom w:val="none" w:sz="0" w:space="0" w:color="auto"/>
        <w:right w:val="none" w:sz="0" w:space="0" w:color="auto"/>
      </w:divBdr>
    </w:div>
    <w:div w:id="1504083413">
      <w:bodyDiv w:val="1"/>
      <w:marLeft w:val="0"/>
      <w:marRight w:val="0"/>
      <w:marTop w:val="0"/>
      <w:marBottom w:val="0"/>
      <w:divBdr>
        <w:top w:val="none" w:sz="0" w:space="0" w:color="auto"/>
        <w:left w:val="none" w:sz="0" w:space="0" w:color="auto"/>
        <w:bottom w:val="none" w:sz="0" w:space="0" w:color="auto"/>
        <w:right w:val="none" w:sz="0" w:space="0" w:color="auto"/>
      </w:divBdr>
    </w:div>
    <w:div w:id="1508326440">
      <w:bodyDiv w:val="1"/>
      <w:marLeft w:val="0"/>
      <w:marRight w:val="0"/>
      <w:marTop w:val="0"/>
      <w:marBottom w:val="0"/>
      <w:divBdr>
        <w:top w:val="none" w:sz="0" w:space="0" w:color="auto"/>
        <w:left w:val="none" w:sz="0" w:space="0" w:color="auto"/>
        <w:bottom w:val="none" w:sz="0" w:space="0" w:color="auto"/>
        <w:right w:val="none" w:sz="0" w:space="0" w:color="auto"/>
      </w:divBdr>
      <w:divsChild>
        <w:div w:id="1958948739">
          <w:marLeft w:val="0"/>
          <w:marRight w:val="0"/>
          <w:marTop w:val="0"/>
          <w:marBottom w:val="0"/>
          <w:divBdr>
            <w:top w:val="none" w:sz="0" w:space="0" w:color="auto"/>
            <w:left w:val="none" w:sz="0" w:space="0" w:color="auto"/>
            <w:bottom w:val="none" w:sz="0" w:space="0" w:color="auto"/>
            <w:right w:val="none" w:sz="0" w:space="0" w:color="auto"/>
          </w:divBdr>
          <w:divsChild>
            <w:div w:id="1616516404">
              <w:marLeft w:val="0"/>
              <w:marRight w:val="0"/>
              <w:marTop w:val="0"/>
              <w:marBottom w:val="0"/>
              <w:divBdr>
                <w:top w:val="none" w:sz="0" w:space="0" w:color="auto"/>
                <w:left w:val="none" w:sz="0" w:space="0" w:color="auto"/>
                <w:bottom w:val="none" w:sz="0" w:space="0" w:color="auto"/>
                <w:right w:val="none" w:sz="0" w:space="0" w:color="auto"/>
              </w:divBdr>
              <w:divsChild>
                <w:div w:id="31195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793101">
      <w:bodyDiv w:val="1"/>
      <w:marLeft w:val="0"/>
      <w:marRight w:val="0"/>
      <w:marTop w:val="0"/>
      <w:marBottom w:val="0"/>
      <w:divBdr>
        <w:top w:val="none" w:sz="0" w:space="0" w:color="auto"/>
        <w:left w:val="none" w:sz="0" w:space="0" w:color="auto"/>
        <w:bottom w:val="none" w:sz="0" w:space="0" w:color="auto"/>
        <w:right w:val="none" w:sz="0" w:space="0" w:color="auto"/>
      </w:divBdr>
    </w:div>
    <w:div w:id="1528521303">
      <w:bodyDiv w:val="1"/>
      <w:marLeft w:val="0"/>
      <w:marRight w:val="0"/>
      <w:marTop w:val="0"/>
      <w:marBottom w:val="0"/>
      <w:divBdr>
        <w:top w:val="none" w:sz="0" w:space="0" w:color="auto"/>
        <w:left w:val="none" w:sz="0" w:space="0" w:color="auto"/>
        <w:bottom w:val="none" w:sz="0" w:space="0" w:color="auto"/>
        <w:right w:val="none" w:sz="0" w:space="0" w:color="auto"/>
      </w:divBdr>
      <w:divsChild>
        <w:div w:id="857475518">
          <w:marLeft w:val="0"/>
          <w:marRight w:val="0"/>
          <w:marTop w:val="0"/>
          <w:marBottom w:val="0"/>
          <w:divBdr>
            <w:top w:val="none" w:sz="0" w:space="0" w:color="auto"/>
            <w:left w:val="none" w:sz="0" w:space="0" w:color="auto"/>
            <w:bottom w:val="none" w:sz="0" w:space="0" w:color="auto"/>
            <w:right w:val="none" w:sz="0" w:space="0" w:color="auto"/>
          </w:divBdr>
          <w:divsChild>
            <w:div w:id="2006282326">
              <w:marLeft w:val="0"/>
              <w:marRight w:val="0"/>
              <w:marTop w:val="0"/>
              <w:marBottom w:val="0"/>
              <w:divBdr>
                <w:top w:val="none" w:sz="0" w:space="0" w:color="auto"/>
                <w:left w:val="none" w:sz="0" w:space="0" w:color="auto"/>
                <w:bottom w:val="none" w:sz="0" w:space="0" w:color="auto"/>
                <w:right w:val="none" w:sz="0" w:space="0" w:color="auto"/>
              </w:divBdr>
              <w:divsChild>
                <w:div w:id="107473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409688">
      <w:bodyDiv w:val="1"/>
      <w:marLeft w:val="0"/>
      <w:marRight w:val="0"/>
      <w:marTop w:val="0"/>
      <w:marBottom w:val="0"/>
      <w:divBdr>
        <w:top w:val="none" w:sz="0" w:space="0" w:color="auto"/>
        <w:left w:val="none" w:sz="0" w:space="0" w:color="auto"/>
        <w:bottom w:val="none" w:sz="0" w:space="0" w:color="auto"/>
        <w:right w:val="none" w:sz="0" w:space="0" w:color="auto"/>
      </w:divBdr>
    </w:div>
    <w:div w:id="1536576337">
      <w:bodyDiv w:val="1"/>
      <w:marLeft w:val="0"/>
      <w:marRight w:val="0"/>
      <w:marTop w:val="0"/>
      <w:marBottom w:val="0"/>
      <w:divBdr>
        <w:top w:val="none" w:sz="0" w:space="0" w:color="auto"/>
        <w:left w:val="none" w:sz="0" w:space="0" w:color="auto"/>
        <w:bottom w:val="none" w:sz="0" w:space="0" w:color="auto"/>
        <w:right w:val="none" w:sz="0" w:space="0" w:color="auto"/>
      </w:divBdr>
      <w:divsChild>
        <w:div w:id="1026055547">
          <w:marLeft w:val="0"/>
          <w:marRight w:val="0"/>
          <w:marTop w:val="0"/>
          <w:marBottom w:val="0"/>
          <w:divBdr>
            <w:top w:val="none" w:sz="0" w:space="0" w:color="auto"/>
            <w:left w:val="none" w:sz="0" w:space="0" w:color="auto"/>
            <w:bottom w:val="none" w:sz="0" w:space="0" w:color="auto"/>
            <w:right w:val="none" w:sz="0" w:space="0" w:color="auto"/>
          </w:divBdr>
          <w:divsChild>
            <w:div w:id="68895083">
              <w:marLeft w:val="0"/>
              <w:marRight w:val="0"/>
              <w:marTop w:val="0"/>
              <w:marBottom w:val="0"/>
              <w:divBdr>
                <w:top w:val="none" w:sz="0" w:space="0" w:color="auto"/>
                <w:left w:val="none" w:sz="0" w:space="0" w:color="auto"/>
                <w:bottom w:val="none" w:sz="0" w:space="0" w:color="auto"/>
                <w:right w:val="none" w:sz="0" w:space="0" w:color="auto"/>
              </w:divBdr>
              <w:divsChild>
                <w:div w:id="34367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983911">
      <w:bodyDiv w:val="1"/>
      <w:marLeft w:val="0"/>
      <w:marRight w:val="0"/>
      <w:marTop w:val="0"/>
      <w:marBottom w:val="0"/>
      <w:divBdr>
        <w:top w:val="none" w:sz="0" w:space="0" w:color="auto"/>
        <w:left w:val="none" w:sz="0" w:space="0" w:color="auto"/>
        <w:bottom w:val="none" w:sz="0" w:space="0" w:color="auto"/>
        <w:right w:val="none" w:sz="0" w:space="0" w:color="auto"/>
      </w:divBdr>
    </w:div>
    <w:div w:id="1552300884">
      <w:bodyDiv w:val="1"/>
      <w:marLeft w:val="0"/>
      <w:marRight w:val="0"/>
      <w:marTop w:val="0"/>
      <w:marBottom w:val="0"/>
      <w:divBdr>
        <w:top w:val="none" w:sz="0" w:space="0" w:color="auto"/>
        <w:left w:val="none" w:sz="0" w:space="0" w:color="auto"/>
        <w:bottom w:val="none" w:sz="0" w:space="0" w:color="auto"/>
        <w:right w:val="none" w:sz="0" w:space="0" w:color="auto"/>
      </w:divBdr>
      <w:divsChild>
        <w:div w:id="1527403405">
          <w:marLeft w:val="0"/>
          <w:marRight w:val="0"/>
          <w:marTop w:val="0"/>
          <w:marBottom w:val="0"/>
          <w:divBdr>
            <w:top w:val="none" w:sz="0" w:space="0" w:color="auto"/>
            <w:left w:val="none" w:sz="0" w:space="0" w:color="auto"/>
            <w:bottom w:val="none" w:sz="0" w:space="0" w:color="auto"/>
            <w:right w:val="none" w:sz="0" w:space="0" w:color="auto"/>
          </w:divBdr>
          <w:divsChild>
            <w:div w:id="1867864396">
              <w:marLeft w:val="0"/>
              <w:marRight w:val="0"/>
              <w:marTop w:val="0"/>
              <w:marBottom w:val="0"/>
              <w:divBdr>
                <w:top w:val="none" w:sz="0" w:space="0" w:color="auto"/>
                <w:left w:val="none" w:sz="0" w:space="0" w:color="auto"/>
                <w:bottom w:val="none" w:sz="0" w:space="0" w:color="auto"/>
                <w:right w:val="none" w:sz="0" w:space="0" w:color="auto"/>
              </w:divBdr>
              <w:divsChild>
                <w:div w:id="113136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907110">
      <w:bodyDiv w:val="1"/>
      <w:marLeft w:val="0"/>
      <w:marRight w:val="0"/>
      <w:marTop w:val="0"/>
      <w:marBottom w:val="0"/>
      <w:divBdr>
        <w:top w:val="none" w:sz="0" w:space="0" w:color="auto"/>
        <w:left w:val="none" w:sz="0" w:space="0" w:color="auto"/>
        <w:bottom w:val="none" w:sz="0" w:space="0" w:color="auto"/>
        <w:right w:val="none" w:sz="0" w:space="0" w:color="auto"/>
      </w:divBdr>
    </w:div>
    <w:div w:id="1623414002">
      <w:bodyDiv w:val="1"/>
      <w:marLeft w:val="0"/>
      <w:marRight w:val="0"/>
      <w:marTop w:val="0"/>
      <w:marBottom w:val="0"/>
      <w:divBdr>
        <w:top w:val="none" w:sz="0" w:space="0" w:color="auto"/>
        <w:left w:val="none" w:sz="0" w:space="0" w:color="auto"/>
        <w:bottom w:val="none" w:sz="0" w:space="0" w:color="auto"/>
        <w:right w:val="none" w:sz="0" w:space="0" w:color="auto"/>
      </w:divBdr>
      <w:divsChild>
        <w:div w:id="378672562">
          <w:marLeft w:val="0"/>
          <w:marRight w:val="0"/>
          <w:marTop w:val="0"/>
          <w:marBottom w:val="0"/>
          <w:divBdr>
            <w:top w:val="none" w:sz="0" w:space="0" w:color="auto"/>
            <w:left w:val="none" w:sz="0" w:space="0" w:color="auto"/>
            <w:bottom w:val="none" w:sz="0" w:space="0" w:color="auto"/>
            <w:right w:val="none" w:sz="0" w:space="0" w:color="auto"/>
          </w:divBdr>
          <w:divsChild>
            <w:div w:id="634943587">
              <w:marLeft w:val="0"/>
              <w:marRight w:val="0"/>
              <w:marTop w:val="0"/>
              <w:marBottom w:val="0"/>
              <w:divBdr>
                <w:top w:val="none" w:sz="0" w:space="0" w:color="auto"/>
                <w:left w:val="none" w:sz="0" w:space="0" w:color="auto"/>
                <w:bottom w:val="none" w:sz="0" w:space="0" w:color="auto"/>
                <w:right w:val="none" w:sz="0" w:space="0" w:color="auto"/>
              </w:divBdr>
              <w:divsChild>
                <w:div w:id="71750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094877">
      <w:bodyDiv w:val="1"/>
      <w:marLeft w:val="0"/>
      <w:marRight w:val="0"/>
      <w:marTop w:val="0"/>
      <w:marBottom w:val="0"/>
      <w:divBdr>
        <w:top w:val="none" w:sz="0" w:space="0" w:color="auto"/>
        <w:left w:val="none" w:sz="0" w:space="0" w:color="auto"/>
        <w:bottom w:val="none" w:sz="0" w:space="0" w:color="auto"/>
        <w:right w:val="none" w:sz="0" w:space="0" w:color="auto"/>
      </w:divBdr>
    </w:div>
    <w:div w:id="1635789274">
      <w:bodyDiv w:val="1"/>
      <w:marLeft w:val="0"/>
      <w:marRight w:val="0"/>
      <w:marTop w:val="0"/>
      <w:marBottom w:val="0"/>
      <w:divBdr>
        <w:top w:val="none" w:sz="0" w:space="0" w:color="auto"/>
        <w:left w:val="none" w:sz="0" w:space="0" w:color="auto"/>
        <w:bottom w:val="none" w:sz="0" w:space="0" w:color="auto"/>
        <w:right w:val="none" w:sz="0" w:space="0" w:color="auto"/>
      </w:divBdr>
      <w:divsChild>
        <w:div w:id="497962259">
          <w:marLeft w:val="0"/>
          <w:marRight w:val="0"/>
          <w:marTop w:val="0"/>
          <w:marBottom w:val="0"/>
          <w:divBdr>
            <w:top w:val="none" w:sz="0" w:space="0" w:color="auto"/>
            <w:left w:val="none" w:sz="0" w:space="0" w:color="auto"/>
            <w:bottom w:val="none" w:sz="0" w:space="0" w:color="auto"/>
            <w:right w:val="none" w:sz="0" w:space="0" w:color="auto"/>
          </w:divBdr>
          <w:divsChild>
            <w:div w:id="1461074282">
              <w:marLeft w:val="0"/>
              <w:marRight w:val="0"/>
              <w:marTop w:val="0"/>
              <w:marBottom w:val="0"/>
              <w:divBdr>
                <w:top w:val="none" w:sz="0" w:space="0" w:color="auto"/>
                <w:left w:val="none" w:sz="0" w:space="0" w:color="auto"/>
                <w:bottom w:val="none" w:sz="0" w:space="0" w:color="auto"/>
                <w:right w:val="none" w:sz="0" w:space="0" w:color="auto"/>
              </w:divBdr>
              <w:divsChild>
                <w:div w:id="157955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0845051">
      <w:bodyDiv w:val="1"/>
      <w:marLeft w:val="0"/>
      <w:marRight w:val="0"/>
      <w:marTop w:val="0"/>
      <w:marBottom w:val="0"/>
      <w:divBdr>
        <w:top w:val="none" w:sz="0" w:space="0" w:color="auto"/>
        <w:left w:val="none" w:sz="0" w:space="0" w:color="auto"/>
        <w:bottom w:val="none" w:sz="0" w:space="0" w:color="auto"/>
        <w:right w:val="none" w:sz="0" w:space="0" w:color="auto"/>
      </w:divBdr>
    </w:div>
    <w:div w:id="1666476429">
      <w:bodyDiv w:val="1"/>
      <w:marLeft w:val="0"/>
      <w:marRight w:val="0"/>
      <w:marTop w:val="0"/>
      <w:marBottom w:val="0"/>
      <w:divBdr>
        <w:top w:val="none" w:sz="0" w:space="0" w:color="auto"/>
        <w:left w:val="none" w:sz="0" w:space="0" w:color="auto"/>
        <w:bottom w:val="none" w:sz="0" w:space="0" w:color="auto"/>
        <w:right w:val="none" w:sz="0" w:space="0" w:color="auto"/>
      </w:divBdr>
      <w:divsChild>
        <w:div w:id="1988392851">
          <w:marLeft w:val="0"/>
          <w:marRight w:val="0"/>
          <w:marTop w:val="0"/>
          <w:marBottom w:val="0"/>
          <w:divBdr>
            <w:top w:val="none" w:sz="0" w:space="0" w:color="auto"/>
            <w:left w:val="none" w:sz="0" w:space="0" w:color="auto"/>
            <w:bottom w:val="none" w:sz="0" w:space="0" w:color="auto"/>
            <w:right w:val="none" w:sz="0" w:space="0" w:color="auto"/>
          </w:divBdr>
          <w:divsChild>
            <w:div w:id="1419866079">
              <w:marLeft w:val="0"/>
              <w:marRight w:val="0"/>
              <w:marTop w:val="0"/>
              <w:marBottom w:val="0"/>
              <w:divBdr>
                <w:top w:val="none" w:sz="0" w:space="0" w:color="auto"/>
                <w:left w:val="none" w:sz="0" w:space="0" w:color="auto"/>
                <w:bottom w:val="none" w:sz="0" w:space="0" w:color="auto"/>
                <w:right w:val="none" w:sz="0" w:space="0" w:color="auto"/>
              </w:divBdr>
              <w:divsChild>
                <w:div w:id="56965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243808">
      <w:bodyDiv w:val="1"/>
      <w:marLeft w:val="0"/>
      <w:marRight w:val="0"/>
      <w:marTop w:val="0"/>
      <w:marBottom w:val="0"/>
      <w:divBdr>
        <w:top w:val="none" w:sz="0" w:space="0" w:color="auto"/>
        <w:left w:val="none" w:sz="0" w:space="0" w:color="auto"/>
        <w:bottom w:val="none" w:sz="0" w:space="0" w:color="auto"/>
        <w:right w:val="none" w:sz="0" w:space="0" w:color="auto"/>
      </w:divBdr>
    </w:div>
    <w:div w:id="1670406094">
      <w:bodyDiv w:val="1"/>
      <w:marLeft w:val="0"/>
      <w:marRight w:val="0"/>
      <w:marTop w:val="0"/>
      <w:marBottom w:val="0"/>
      <w:divBdr>
        <w:top w:val="none" w:sz="0" w:space="0" w:color="auto"/>
        <w:left w:val="none" w:sz="0" w:space="0" w:color="auto"/>
        <w:bottom w:val="none" w:sz="0" w:space="0" w:color="auto"/>
        <w:right w:val="none" w:sz="0" w:space="0" w:color="auto"/>
      </w:divBdr>
      <w:divsChild>
        <w:div w:id="1354456413">
          <w:marLeft w:val="0"/>
          <w:marRight w:val="0"/>
          <w:marTop w:val="0"/>
          <w:marBottom w:val="0"/>
          <w:divBdr>
            <w:top w:val="none" w:sz="0" w:space="0" w:color="auto"/>
            <w:left w:val="none" w:sz="0" w:space="0" w:color="auto"/>
            <w:bottom w:val="none" w:sz="0" w:space="0" w:color="auto"/>
            <w:right w:val="none" w:sz="0" w:space="0" w:color="auto"/>
          </w:divBdr>
          <w:divsChild>
            <w:div w:id="283972678">
              <w:marLeft w:val="0"/>
              <w:marRight w:val="0"/>
              <w:marTop w:val="0"/>
              <w:marBottom w:val="0"/>
              <w:divBdr>
                <w:top w:val="none" w:sz="0" w:space="0" w:color="auto"/>
                <w:left w:val="none" w:sz="0" w:space="0" w:color="auto"/>
                <w:bottom w:val="none" w:sz="0" w:space="0" w:color="auto"/>
                <w:right w:val="none" w:sz="0" w:space="0" w:color="auto"/>
              </w:divBdr>
              <w:divsChild>
                <w:div w:id="1202009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642459">
      <w:bodyDiv w:val="1"/>
      <w:marLeft w:val="0"/>
      <w:marRight w:val="0"/>
      <w:marTop w:val="0"/>
      <w:marBottom w:val="0"/>
      <w:divBdr>
        <w:top w:val="none" w:sz="0" w:space="0" w:color="auto"/>
        <w:left w:val="none" w:sz="0" w:space="0" w:color="auto"/>
        <w:bottom w:val="none" w:sz="0" w:space="0" w:color="auto"/>
        <w:right w:val="none" w:sz="0" w:space="0" w:color="auto"/>
      </w:divBdr>
      <w:divsChild>
        <w:div w:id="1637954333">
          <w:marLeft w:val="0"/>
          <w:marRight w:val="0"/>
          <w:marTop w:val="0"/>
          <w:marBottom w:val="0"/>
          <w:divBdr>
            <w:top w:val="none" w:sz="0" w:space="0" w:color="auto"/>
            <w:left w:val="none" w:sz="0" w:space="0" w:color="auto"/>
            <w:bottom w:val="none" w:sz="0" w:space="0" w:color="auto"/>
            <w:right w:val="none" w:sz="0" w:space="0" w:color="auto"/>
          </w:divBdr>
          <w:divsChild>
            <w:div w:id="1741292824">
              <w:marLeft w:val="0"/>
              <w:marRight w:val="0"/>
              <w:marTop w:val="0"/>
              <w:marBottom w:val="0"/>
              <w:divBdr>
                <w:top w:val="none" w:sz="0" w:space="0" w:color="auto"/>
                <w:left w:val="none" w:sz="0" w:space="0" w:color="auto"/>
                <w:bottom w:val="none" w:sz="0" w:space="0" w:color="auto"/>
                <w:right w:val="none" w:sz="0" w:space="0" w:color="auto"/>
              </w:divBdr>
              <w:divsChild>
                <w:div w:id="19230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870031">
      <w:bodyDiv w:val="1"/>
      <w:marLeft w:val="0"/>
      <w:marRight w:val="0"/>
      <w:marTop w:val="0"/>
      <w:marBottom w:val="0"/>
      <w:divBdr>
        <w:top w:val="none" w:sz="0" w:space="0" w:color="auto"/>
        <w:left w:val="none" w:sz="0" w:space="0" w:color="auto"/>
        <w:bottom w:val="none" w:sz="0" w:space="0" w:color="auto"/>
        <w:right w:val="none" w:sz="0" w:space="0" w:color="auto"/>
      </w:divBdr>
    </w:div>
    <w:div w:id="1704359383">
      <w:bodyDiv w:val="1"/>
      <w:marLeft w:val="0"/>
      <w:marRight w:val="0"/>
      <w:marTop w:val="0"/>
      <w:marBottom w:val="0"/>
      <w:divBdr>
        <w:top w:val="none" w:sz="0" w:space="0" w:color="auto"/>
        <w:left w:val="none" w:sz="0" w:space="0" w:color="auto"/>
        <w:bottom w:val="none" w:sz="0" w:space="0" w:color="auto"/>
        <w:right w:val="none" w:sz="0" w:space="0" w:color="auto"/>
      </w:divBdr>
    </w:div>
    <w:div w:id="1705598902">
      <w:bodyDiv w:val="1"/>
      <w:marLeft w:val="0"/>
      <w:marRight w:val="0"/>
      <w:marTop w:val="0"/>
      <w:marBottom w:val="0"/>
      <w:divBdr>
        <w:top w:val="none" w:sz="0" w:space="0" w:color="auto"/>
        <w:left w:val="none" w:sz="0" w:space="0" w:color="auto"/>
        <w:bottom w:val="none" w:sz="0" w:space="0" w:color="auto"/>
        <w:right w:val="none" w:sz="0" w:space="0" w:color="auto"/>
      </w:divBdr>
    </w:div>
    <w:div w:id="1705904449">
      <w:bodyDiv w:val="1"/>
      <w:marLeft w:val="0"/>
      <w:marRight w:val="0"/>
      <w:marTop w:val="0"/>
      <w:marBottom w:val="0"/>
      <w:divBdr>
        <w:top w:val="none" w:sz="0" w:space="0" w:color="auto"/>
        <w:left w:val="none" w:sz="0" w:space="0" w:color="auto"/>
        <w:bottom w:val="none" w:sz="0" w:space="0" w:color="auto"/>
        <w:right w:val="none" w:sz="0" w:space="0" w:color="auto"/>
      </w:divBdr>
    </w:div>
    <w:div w:id="1706830116">
      <w:bodyDiv w:val="1"/>
      <w:marLeft w:val="0"/>
      <w:marRight w:val="0"/>
      <w:marTop w:val="0"/>
      <w:marBottom w:val="0"/>
      <w:divBdr>
        <w:top w:val="none" w:sz="0" w:space="0" w:color="auto"/>
        <w:left w:val="none" w:sz="0" w:space="0" w:color="auto"/>
        <w:bottom w:val="none" w:sz="0" w:space="0" w:color="auto"/>
        <w:right w:val="none" w:sz="0" w:space="0" w:color="auto"/>
      </w:divBdr>
    </w:div>
    <w:div w:id="1712918116">
      <w:bodyDiv w:val="1"/>
      <w:marLeft w:val="0"/>
      <w:marRight w:val="0"/>
      <w:marTop w:val="0"/>
      <w:marBottom w:val="0"/>
      <w:divBdr>
        <w:top w:val="none" w:sz="0" w:space="0" w:color="auto"/>
        <w:left w:val="none" w:sz="0" w:space="0" w:color="auto"/>
        <w:bottom w:val="none" w:sz="0" w:space="0" w:color="auto"/>
        <w:right w:val="none" w:sz="0" w:space="0" w:color="auto"/>
      </w:divBdr>
    </w:div>
    <w:div w:id="1714504746">
      <w:bodyDiv w:val="1"/>
      <w:marLeft w:val="0"/>
      <w:marRight w:val="0"/>
      <w:marTop w:val="0"/>
      <w:marBottom w:val="0"/>
      <w:divBdr>
        <w:top w:val="none" w:sz="0" w:space="0" w:color="auto"/>
        <w:left w:val="none" w:sz="0" w:space="0" w:color="auto"/>
        <w:bottom w:val="none" w:sz="0" w:space="0" w:color="auto"/>
        <w:right w:val="none" w:sz="0" w:space="0" w:color="auto"/>
      </w:divBdr>
    </w:div>
    <w:div w:id="1733963076">
      <w:bodyDiv w:val="1"/>
      <w:marLeft w:val="0"/>
      <w:marRight w:val="0"/>
      <w:marTop w:val="0"/>
      <w:marBottom w:val="0"/>
      <w:divBdr>
        <w:top w:val="none" w:sz="0" w:space="0" w:color="auto"/>
        <w:left w:val="none" w:sz="0" w:space="0" w:color="auto"/>
        <w:bottom w:val="none" w:sz="0" w:space="0" w:color="auto"/>
        <w:right w:val="none" w:sz="0" w:space="0" w:color="auto"/>
      </w:divBdr>
      <w:divsChild>
        <w:div w:id="1664775192">
          <w:marLeft w:val="0"/>
          <w:marRight w:val="0"/>
          <w:marTop w:val="0"/>
          <w:marBottom w:val="0"/>
          <w:divBdr>
            <w:top w:val="none" w:sz="0" w:space="0" w:color="auto"/>
            <w:left w:val="none" w:sz="0" w:space="0" w:color="auto"/>
            <w:bottom w:val="none" w:sz="0" w:space="0" w:color="auto"/>
            <w:right w:val="none" w:sz="0" w:space="0" w:color="auto"/>
          </w:divBdr>
          <w:divsChild>
            <w:div w:id="330988538">
              <w:marLeft w:val="0"/>
              <w:marRight w:val="0"/>
              <w:marTop w:val="0"/>
              <w:marBottom w:val="0"/>
              <w:divBdr>
                <w:top w:val="none" w:sz="0" w:space="0" w:color="auto"/>
                <w:left w:val="none" w:sz="0" w:space="0" w:color="auto"/>
                <w:bottom w:val="none" w:sz="0" w:space="0" w:color="auto"/>
                <w:right w:val="none" w:sz="0" w:space="0" w:color="auto"/>
              </w:divBdr>
              <w:divsChild>
                <w:div w:id="19485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81207">
      <w:bodyDiv w:val="1"/>
      <w:marLeft w:val="0"/>
      <w:marRight w:val="0"/>
      <w:marTop w:val="0"/>
      <w:marBottom w:val="0"/>
      <w:divBdr>
        <w:top w:val="none" w:sz="0" w:space="0" w:color="auto"/>
        <w:left w:val="none" w:sz="0" w:space="0" w:color="auto"/>
        <w:bottom w:val="none" w:sz="0" w:space="0" w:color="auto"/>
        <w:right w:val="none" w:sz="0" w:space="0" w:color="auto"/>
      </w:divBdr>
    </w:div>
    <w:div w:id="1744721419">
      <w:bodyDiv w:val="1"/>
      <w:marLeft w:val="0"/>
      <w:marRight w:val="0"/>
      <w:marTop w:val="0"/>
      <w:marBottom w:val="0"/>
      <w:divBdr>
        <w:top w:val="none" w:sz="0" w:space="0" w:color="auto"/>
        <w:left w:val="none" w:sz="0" w:space="0" w:color="auto"/>
        <w:bottom w:val="none" w:sz="0" w:space="0" w:color="auto"/>
        <w:right w:val="none" w:sz="0" w:space="0" w:color="auto"/>
      </w:divBdr>
      <w:divsChild>
        <w:div w:id="1656571568">
          <w:marLeft w:val="0"/>
          <w:marRight w:val="0"/>
          <w:marTop w:val="0"/>
          <w:marBottom w:val="0"/>
          <w:divBdr>
            <w:top w:val="none" w:sz="0" w:space="0" w:color="auto"/>
            <w:left w:val="none" w:sz="0" w:space="0" w:color="auto"/>
            <w:bottom w:val="none" w:sz="0" w:space="0" w:color="auto"/>
            <w:right w:val="none" w:sz="0" w:space="0" w:color="auto"/>
          </w:divBdr>
          <w:divsChild>
            <w:div w:id="1893036623">
              <w:marLeft w:val="0"/>
              <w:marRight w:val="0"/>
              <w:marTop w:val="0"/>
              <w:marBottom w:val="0"/>
              <w:divBdr>
                <w:top w:val="none" w:sz="0" w:space="0" w:color="auto"/>
                <w:left w:val="none" w:sz="0" w:space="0" w:color="auto"/>
                <w:bottom w:val="none" w:sz="0" w:space="0" w:color="auto"/>
                <w:right w:val="none" w:sz="0" w:space="0" w:color="auto"/>
              </w:divBdr>
              <w:divsChild>
                <w:div w:id="126275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21568">
      <w:bodyDiv w:val="1"/>
      <w:marLeft w:val="0"/>
      <w:marRight w:val="0"/>
      <w:marTop w:val="0"/>
      <w:marBottom w:val="0"/>
      <w:divBdr>
        <w:top w:val="none" w:sz="0" w:space="0" w:color="auto"/>
        <w:left w:val="none" w:sz="0" w:space="0" w:color="auto"/>
        <w:bottom w:val="none" w:sz="0" w:space="0" w:color="auto"/>
        <w:right w:val="none" w:sz="0" w:space="0" w:color="auto"/>
      </w:divBdr>
    </w:div>
    <w:div w:id="1806463867">
      <w:bodyDiv w:val="1"/>
      <w:marLeft w:val="0"/>
      <w:marRight w:val="0"/>
      <w:marTop w:val="0"/>
      <w:marBottom w:val="0"/>
      <w:divBdr>
        <w:top w:val="none" w:sz="0" w:space="0" w:color="auto"/>
        <w:left w:val="none" w:sz="0" w:space="0" w:color="auto"/>
        <w:bottom w:val="none" w:sz="0" w:space="0" w:color="auto"/>
        <w:right w:val="none" w:sz="0" w:space="0" w:color="auto"/>
      </w:divBdr>
    </w:div>
    <w:div w:id="1820539487">
      <w:bodyDiv w:val="1"/>
      <w:marLeft w:val="0"/>
      <w:marRight w:val="0"/>
      <w:marTop w:val="0"/>
      <w:marBottom w:val="0"/>
      <w:divBdr>
        <w:top w:val="none" w:sz="0" w:space="0" w:color="auto"/>
        <w:left w:val="none" w:sz="0" w:space="0" w:color="auto"/>
        <w:bottom w:val="none" w:sz="0" w:space="0" w:color="auto"/>
        <w:right w:val="none" w:sz="0" w:space="0" w:color="auto"/>
      </w:divBdr>
      <w:divsChild>
        <w:div w:id="4483139">
          <w:marLeft w:val="0"/>
          <w:marRight w:val="0"/>
          <w:marTop w:val="0"/>
          <w:marBottom w:val="0"/>
          <w:divBdr>
            <w:top w:val="none" w:sz="0" w:space="0" w:color="auto"/>
            <w:left w:val="none" w:sz="0" w:space="0" w:color="auto"/>
            <w:bottom w:val="none" w:sz="0" w:space="0" w:color="auto"/>
            <w:right w:val="none" w:sz="0" w:space="0" w:color="auto"/>
          </w:divBdr>
        </w:div>
      </w:divsChild>
    </w:div>
    <w:div w:id="1827478146">
      <w:bodyDiv w:val="1"/>
      <w:marLeft w:val="0"/>
      <w:marRight w:val="0"/>
      <w:marTop w:val="0"/>
      <w:marBottom w:val="0"/>
      <w:divBdr>
        <w:top w:val="none" w:sz="0" w:space="0" w:color="auto"/>
        <w:left w:val="none" w:sz="0" w:space="0" w:color="auto"/>
        <w:bottom w:val="none" w:sz="0" w:space="0" w:color="auto"/>
        <w:right w:val="none" w:sz="0" w:space="0" w:color="auto"/>
      </w:divBdr>
    </w:div>
    <w:div w:id="1828671031">
      <w:bodyDiv w:val="1"/>
      <w:marLeft w:val="0"/>
      <w:marRight w:val="0"/>
      <w:marTop w:val="0"/>
      <w:marBottom w:val="0"/>
      <w:divBdr>
        <w:top w:val="none" w:sz="0" w:space="0" w:color="auto"/>
        <w:left w:val="none" w:sz="0" w:space="0" w:color="auto"/>
        <w:bottom w:val="none" w:sz="0" w:space="0" w:color="auto"/>
        <w:right w:val="none" w:sz="0" w:space="0" w:color="auto"/>
      </w:divBdr>
    </w:div>
    <w:div w:id="1833062379">
      <w:bodyDiv w:val="1"/>
      <w:marLeft w:val="0"/>
      <w:marRight w:val="0"/>
      <w:marTop w:val="0"/>
      <w:marBottom w:val="0"/>
      <w:divBdr>
        <w:top w:val="none" w:sz="0" w:space="0" w:color="auto"/>
        <w:left w:val="none" w:sz="0" w:space="0" w:color="auto"/>
        <w:bottom w:val="none" w:sz="0" w:space="0" w:color="auto"/>
        <w:right w:val="none" w:sz="0" w:space="0" w:color="auto"/>
      </w:divBdr>
    </w:div>
    <w:div w:id="1835680784">
      <w:bodyDiv w:val="1"/>
      <w:marLeft w:val="0"/>
      <w:marRight w:val="0"/>
      <w:marTop w:val="0"/>
      <w:marBottom w:val="0"/>
      <w:divBdr>
        <w:top w:val="none" w:sz="0" w:space="0" w:color="auto"/>
        <w:left w:val="none" w:sz="0" w:space="0" w:color="auto"/>
        <w:bottom w:val="none" w:sz="0" w:space="0" w:color="auto"/>
        <w:right w:val="none" w:sz="0" w:space="0" w:color="auto"/>
      </w:divBdr>
      <w:divsChild>
        <w:div w:id="1163549098">
          <w:marLeft w:val="0"/>
          <w:marRight w:val="0"/>
          <w:marTop w:val="0"/>
          <w:marBottom w:val="0"/>
          <w:divBdr>
            <w:top w:val="none" w:sz="0" w:space="0" w:color="auto"/>
            <w:left w:val="none" w:sz="0" w:space="0" w:color="auto"/>
            <w:bottom w:val="none" w:sz="0" w:space="0" w:color="auto"/>
            <w:right w:val="none" w:sz="0" w:space="0" w:color="auto"/>
          </w:divBdr>
          <w:divsChild>
            <w:div w:id="367728303">
              <w:marLeft w:val="0"/>
              <w:marRight w:val="0"/>
              <w:marTop w:val="0"/>
              <w:marBottom w:val="0"/>
              <w:divBdr>
                <w:top w:val="none" w:sz="0" w:space="0" w:color="auto"/>
                <w:left w:val="none" w:sz="0" w:space="0" w:color="auto"/>
                <w:bottom w:val="none" w:sz="0" w:space="0" w:color="auto"/>
                <w:right w:val="none" w:sz="0" w:space="0" w:color="auto"/>
              </w:divBdr>
              <w:divsChild>
                <w:div w:id="6458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530199">
      <w:bodyDiv w:val="1"/>
      <w:marLeft w:val="0"/>
      <w:marRight w:val="0"/>
      <w:marTop w:val="0"/>
      <w:marBottom w:val="0"/>
      <w:divBdr>
        <w:top w:val="none" w:sz="0" w:space="0" w:color="auto"/>
        <w:left w:val="none" w:sz="0" w:space="0" w:color="auto"/>
        <w:bottom w:val="none" w:sz="0" w:space="0" w:color="auto"/>
        <w:right w:val="none" w:sz="0" w:space="0" w:color="auto"/>
      </w:divBdr>
      <w:divsChild>
        <w:div w:id="2131656279">
          <w:marLeft w:val="0"/>
          <w:marRight w:val="0"/>
          <w:marTop w:val="0"/>
          <w:marBottom w:val="0"/>
          <w:divBdr>
            <w:top w:val="none" w:sz="0" w:space="0" w:color="auto"/>
            <w:left w:val="none" w:sz="0" w:space="0" w:color="auto"/>
            <w:bottom w:val="none" w:sz="0" w:space="0" w:color="auto"/>
            <w:right w:val="none" w:sz="0" w:space="0" w:color="auto"/>
          </w:divBdr>
          <w:divsChild>
            <w:div w:id="1292318914">
              <w:marLeft w:val="0"/>
              <w:marRight w:val="0"/>
              <w:marTop w:val="0"/>
              <w:marBottom w:val="0"/>
              <w:divBdr>
                <w:top w:val="none" w:sz="0" w:space="0" w:color="auto"/>
                <w:left w:val="none" w:sz="0" w:space="0" w:color="auto"/>
                <w:bottom w:val="none" w:sz="0" w:space="0" w:color="auto"/>
                <w:right w:val="none" w:sz="0" w:space="0" w:color="auto"/>
              </w:divBdr>
              <w:divsChild>
                <w:div w:id="12229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931955">
      <w:bodyDiv w:val="1"/>
      <w:marLeft w:val="0"/>
      <w:marRight w:val="0"/>
      <w:marTop w:val="0"/>
      <w:marBottom w:val="0"/>
      <w:divBdr>
        <w:top w:val="none" w:sz="0" w:space="0" w:color="auto"/>
        <w:left w:val="none" w:sz="0" w:space="0" w:color="auto"/>
        <w:bottom w:val="none" w:sz="0" w:space="0" w:color="auto"/>
        <w:right w:val="none" w:sz="0" w:space="0" w:color="auto"/>
      </w:divBdr>
    </w:div>
    <w:div w:id="1846554526">
      <w:bodyDiv w:val="1"/>
      <w:marLeft w:val="0"/>
      <w:marRight w:val="0"/>
      <w:marTop w:val="0"/>
      <w:marBottom w:val="0"/>
      <w:divBdr>
        <w:top w:val="none" w:sz="0" w:space="0" w:color="auto"/>
        <w:left w:val="none" w:sz="0" w:space="0" w:color="auto"/>
        <w:bottom w:val="none" w:sz="0" w:space="0" w:color="auto"/>
        <w:right w:val="none" w:sz="0" w:space="0" w:color="auto"/>
      </w:divBdr>
    </w:div>
    <w:div w:id="1882014546">
      <w:bodyDiv w:val="1"/>
      <w:marLeft w:val="0"/>
      <w:marRight w:val="0"/>
      <w:marTop w:val="0"/>
      <w:marBottom w:val="0"/>
      <w:divBdr>
        <w:top w:val="none" w:sz="0" w:space="0" w:color="auto"/>
        <w:left w:val="none" w:sz="0" w:space="0" w:color="auto"/>
        <w:bottom w:val="none" w:sz="0" w:space="0" w:color="auto"/>
        <w:right w:val="none" w:sz="0" w:space="0" w:color="auto"/>
      </w:divBdr>
    </w:div>
    <w:div w:id="1887136238">
      <w:bodyDiv w:val="1"/>
      <w:marLeft w:val="0"/>
      <w:marRight w:val="0"/>
      <w:marTop w:val="0"/>
      <w:marBottom w:val="0"/>
      <w:divBdr>
        <w:top w:val="none" w:sz="0" w:space="0" w:color="auto"/>
        <w:left w:val="none" w:sz="0" w:space="0" w:color="auto"/>
        <w:bottom w:val="none" w:sz="0" w:space="0" w:color="auto"/>
        <w:right w:val="none" w:sz="0" w:space="0" w:color="auto"/>
      </w:divBdr>
    </w:div>
    <w:div w:id="1906600307">
      <w:bodyDiv w:val="1"/>
      <w:marLeft w:val="0"/>
      <w:marRight w:val="0"/>
      <w:marTop w:val="0"/>
      <w:marBottom w:val="0"/>
      <w:divBdr>
        <w:top w:val="none" w:sz="0" w:space="0" w:color="auto"/>
        <w:left w:val="none" w:sz="0" w:space="0" w:color="auto"/>
        <w:bottom w:val="none" w:sz="0" w:space="0" w:color="auto"/>
        <w:right w:val="none" w:sz="0" w:space="0" w:color="auto"/>
      </w:divBdr>
    </w:div>
    <w:div w:id="1908758534">
      <w:bodyDiv w:val="1"/>
      <w:marLeft w:val="0"/>
      <w:marRight w:val="0"/>
      <w:marTop w:val="0"/>
      <w:marBottom w:val="0"/>
      <w:divBdr>
        <w:top w:val="none" w:sz="0" w:space="0" w:color="auto"/>
        <w:left w:val="none" w:sz="0" w:space="0" w:color="auto"/>
        <w:bottom w:val="none" w:sz="0" w:space="0" w:color="auto"/>
        <w:right w:val="none" w:sz="0" w:space="0" w:color="auto"/>
      </w:divBdr>
      <w:divsChild>
        <w:div w:id="2061978198">
          <w:marLeft w:val="0"/>
          <w:marRight w:val="0"/>
          <w:marTop w:val="0"/>
          <w:marBottom w:val="0"/>
          <w:divBdr>
            <w:top w:val="none" w:sz="0" w:space="0" w:color="auto"/>
            <w:left w:val="none" w:sz="0" w:space="0" w:color="auto"/>
            <w:bottom w:val="none" w:sz="0" w:space="0" w:color="auto"/>
            <w:right w:val="none" w:sz="0" w:space="0" w:color="auto"/>
          </w:divBdr>
          <w:divsChild>
            <w:div w:id="1256941368">
              <w:marLeft w:val="0"/>
              <w:marRight w:val="0"/>
              <w:marTop w:val="0"/>
              <w:marBottom w:val="0"/>
              <w:divBdr>
                <w:top w:val="none" w:sz="0" w:space="0" w:color="auto"/>
                <w:left w:val="none" w:sz="0" w:space="0" w:color="auto"/>
                <w:bottom w:val="none" w:sz="0" w:space="0" w:color="auto"/>
                <w:right w:val="none" w:sz="0" w:space="0" w:color="auto"/>
              </w:divBdr>
              <w:divsChild>
                <w:div w:id="191608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529241">
      <w:bodyDiv w:val="1"/>
      <w:marLeft w:val="0"/>
      <w:marRight w:val="0"/>
      <w:marTop w:val="0"/>
      <w:marBottom w:val="0"/>
      <w:divBdr>
        <w:top w:val="none" w:sz="0" w:space="0" w:color="auto"/>
        <w:left w:val="none" w:sz="0" w:space="0" w:color="auto"/>
        <w:bottom w:val="none" w:sz="0" w:space="0" w:color="auto"/>
        <w:right w:val="none" w:sz="0" w:space="0" w:color="auto"/>
      </w:divBdr>
    </w:div>
    <w:div w:id="1910579120">
      <w:bodyDiv w:val="1"/>
      <w:marLeft w:val="0"/>
      <w:marRight w:val="0"/>
      <w:marTop w:val="0"/>
      <w:marBottom w:val="0"/>
      <w:divBdr>
        <w:top w:val="none" w:sz="0" w:space="0" w:color="auto"/>
        <w:left w:val="none" w:sz="0" w:space="0" w:color="auto"/>
        <w:bottom w:val="none" w:sz="0" w:space="0" w:color="auto"/>
        <w:right w:val="none" w:sz="0" w:space="0" w:color="auto"/>
      </w:divBdr>
    </w:div>
    <w:div w:id="1919248952">
      <w:bodyDiv w:val="1"/>
      <w:marLeft w:val="0"/>
      <w:marRight w:val="0"/>
      <w:marTop w:val="0"/>
      <w:marBottom w:val="0"/>
      <w:divBdr>
        <w:top w:val="none" w:sz="0" w:space="0" w:color="auto"/>
        <w:left w:val="none" w:sz="0" w:space="0" w:color="auto"/>
        <w:bottom w:val="none" w:sz="0" w:space="0" w:color="auto"/>
        <w:right w:val="none" w:sz="0" w:space="0" w:color="auto"/>
      </w:divBdr>
    </w:div>
    <w:div w:id="1921061325">
      <w:bodyDiv w:val="1"/>
      <w:marLeft w:val="0"/>
      <w:marRight w:val="0"/>
      <w:marTop w:val="0"/>
      <w:marBottom w:val="0"/>
      <w:divBdr>
        <w:top w:val="none" w:sz="0" w:space="0" w:color="auto"/>
        <w:left w:val="none" w:sz="0" w:space="0" w:color="auto"/>
        <w:bottom w:val="none" w:sz="0" w:space="0" w:color="auto"/>
        <w:right w:val="none" w:sz="0" w:space="0" w:color="auto"/>
      </w:divBdr>
      <w:divsChild>
        <w:div w:id="287510365">
          <w:marLeft w:val="0"/>
          <w:marRight w:val="0"/>
          <w:marTop w:val="0"/>
          <w:marBottom w:val="0"/>
          <w:divBdr>
            <w:top w:val="none" w:sz="0" w:space="0" w:color="auto"/>
            <w:left w:val="none" w:sz="0" w:space="0" w:color="auto"/>
            <w:bottom w:val="none" w:sz="0" w:space="0" w:color="auto"/>
            <w:right w:val="none" w:sz="0" w:space="0" w:color="auto"/>
          </w:divBdr>
          <w:divsChild>
            <w:div w:id="1784763171">
              <w:marLeft w:val="0"/>
              <w:marRight w:val="0"/>
              <w:marTop w:val="0"/>
              <w:marBottom w:val="0"/>
              <w:divBdr>
                <w:top w:val="none" w:sz="0" w:space="0" w:color="auto"/>
                <w:left w:val="none" w:sz="0" w:space="0" w:color="auto"/>
                <w:bottom w:val="none" w:sz="0" w:space="0" w:color="auto"/>
                <w:right w:val="none" w:sz="0" w:space="0" w:color="auto"/>
              </w:divBdr>
              <w:divsChild>
                <w:div w:id="857816201">
                  <w:marLeft w:val="0"/>
                  <w:marRight w:val="0"/>
                  <w:marTop w:val="0"/>
                  <w:marBottom w:val="0"/>
                  <w:divBdr>
                    <w:top w:val="none" w:sz="0" w:space="0" w:color="auto"/>
                    <w:left w:val="none" w:sz="0" w:space="0" w:color="auto"/>
                    <w:bottom w:val="none" w:sz="0" w:space="0" w:color="auto"/>
                    <w:right w:val="none" w:sz="0" w:space="0" w:color="auto"/>
                  </w:divBdr>
                  <w:divsChild>
                    <w:div w:id="77463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682311">
      <w:bodyDiv w:val="1"/>
      <w:marLeft w:val="0"/>
      <w:marRight w:val="0"/>
      <w:marTop w:val="0"/>
      <w:marBottom w:val="0"/>
      <w:divBdr>
        <w:top w:val="none" w:sz="0" w:space="0" w:color="auto"/>
        <w:left w:val="none" w:sz="0" w:space="0" w:color="auto"/>
        <w:bottom w:val="none" w:sz="0" w:space="0" w:color="auto"/>
        <w:right w:val="none" w:sz="0" w:space="0" w:color="auto"/>
      </w:divBdr>
      <w:divsChild>
        <w:div w:id="1803421553">
          <w:marLeft w:val="0"/>
          <w:marRight w:val="0"/>
          <w:marTop w:val="0"/>
          <w:marBottom w:val="0"/>
          <w:divBdr>
            <w:top w:val="none" w:sz="0" w:space="0" w:color="auto"/>
            <w:left w:val="none" w:sz="0" w:space="0" w:color="auto"/>
            <w:bottom w:val="none" w:sz="0" w:space="0" w:color="auto"/>
            <w:right w:val="none" w:sz="0" w:space="0" w:color="auto"/>
          </w:divBdr>
          <w:divsChild>
            <w:div w:id="220748172">
              <w:marLeft w:val="0"/>
              <w:marRight w:val="0"/>
              <w:marTop w:val="0"/>
              <w:marBottom w:val="0"/>
              <w:divBdr>
                <w:top w:val="none" w:sz="0" w:space="0" w:color="auto"/>
                <w:left w:val="none" w:sz="0" w:space="0" w:color="auto"/>
                <w:bottom w:val="none" w:sz="0" w:space="0" w:color="auto"/>
                <w:right w:val="none" w:sz="0" w:space="0" w:color="auto"/>
              </w:divBdr>
              <w:divsChild>
                <w:div w:id="118320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756240">
      <w:bodyDiv w:val="1"/>
      <w:marLeft w:val="0"/>
      <w:marRight w:val="0"/>
      <w:marTop w:val="0"/>
      <w:marBottom w:val="0"/>
      <w:divBdr>
        <w:top w:val="none" w:sz="0" w:space="0" w:color="auto"/>
        <w:left w:val="none" w:sz="0" w:space="0" w:color="auto"/>
        <w:bottom w:val="none" w:sz="0" w:space="0" w:color="auto"/>
        <w:right w:val="none" w:sz="0" w:space="0" w:color="auto"/>
      </w:divBdr>
      <w:divsChild>
        <w:div w:id="867911818">
          <w:marLeft w:val="0"/>
          <w:marRight w:val="0"/>
          <w:marTop w:val="0"/>
          <w:marBottom w:val="0"/>
          <w:divBdr>
            <w:top w:val="none" w:sz="0" w:space="0" w:color="auto"/>
            <w:left w:val="none" w:sz="0" w:space="0" w:color="auto"/>
            <w:bottom w:val="none" w:sz="0" w:space="0" w:color="auto"/>
            <w:right w:val="none" w:sz="0" w:space="0" w:color="auto"/>
          </w:divBdr>
          <w:divsChild>
            <w:div w:id="1535775099">
              <w:marLeft w:val="0"/>
              <w:marRight w:val="0"/>
              <w:marTop w:val="0"/>
              <w:marBottom w:val="0"/>
              <w:divBdr>
                <w:top w:val="none" w:sz="0" w:space="0" w:color="auto"/>
                <w:left w:val="none" w:sz="0" w:space="0" w:color="auto"/>
                <w:bottom w:val="none" w:sz="0" w:space="0" w:color="auto"/>
                <w:right w:val="none" w:sz="0" w:space="0" w:color="auto"/>
              </w:divBdr>
              <w:divsChild>
                <w:div w:id="105277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574514">
      <w:bodyDiv w:val="1"/>
      <w:marLeft w:val="0"/>
      <w:marRight w:val="0"/>
      <w:marTop w:val="0"/>
      <w:marBottom w:val="0"/>
      <w:divBdr>
        <w:top w:val="none" w:sz="0" w:space="0" w:color="auto"/>
        <w:left w:val="none" w:sz="0" w:space="0" w:color="auto"/>
        <w:bottom w:val="none" w:sz="0" w:space="0" w:color="auto"/>
        <w:right w:val="none" w:sz="0" w:space="0" w:color="auto"/>
      </w:divBdr>
      <w:divsChild>
        <w:div w:id="519322805">
          <w:marLeft w:val="0"/>
          <w:marRight w:val="0"/>
          <w:marTop w:val="0"/>
          <w:marBottom w:val="0"/>
          <w:divBdr>
            <w:top w:val="none" w:sz="0" w:space="0" w:color="auto"/>
            <w:left w:val="none" w:sz="0" w:space="0" w:color="auto"/>
            <w:bottom w:val="none" w:sz="0" w:space="0" w:color="auto"/>
            <w:right w:val="none" w:sz="0" w:space="0" w:color="auto"/>
          </w:divBdr>
          <w:divsChild>
            <w:div w:id="435561609">
              <w:marLeft w:val="0"/>
              <w:marRight w:val="0"/>
              <w:marTop w:val="0"/>
              <w:marBottom w:val="0"/>
              <w:divBdr>
                <w:top w:val="none" w:sz="0" w:space="0" w:color="auto"/>
                <w:left w:val="none" w:sz="0" w:space="0" w:color="auto"/>
                <w:bottom w:val="none" w:sz="0" w:space="0" w:color="auto"/>
                <w:right w:val="none" w:sz="0" w:space="0" w:color="auto"/>
              </w:divBdr>
              <w:divsChild>
                <w:div w:id="168428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538265">
      <w:bodyDiv w:val="1"/>
      <w:marLeft w:val="0"/>
      <w:marRight w:val="0"/>
      <w:marTop w:val="0"/>
      <w:marBottom w:val="0"/>
      <w:divBdr>
        <w:top w:val="none" w:sz="0" w:space="0" w:color="auto"/>
        <w:left w:val="none" w:sz="0" w:space="0" w:color="auto"/>
        <w:bottom w:val="none" w:sz="0" w:space="0" w:color="auto"/>
        <w:right w:val="none" w:sz="0" w:space="0" w:color="auto"/>
      </w:divBdr>
      <w:divsChild>
        <w:div w:id="1822580572">
          <w:marLeft w:val="0"/>
          <w:marRight w:val="0"/>
          <w:marTop w:val="0"/>
          <w:marBottom w:val="0"/>
          <w:divBdr>
            <w:top w:val="none" w:sz="0" w:space="0" w:color="auto"/>
            <w:left w:val="none" w:sz="0" w:space="0" w:color="auto"/>
            <w:bottom w:val="none" w:sz="0" w:space="0" w:color="auto"/>
            <w:right w:val="none" w:sz="0" w:space="0" w:color="auto"/>
          </w:divBdr>
          <w:divsChild>
            <w:div w:id="658852241">
              <w:marLeft w:val="0"/>
              <w:marRight w:val="0"/>
              <w:marTop w:val="0"/>
              <w:marBottom w:val="0"/>
              <w:divBdr>
                <w:top w:val="none" w:sz="0" w:space="0" w:color="auto"/>
                <w:left w:val="none" w:sz="0" w:space="0" w:color="auto"/>
                <w:bottom w:val="none" w:sz="0" w:space="0" w:color="auto"/>
                <w:right w:val="none" w:sz="0" w:space="0" w:color="auto"/>
              </w:divBdr>
              <w:divsChild>
                <w:div w:id="11367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750253">
      <w:bodyDiv w:val="1"/>
      <w:marLeft w:val="0"/>
      <w:marRight w:val="0"/>
      <w:marTop w:val="0"/>
      <w:marBottom w:val="0"/>
      <w:divBdr>
        <w:top w:val="none" w:sz="0" w:space="0" w:color="auto"/>
        <w:left w:val="none" w:sz="0" w:space="0" w:color="auto"/>
        <w:bottom w:val="none" w:sz="0" w:space="0" w:color="auto"/>
        <w:right w:val="none" w:sz="0" w:space="0" w:color="auto"/>
      </w:divBdr>
    </w:div>
    <w:div w:id="1956987463">
      <w:bodyDiv w:val="1"/>
      <w:marLeft w:val="0"/>
      <w:marRight w:val="0"/>
      <w:marTop w:val="0"/>
      <w:marBottom w:val="0"/>
      <w:divBdr>
        <w:top w:val="none" w:sz="0" w:space="0" w:color="auto"/>
        <w:left w:val="none" w:sz="0" w:space="0" w:color="auto"/>
        <w:bottom w:val="none" w:sz="0" w:space="0" w:color="auto"/>
        <w:right w:val="none" w:sz="0" w:space="0" w:color="auto"/>
      </w:divBdr>
    </w:div>
    <w:div w:id="1975136547">
      <w:bodyDiv w:val="1"/>
      <w:marLeft w:val="0"/>
      <w:marRight w:val="0"/>
      <w:marTop w:val="0"/>
      <w:marBottom w:val="0"/>
      <w:divBdr>
        <w:top w:val="none" w:sz="0" w:space="0" w:color="auto"/>
        <w:left w:val="none" w:sz="0" w:space="0" w:color="auto"/>
        <w:bottom w:val="none" w:sz="0" w:space="0" w:color="auto"/>
        <w:right w:val="none" w:sz="0" w:space="0" w:color="auto"/>
      </w:divBdr>
      <w:divsChild>
        <w:div w:id="1305306749">
          <w:marLeft w:val="0"/>
          <w:marRight w:val="0"/>
          <w:marTop w:val="0"/>
          <w:marBottom w:val="0"/>
          <w:divBdr>
            <w:top w:val="none" w:sz="0" w:space="0" w:color="auto"/>
            <w:left w:val="none" w:sz="0" w:space="0" w:color="auto"/>
            <w:bottom w:val="none" w:sz="0" w:space="0" w:color="auto"/>
            <w:right w:val="none" w:sz="0" w:space="0" w:color="auto"/>
          </w:divBdr>
          <w:divsChild>
            <w:div w:id="1250196681">
              <w:marLeft w:val="0"/>
              <w:marRight w:val="0"/>
              <w:marTop w:val="0"/>
              <w:marBottom w:val="0"/>
              <w:divBdr>
                <w:top w:val="none" w:sz="0" w:space="0" w:color="auto"/>
                <w:left w:val="none" w:sz="0" w:space="0" w:color="auto"/>
                <w:bottom w:val="none" w:sz="0" w:space="0" w:color="auto"/>
                <w:right w:val="none" w:sz="0" w:space="0" w:color="auto"/>
              </w:divBdr>
              <w:divsChild>
                <w:div w:id="788664760">
                  <w:marLeft w:val="0"/>
                  <w:marRight w:val="0"/>
                  <w:marTop w:val="0"/>
                  <w:marBottom w:val="0"/>
                  <w:divBdr>
                    <w:top w:val="none" w:sz="0" w:space="0" w:color="auto"/>
                    <w:left w:val="none" w:sz="0" w:space="0" w:color="auto"/>
                    <w:bottom w:val="none" w:sz="0" w:space="0" w:color="auto"/>
                    <w:right w:val="none" w:sz="0" w:space="0" w:color="auto"/>
                  </w:divBdr>
                  <w:divsChild>
                    <w:div w:id="49881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678773">
      <w:bodyDiv w:val="1"/>
      <w:marLeft w:val="0"/>
      <w:marRight w:val="0"/>
      <w:marTop w:val="0"/>
      <w:marBottom w:val="0"/>
      <w:divBdr>
        <w:top w:val="none" w:sz="0" w:space="0" w:color="auto"/>
        <w:left w:val="none" w:sz="0" w:space="0" w:color="auto"/>
        <w:bottom w:val="none" w:sz="0" w:space="0" w:color="auto"/>
        <w:right w:val="none" w:sz="0" w:space="0" w:color="auto"/>
      </w:divBdr>
      <w:divsChild>
        <w:div w:id="488710169">
          <w:marLeft w:val="0"/>
          <w:marRight w:val="0"/>
          <w:marTop w:val="0"/>
          <w:marBottom w:val="0"/>
          <w:divBdr>
            <w:top w:val="none" w:sz="0" w:space="0" w:color="auto"/>
            <w:left w:val="none" w:sz="0" w:space="0" w:color="auto"/>
            <w:bottom w:val="none" w:sz="0" w:space="0" w:color="auto"/>
            <w:right w:val="none" w:sz="0" w:space="0" w:color="auto"/>
          </w:divBdr>
          <w:divsChild>
            <w:div w:id="3637097">
              <w:marLeft w:val="0"/>
              <w:marRight w:val="0"/>
              <w:marTop w:val="0"/>
              <w:marBottom w:val="0"/>
              <w:divBdr>
                <w:top w:val="none" w:sz="0" w:space="0" w:color="auto"/>
                <w:left w:val="none" w:sz="0" w:space="0" w:color="auto"/>
                <w:bottom w:val="none" w:sz="0" w:space="0" w:color="auto"/>
                <w:right w:val="none" w:sz="0" w:space="0" w:color="auto"/>
              </w:divBdr>
              <w:divsChild>
                <w:div w:id="1999529294">
                  <w:marLeft w:val="0"/>
                  <w:marRight w:val="0"/>
                  <w:marTop w:val="0"/>
                  <w:marBottom w:val="0"/>
                  <w:divBdr>
                    <w:top w:val="none" w:sz="0" w:space="0" w:color="auto"/>
                    <w:left w:val="none" w:sz="0" w:space="0" w:color="auto"/>
                    <w:bottom w:val="none" w:sz="0" w:space="0" w:color="auto"/>
                    <w:right w:val="none" w:sz="0" w:space="0" w:color="auto"/>
                  </w:divBdr>
                  <w:divsChild>
                    <w:div w:id="15349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568230">
      <w:bodyDiv w:val="1"/>
      <w:marLeft w:val="0"/>
      <w:marRight w:val="0"/>
      <w:marTop w:val="0"/>
      <w:marBottom w:val="0"/>
      <w:divBdr>
        <w:top w:val="none" w:sz="0" w:space="0" w:color="auto"/>
        <w:left w:val="none" w:sz="0" w:space="0" w:color="auto"/>
        <w:bottom w:val="none" w:sz="0" w:space="0" w:color="auto"/>
        <w:right w:val="none" w:sz="0" w:space="0" w:color="auto"/>
      </w:divBdr>
      <w:divsChild>
        <w:div w:id="506673122">
          <w:marLeft w:val="0"/>
          <w:marRight w:val="0"/>
          <w:marTop w:val="0"/>
          <w:marBottom w:val="0"/>
          <w:divBdr>
            <w:top w:val="none" w:sz="0" w:space="0" w:color="auto"/>
            <w:left w:val="none" w:sz="0" w:space="0" w:color="auto"/>
            <w:bottom w:val="none" w:sz="0" w:space="0" w:color="auto"/>
            <w:right w:val="none" w:sz="0" w:space="0" w:color="auto"/>
          </w:divBdr>
          <w:divsChild>
            <w:div w:id="986740575">
              <w:marLeft w:val="0"/>
              <w:marRight w:val="0"/>
              <w:marTop w:val="0"/>
              <w:marBottom w:val="0"/>
              <w:divBdr>
                <w:top w:val="none" w:sz="0" w:space="0" w:color="auto"/>
                <w:left w:val="none" w:sz="0" w:space="0" w:color="auto"/>
                <w:bottom w:val="none" w:sz="0" w:space="0" w:color="auto"/>
                <w:right w:val="none" w:sz="0" w:space="0" w:color="auto"/>
              </w:divBdr>
              <w:divsChild>
                <w:div w:id="1365905290">
                  <w:marLeft w:val="0"/>
                  <w:marRight w:val="0"/>
                  <w:marTop w:val="0"/>
                  <w:marBottom w:val="0"/>
                  <w:divBdr>
                    <w:top w:val="none" w:sz="0" w:space="0" w:color="auto"/>
                    <w:left w:val="none" w:sz="0" w:space="0" w:color="auto"/>
                    <w:bottom w:val="none" w:sz="0" w:space="0" w:color="auto"/>
                    <w:right w:val="none" w:sz="0" w:space="0" w:color="auto"/>
                  </w:divBdr>
                  <w:divsChild>
                    <w:div w:id="7804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420478">
      <w:bodyDiv w:val="1"/>
      <w:marLeft w:val="0"/>
      <w:marRight w:val="0"/>
      <w:marTop w:val="0"/>
      <w:marBottom w:val="0"/>
      <w:divBdr>
        <w:top w:val="none" w:sz="0" w:space="0" w:color="auto"/>
        <w:left w:val="none" w:sz="0" w:space="0" w:color="auto"/>
        <w:bottom w:val="none" w:sz="0" w:space="0" w:color="auto"/>
        <w:right w:val="none" w:sz="0" w:space="0" w:color="auto"/>
      </w:divBdr>
      <w:divsChild>
        <w:div w:id="497768447">
          <w:marLeft w:val="0"/>
          <w:marRight w:val="0"/>
          <w:marTop w:val="0"/>
          <w:marBottom w:val="0"/>
          <w:divBdr>
            <w:top w:val="none" w:sz="0" w:space="0" w:color="auto"/>
            <w:left w:val="none" w:sz="0" w:space="0" w:color="auto"/>
            <w:bottom w:val="none" w:sz="0" w:space="0" w:color="auto"/>
            <w:right w:val="none" w:sz="0" w:space="0" w:color="auto"/>
          </w:divBdr>
          <w:divsChild>
            <w:div w:id="126700036">
              <w:marLeft w:val="0"/>
              <w:marRight w:val="0"/>
              <w:marTop w:val="0"/>
              <w:marBottom w:val="0"/>
              <w:divBdr>
                <w:top w:val="none" w:sz="0" w:space="0" w:color="auto"/>
                <w:left w:val="none" w:sz="0" w:space="0" w:color="auto"/>
                <w:bottom w:val="none" w:sz="0" w:space="0" w:color="auto"/>
                <w:right w:val="none" w:sz="0" w:space="0" w:color="auto"/>
              </w:divBdr>
              <w:divsChild>
                <w:div w:id="371811675">
                  <w:marLeft w:val="0"/>
                  <w:marRight w:val="0"/>
                  <w:marTop w:val="0"/>
                  <w:marBottom w:val="0"/>
                  <w:divBdr>
                    <w:top w:val="none" w:sz="0" w:space="0" w:color="auto"/>
                    <w:left w:val="none" w:sz="0" w:space="0" w:color="auto"/>
                    <w:bottom w:val="none" w:sz="0" w:space="0" w:color="auto"/>
                    <w:right w:val="none" w:sz="0" w:space="0" w:color="auto"/>
                  </w:divBdr>
                  <w:divsChild>
                    <w:div w:id="180631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954163">
      <w:bodyDiv w:val="1"/>
      <w:marLeft w:val="0"/>
      <w:marRight w:val="0"/>
      <w:marTop w:val="0"/>
      <w:marBottom w:val="0"/>
      <w:divBdr>
        <w:top w:val="none" w:sz="0" w:space="0" w:color="auto"/>
        <w:left w:val="none" w:sz="0" w:space="0" w:color="auto"/>
        <w:bottom w:val="none" w:sz="0" w:space="0" w:color="auto"/>
        <w:right w:val="none" w:sz="0" w:space="0" w:color="auto"/>
      </w:divBdr>
      <w:divsChild>
        <w:div w:id="1593127746">
          <w:marLeft w:val="0"/>
          <w:marRight w:val="0"/>
          <w:marTop w:val="0"/>
          <w:marBottom w:val="0"/>
          <w:divBdr>
            <w:top w:val="none" w:sz="0" w:space="0" w:color="auto"/>
            <w:left w:val="none" w:sz="0" w:space="0" w:color="auto"/>
            <w:bottom w:val="none" w:sz="0" w:space="0" w:color="auto"/>
            <w:right w:val="none" w:sz="0" w:space="0" w:color="auto"/>
          </w:divBdr>
          <w:divsChild>
            <w:div w:id="1365400995">
              <w:marLeft w:val="0"/>
              <w:marRight w:val="0"/>
              <w:marTop w:val="0"/>
              <w:marBottom w:val="0"/>
              <w:divBdr>
                <w:top w:val="none" w:sz="0" w:space="0" w:color="auto"/>
                <w:left w:val="none" w:sz="0" w:space="0" w:color="auto"/>
                <w:bottom w:val="none" w:sz="0" w:space="0" w:color="auto"/>
                <w:right w:val="none" w:sz="0" w:space="0" w:color="auto"/>
              </w:divBdr>
              <w:divsChild>
                <w:div w:id="68000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153599">
      <w:bodyDiv w:val="1"/>
      <w:marLeft w:val="0"/>
      <w:marRight w:val="0"/>
      <w:marTop w:val="0"/>
      <w:marBottom w:val="0"/>
      <w:divBdr>
        <w:top w:val="none" w:sz="0" w:space="0" w:color="auto"/>
        <w:left w:val="none" w:sz="0" w:space="0" w:color="auto"/>
        <w:bottom w:val="none" w:sz="0" w:space="0" w:color="auto"/>
        <w:right w:val="none" w:sz="0" w:space="0" w:color="auto"/>
      </w:divBdr>
      <w:divsChild>
        <w:div w:id="1036274690">
          <w:marLeft w:val="0"/>
          <w:marRight w:val="0"/>
          <w:marTop w:val="0"/>
          <w:marBottom w:val="0"/>
          <w:divBdr>
            <w:top w:val="none" w:sz="0" w:space="0" w:color="auto"/>
            <w:left w:val="none" w:sz="0" w:space="0" w:color="auto"/>
            <w:bottom w:val="none" w:sz="0" w:space="0" w:color="auto"/>
            <w:right w:val="none" w:sz="0" w:space="0" w:color="auto"/>
          </w:divBdr>
          <w:divsChild>
            <w:div w:id="1548099978">
              <w:marLeft w:val="0"/>
              <w:marRight w:val="0"/>
              <w:marTop w:val="0"/>
              <w:marBottom w:val="0"/>
              <w:divBdr>
                <w:top w:val="none" w:sz="0" w:space="0" w:color="auto"/>
                <w:left w:val="none" w:sz="0" w:space="0" w:color="auto"/>
                <w:bottom w:val="none" w:sz="0" w:space="0" w:color="auto"/>
                <w:right w:val="none" w:sz="0" w:space="0" w:color="auto"/>
              </w:divBdr>
              <w:divsChild>
                <w:div w:id="171233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082326">
      <w:bodyDiv w:val="1"/>
      <w:marLeft w:val="0"/>
      <w:marRight w:val="0"/>
      <w:marTop w:val="0"/>
      <w:marBottom w:val="0"/>
      <w:divBdr>
        <w:top w:val="none" w:sz="0" w:space="0" w:color="auto"/>
        <w:left w:val="none" w:sz="0" w:space="0" w:color="auto"/>
        <w:bottom w:val="none" w:sz="0" w:space="0" w:color="auto"/>
        <w:right w:val="none" w:sz="0" w:space="0" w:color="auto"/>
      </w:divBdr>
      <w:divsChild>
        <w:div w:id="2008822000">
          <w:marLeft w:val="0"/>
          <w:marRight w:val="0"/>
          <w:marTop w:val="0"/>
          <w:marBottom w:val="0"/>
          <w:divBdr>
            <w:top w:val="none" w:sz="0" w:space="0" w:color="auto"/>
            <w:left w:val="none" w:sz="0" w:space="0" w:color="auto"/>
            <w:bottom w:val="none" w:sz="0" w:space="0" w:color="auto"/>
            <w:right w:val="none" w:sz="0" w:space="0" w:color="auto"/>
          </w:divBdr>
          <w:divsChild>
            <w:div w:id="1534924261">
              <w:marLeft w:val="0"/>
              <w:marRight w:val="0"/>
              <w:marTop w:val="0"/>
              <w:marBottom w:val="0"/>
              <w:divBdr>
                <w:top w:val="none" w:sz="0" w:space="0" w:color="auto"/>
                <w:left w:val="none" w:sz="0" w:space="0" w:color="auto"/>
                <w:bottom w:val="none" w:sz="0" w:space="0" w:color="auto"/>
                <w:right w:val="none" w:sz="0" w:space="0" w:color="auto"/>
              </w:divBdr>
              <w:divsChild>
                <w:div w:id="8652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944015">
      <w:bodyDiv w:val="1"/>
      <w:marLeft w:val="0"/>
      <w:marRight w:val="0"/>
      <w:marTop w:val="0"/>
      <w:marBottom w:val="0"/>
      <w:divBdr>
        <w:top w:val="none" w:sz="0" w:space="0" w:color="auto"/>
        <w:left w:val="none" w:sz="0" w:space="0" w:color="auto"/>
        <w:bottom w:val="none" w:sz="0" w:space="0" w:color="auto"/>
        <w:right w:val="none" w:sz="0" w:space="0" w:color="auto"/>
      </w:divBdr>
    </w:div>
    <w:div w:id="2027055064">
      <w:bodyDiv w:val="1"/>
      <w:marLeft w:val="0"/>
      <w:marRight w:val="0"/>
      <w:marTop w:val="0"/>
      <w:marBottom w:val="0"/>
      <w:divBdr>
        <w:top w:val="none" w:sz="0" w:space="0" w:color="auto"/>
        <w:left w:val="none" w:sz="0" w:space="0" w:color="auto"/>
        <w:bottom w:val="none" w:sz="0" w:space="0" w:color="auto"/>
        <w:right w:val="none" w:sz="0" w:space="0" w:color="auto"/>
      </w:divBdr>
    </w:div>
    <w:div w:id="2028753060">
      <w:bodyDiv w:val="1"/>
      <w:marLeft w:val="0"/>
      <w:marRight w:val="0"/>
      <w:marTop w:val="0"/>
      <w:marBottom w:val="0"/>
      <w:divBdr>
        <w:top w:val="none" w:sz="0" w:space="0" w:color="auto"/>
        <w:left w:val="none" w:sz="0" w:space="0" w:color="auto"/>
        <w:bottom w:val="none" w:sz="0" w:space="0" w:color="auto"/>
        <w:right w:val="none" w:sz="0" w:space="0" w:color="auto"/>
      </w:divBdr>
    </w:div>
    <w:div w:id="2029287676">
      <w:bodyDiv w:val="1"/>
      <w:marLeft w:val="0"/>
      <w:marRight w:val="0"/>
      <w:marTop w:val="0"/>
      <w:marBottom w:val="0"/>
      <w:divBdr>
        <w:top w:val="none" w:sz="0" w:space="0" w:color="auto"/>
        <w:left w:val="none" w:sz="0" w:space="0" w:color="auto"/>
        <w:bottom w:val="none" w:sz="0" w:space="0" w:color="auto"/>
        <w:right w:val="none" w:sz="0" w:space="0" w:color="auto"/>
      </w:divBdr>
    </w:div>
    <w:div w:id="2039231344">
      <w:bodyDiv w:val="1"/>
      <w:marLeft w:val="0"/>
      <w:marRight w:val="0"/>
      <w:marTop w:val="0"/>
      <w:marBottom w:val="0"/>
      <w:divBdr>
        <w:top w:val="none" w:sz="0" w:space="0" w:color="auto"/>
        <w:left w:val="none" w:sz="0" w:space="0" w:color="auto"/>
        <w:bottom w:val="none" w:sz="0" w:space="0" w:color="auto"/>
        <w:right w:val="none" w:sz="0" w:space="0" w:color="auto"/>
      </w:divBdr>
      <w:divsChild>
        <w:div w:id="1723871612">
          <w:marLeft w:val="0"/>
          <w:marRight w:val="0"/>
          <w:marTop w:val="0"/>
          <w:marBottom w:val="0"/>
          <w:divBdr>
            <w:top w:val="none" w:sz="0" w:space="0" w:color="auto"/>
            <w:left w:val="none" w:sz="0" w:space="0" w:color="auto"/>
            <w:bottom w:val="none" w:sz="0" w:space="0" w:color="auto"/>
            <w:right w:val="none" w:sz="0" w:space="0" w:color="auto"/>
          </w:divBdr>
          <w:divsChild>
            <w:div w:id="1042369354">
              <w:marLeft w:val="0"/>
              <w:marRight w:val="0"/>
              <w:marTop w:val="0"/>
              <w:marBottom w:val="0"/>
              <w:divBdr>
                <w:top w:val="none" w:sz="0" w:space="0" w:color="auto"/>
                <w:left w:val="none" w:sz="0" w:space="0" w:color="auto"/>
                <w:bottom w:val="none" w:sz="0" w:space="0" w:color="auto"/>
                <w:right w:val="none" w:sz="0" w:space="0" w:color="auto"/>
              </w:divBdr>
              <w:divsChild>
                <w:div w:id="680010679">
                  <w:marLeft w:val="0"/>
                  <w:marRight w:val="0"/>
                  <w:marTop w:val="0"/>
                  <w:marBottom w:val="0"/>
                  <w:divBdr>
                    <w:top w:val="none" w:sz="0" w:space="0" w:color="auto"/>
                    <w:left w:val="none" w:sz="0" w:space="0" w:color="auto"/>
                    <w:bottom w:val="none" w:sz="0" w:space="0" w:color="auto"/>
                    <w:right w:val="none" w:sz="0" w:space="0" w:color="auto"/>
                  </w:divBdr>
                  <w:divsChild>
                    <w:div w:id="50131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625410">
      <w:bodyDiv w:val="1"/>
      <w:marLeft w:val="0"/>
      <w:marRight w:val="0"/>
      <w:marTop w:val="0"/>
      <w:marBottom w:val="0"/>
      <w:divBdr>
        <w:top w:val="none" w:sz="0" w:space="0" w:color="auto"/>
        <w:left w:val="none" w:sz="0" w:space="0" w:color="auto"/>
        <w:bottom w:val="none" w:sz="0" w:space="0" w:color="auto"/>
        <w:right w:val="none" w:sz="0" w:space="0" w:color="auto"/>
      </w:divBdr>
      <w:divsChild>
        <w:div w:id="1138571338">
          <w:marLeft w:val="0"/>
          <w:marRight w:val="0"/>
          <w:marTop w:val="0"/>
          <w:marBottom w:val="0"/>
          <w:divBdr>
            <w:top w:val="none" w:sz="0" w:space="0" w:color="auto"/>
            <w:left w:val="none" w:sz="0" w:space="0" w:color="auto"/>
            <w:bottom w:val="none" w:sz="0" w:space="0" w:color="auto"/>
            <w:right w:val="none" w:sz="0" w:space="0" w:color="auto"/>
          </w:divBdr>
          <w:divsChild>
            <w:div w:id="1235892403">
              <w:marLeft w:val="0"/>
              <w:marRight w:val="0"/>
              <w:marTop w:val="0"/>
              <w:marBottom w:val="0"/>
              <w:divBdr>
                <w:top w:val="none" w:sz="0" w:space="0" w:color="auto"/>
                <w:left w:val="none" w:sz="0" w:space="0" w:color="auto"/>
                <w:bottom w:val="none" w:sz="0" w:space="0" w:color="auto"/>
                <w:right w:val="none" w:sz="0" w:space="0" w:color="auto"/>
              </w:divBdr>
              <w:divsChild>
                <w:div w:id="7467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7501">
      <w:bodyDiv w:val="1"/>
      <w:marLeft w:val="0"/>
      <w:marRight w:val="0"/>
      <w:marTop w:val="0"/>
      <w:marBottom w:val="0"/>
      <w:divBdr>
        <w:top w:val="none" w:sz="0" w:space="0" w:color="auto"/>
        <w:left w:val="none" w:sz="0" w:space="0" w:color="auto"/>
        <w:bottom w:val="none" w:sz="0" w:space="0" w:color="auto"/>
        <w:right w:val="none" w:sz="0" w:space="0" w:color="auto"/>
      </w:divBdr>
      <w:divsChild>
        <w:div w:id="400178487">
          <w:marLeft w:val="0"/>
          <w:marRight w:val="0"/>
          <w:marTop w:val="0"/>
          <w:marBottom w:val="0"/>
          <w:divBdr>
            <w:top w:val="none" w:sz="0" w:space="0" w:color="auto"/>
            <w:left w:val="none" w:sz="0" w:space="0" w:color="auto"/>
            <w:bottom w:val="none" w:sz="0" w:space="0" w:color="auto"/>
            <w:right w:val="none" w:sz="0" w:space="0" w:color="auto"/>
          </w:divBdr>
          <w:divsChild>
            <w:div w:id="1175654528">
              <w:marLeft w:val="0"/>
              <w:marRight w:val="0"/>
              <w:marTop w:val="0"/>
              <w:marBottom w:val="0"/>
              <w:divBdr>
                <w:top w:val="none" w:sz="0" w:space="0" w:color="auto"/>
                <w:left w:val="none" w:sz="0" w:space="0" w:color="auto"/>
                <w:bottom w:val="none" w:sz="0" w:space="0" w:color="auto"/>
                <w:right w:val="none" w:sz="0" w:space="0" w:color="auto"/>
              </w:divBdr>
              <w:divsChild>
                <w:div w:id="1135875113">
                  <w:marLeft w:val="0"/>
                  <w:marRight w:val="0"/>
                  <w:marTop w:val="0"/>
                  <w:marBottom w:val="0"/>
                  <w:divBdr>
                    <w:top w:val="none" w:sz="0" w:space="0" w:color="auto"/>
                    <w:left w:val="none" w:sz="0" w:space="0" w:color="auto"/>
                    <w:bottom w:val="none" w:sz="0" w:space="0" w:color="auto"/>
                    <w:right w:val="none" w:sz="0" w:space="0" w:color="auto"/>
                  </w:divBdr>
                  <w:divsChild>
                    <w:div w:id="658996328">
                      <w:marLeft w:val="0"/>
                      <w:marRight w:val="0"/>
                      <w:marTop w:val="0"/>
                      <w:marBottom w:val="0"/>
                      <w:divBdr>
                        <w:top w:val="none" w:sz="0" w:space="0" w:color="auto"/>
                        <w:left w:val="none" w:sz="0" w:space="0" w:color="auto"/>
                        <w:bottom w:val="none" w:sz="0" w:space="0" w:color="auto"/>
                        <w:right w:val="none" w:sz="0" w:space="0" w:color="auto"/>
                      </w:divBdr>
                    </w:div>
                  </w:divsChild>
                </w:div>
                <w:div w:id="2056809618">
                  <w:marLeft w:val="0"/>
                  <w:marRight w:val="0"/>
                  <w:marTop w:val="0"/>
                  <w:marBottom w:val="0"/>
                  <w:divBdr>
                    <w:top w:val="none" w:sz="0" w:space="0" w:color="auto"/>
                    <w:left w:val="none" w:sz="0" w:space="0" w:color="auto"/>
                    <w:bottom w:val="none" w:sz="0" w:space="0" w:color="auto"/>
                    <w:right w:val="none" w:sz="0" w:space="0" w:color="auto"/>
                  </w:divBdr>
                  <w:divsChild>
                    <w:div w:id="1027439521">
                      <w:marLeft w:val="0"/>
                      <w:marRight w:val="0"/>
                      <w:marTop w:val="0"/>
                      <w:marBottom w:val="0"/>
                      <w:divBdr>
                        <w:top w:val="none" w:sz="0" w:space="0" w:color="auto"/>
                        <w:left w:val="none" w:sz="0" w:space="0" w:color="auto"/>
                        <w:bottom w:val="none" w:sz="0" w:space="0" w:color="auto"/>
                        <w:right w:val="none" w:sz="0" w:space="0" w:color="auto"/>
                      </w:divBdr>
                    </w:div>
                    <w:div w:id="1194072214">
                      <w:marLeft w:val="0"/>
                      <w:marRight w:val="0"/>
                      <w:marTop w:val="0"/>
                      <w:marBottom w:val="0"/>
                      <w:divBdr>
                        <w:top w:val="none" w:sz="0" w:space="0" w:color="auto"/>
                        <w:left w:val="none" w:sz="0" w:space="0" w:color="auto"/>
                        <w:bottom w:val="none" w:sz="0" w:space="0" w:color="auto"/>
                        <w:right w:val="none" w:sz="0" w:space="0" w:color="auto"/>
                      </w:divBdr>
                    </w:div>
                    <w:div w:id="17747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6710908">
      <w:bodyDiv w:val="1"/>
      <w:marLeft w:val="0"/>
      <w:marRight w:val="0"/>
      <w:marTop w:val="0"/>
      <w:marBottom w:val="0"/>
      <w:divBdr>
        <w:top w:val="none" w:sz="0" w:space="0" w:color="auto"/>
        <w:left w:val="none" w:sz="0" w:space="0" w:color="auto"/>
        <w:bottom w:val="none" w:sz="0" w:space="0" w:color="auto"/>
        <w:right w:val="none" w:sz="0" w:space="0" w:color="auto"/>
      </w:divBdr>
    </w:div>
    <w:div w:id="2050450145">
      <w:bodyDiv w:val="1"/>
      <w:marLeft w:val="0"/>
      <w:marRight w:val="0"/>
      <w:marTop w:val="0"/>
      <w:marBottom w:val="0"/>
      <w:divBdr>
        <w:top w:val="none" w:sz="0" w:space="0" w:color="auto"/>
        <w:left w:val="none" w:sz="0" w:space="0" w:color="auto"/>
        <w:bottom w:val="none" w:sz="0" w:space="0" w:color="auto"/>
        <w:right w:val="none" w:sz="0" w:space="0" w:color="auto"/>
      </w:divBdr>
    </w:div>
    <w:div w:id="2053267714">
      <w:bodyDiv w:val="1"/>
      <w:marLeft w:val="0"/>
      <w:marRight w:val="0"/>
      <w:marTop w:val="0"/>
      <w:marBottom w:val="0"/>
      <w:divBdr>
        <w:top w:val="none" w:sz="0" w:space="0" w:color="auto"/>
        <w:left w:val="none" w:sz="0" w:space="0" w:color="auto"/>
        <w:bottom w:val="none" w:sz="0" w:space="0" w:color="auto"/>
        <w:right w:val="none" w:sz="0" w:space="0" w:color="auto"/>
      </w:divBdr>
    </w:div>
    <w:div w:id="2064404698">
      <w:bodyDiv w:val="1"/>
      <w:marLeft w:val="0"/>
      <w:marRight w:val="0"/>
      <w:marTop w:val="0"/>
      <w:marBottom w:val="0"/>
      <w:divBdr>
        <w:top w:val="none" w:sz="0" w:space="0" w:color="auto"/>
        <w:left w:val="none" w:sz="0" w:space="0" w:color="auto"/>
        <w:bottom w:val="none" w:sz="0" w:space="0" w:color="auto"/>
        <w:right w:val="none" w:sz="0" w:space="0" w:color="auto"/>
      </w:divBdr>
      <w:divsChild>
        <w:div w:id="1758671415">
          <w:marLeft w:val="0"/>
          <w:marRight w:val="0"/>
          <w:marTop w:val="0"/>
          <w:marBottom w:val="0"/>
          <w:divBdr>
            <w:top w:val="none" w:sz="0" w:space="0" w:color="auto"/>
            <w:left w:val="none" w:sz="0" w:space="0" w:color="auto"/>
            <w:bottom w:val="none" w:sz="0" w:space="0" w:color="auto"/>
            <w:right w:val="none" w:sz="0" w:space="0" w:color="auto"/>
          </w:divBdr>
          <w:divsChild>
            <w:div w:id="549194712">
              <w:marLeft w:val="0"/>
              <w:marRight w:val="0"/>
              <w:marTop w:val="0"/>
              <w:marBottom w:val="0"/>
              <w:divBdr>
                <w:top w:val="none" w:sz="0" w:space="0" w:color="auto"/>
                <w:left w:val="none" w:sz="0" w:space="0" w:color="auto"/>
                <w:bottom w:val="none" w:sz="0" w:space="0" w:color="auto"/>
                <w:right w:val="none" w:sz="0" w:space="0" w:color="auto"/>
              </w:divBdr>
              <w:divsChild>
                <w:div w:id="890700077">
                  <w:marLeft w:val="0"/>
                  <w:marRight w:val="0"/>
                  <w:marTop w:val="0"/>
                  <w:marBottom w:val="0"/>
                  <w:divBdr>
                    <w:top w:val="none" w:sz="0" w:space="0" w:color="auto"/>
                    <w:left w:val="none" w:sz="0" w:space="0" w:color="auto"/>
                    <w:bottom w:val="none" w:sz="0" w:space="0" w:color="auto"/>
                    <w:right w:val="none" w:sz="0" w:space="0" w:color="auto"/>
                  </w:divBdr>
                  <w:divsChild>
                    <w:div w:id="197297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960638">
      <w:bodyDiv w:val="1"/>
      <w:marLeft w:val="0"/>
      <w:marRight w:val="0"/>
      <w:marTop w:val="0"/>
      <w:marBottom w:val="0"/>
      <w:divBdr>
        <w:top w:val="none" w:sz="0" w:space="0" w:color="auto"/>
        <w:left w:val="none" w:sz="0" w:space="0" w:color="auto"/>
        <w:bottom w:val="none" w:sz="0" w:space="0" w:color="auto"/>
        <w:right w:val="none" w:sz="0" w:space="0" w:color="auto"/>
      </w:divBdr>
    </w:div>
    <w:div w:id="2072265421">
      <w:bodyDiv w:val="1"/>
      <w:marLeft w:val="0"/>
      <w:marRight w:val="0"/>
      <w:marTop w:val="0"/>
      <w:marBottom w:val="0"/>
      <w:divBdr>
        <w:top w:val="none" w:sz="0" w:space="0" w:color="auto"/>
        <w:left w:val="none" w:sz="0" w:space="0" w:color="auto"/>
        <w:bottom w:val="none" w:sz="0" w:space="0" w:color="auto"/>
        <w:right w:val="none" w:sz="0" w:space="0" w:color="auto"/>
      </w:divBdr>
    </w:div>
    <w:div w:id="2087260242">
      <w:bodyDiv w:val="1"/>
      <w:marLeft w:val="0"/>
      <w:marRight w:val="0"/>
      <w:marTop w:val="0"/>
      <w:marBottom w:val="0"/>
      <w:divBdr>
        <w:top w:val="none" w:sz="0" w:space="0" w:color="auto"/>
        <w:left w:val="none" w:sz="0" w:space="0" w:color="auto"/>
        <w:bottom w:val="none" w:sz="0" w:space="0" w:color="auto"/>
        <w:right w:val="none" w:sz="0" w:space="0" w:color="auto"/>
      </w:divBdr>
      <w:divsChild>
        <w:div w:id="1942760271">
          <w:marLeft w:val="0"/>
          <w:marRight w:val="0"/>
          <w:marTop w:val="0"/>
          <w:marBottom w:val="0"/>
          <w:divBdr>
            <w:top w:val="none" w:sz="0" w:space="0" w:color="auto"/>
            <w:left w:val="none" w:sz="0" w:space="0" w:color="auto"/>
            <w:bottom w:val="none" w:sz="0" w:space="0" w:color="auto"/>
            <w:right w:val="none" w:sz="0" w:space="0" w:color="auto"/>
          </w:divBdr>
          <w:divsChild>
            <w:div w:id="109857663">
              <w:marLeft w:val="0"/>
              <w:marRight w:val="0"/>
              <w:marTop w:val="0"/>
              <w:marBottom w:val="0"/>
              <w:divBdr>
                <w:top w:val="none" w:sz="0" w:space="0" w:color="auto"/>
                <w:left w:val="none" w:sz="0" w:space="0" w:color="auto"/>
                <w:bottom w:val="none" w:sz="0" w:space="0" w:color="auto"/>
                <w:right w:val="none" w:sz="0" w:space="0" w:color="auto"/>
              </w:divBdr>
              <w:divsChild>
                <w:div w:id="97348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171947">
      <w:bodyDiv w:val="1"/>
      <w:marLeft w:val="0"/>
      <w:marRight w:val="0"/>
      <w:marTop w:val="0"/>
      <w:marBottom w:val="0"/>
      <w:divBdr>
        <w:top w:val="none" w:sz="0" w:space="0" w:color="auto"/>
        <w:left w:val="none" w:sz="0" w:space="0" w:color="auto"/>
        <w:bottom w:val="none" w:sz="0" w:space="0" w:color="auto"/>
        <w:right w:val="none" w:sz="0" w:space="0" w:color="auto"/>
      </w:divBdr>
      <w:divsChild>
        <w:div w:id="254094622">
          <w:marLeft w:val="0"/>
          <w:marRight w:val="0"/>
          <w:marTop w:val="0"/>
          <w:marBottom w:val="0"/>
          <w:divBdr>
            <w:top w:val="none" w:sz="0" w:space="0" w:color="auto"/>
            <w:left w:val="none" w:sz="0" w:space="0" w:color="auto"/>
            <w:bottom w:val="none" w:sz="0" w:space="0" w:color="auto"/>
            <w:right w:val="none" w:sz="0" w:space="0" w:color="auto"/>
          </w:divBdr>
          <w:divsChild>
            <w:div w:id="1035665909">
              <w:marLeft w:val="0"/>
              <w:marRight w:val="0"/>
              <w:marTop w:val="0"/>
              <w:marBottom w:val="0"/>
              <w:divBdr>
                <w:top w:val="none" w:sz="0" w:space="0" w:color="auto"/>
                <w:left w:val="none" w:sz="0" w:space="0" w:color="auto"/>
                <w:bottom w:val="none" w:sz="0" w:space="0" w:color="auto"/>
                <w:right w:val="none" w:sz="0" w:space="0" w:color="auto"/>
              </w:divBdr>
              <w:divsChild>
                <w:div w:id="97291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473071">
      <w:bodyDiv w:val="1"/>
      <w:marLeft w:val="0"/>
      <w:marRight w:val="0"/>
      <w:marTop w:val="0"/>
      <w:marBottom w:val="0"/>
      <w:divBdr>
        <w:top w:val="none" w:sz="0" w:space="0" w:color="auto"/>
        <w:left w:val="none" w:sz="0" w:space="0" w:color="auto"/>
        <w:bottom w:val="none" w:sz="0" w:space="0" w:color="auto"/>
        <w:right w:val="none" w:sz="0" w:space="0" w:color="auto"/>
      </w:divBdr>
      <w:divsChild>
        <w:div w:id="1088886028">
          <w:marLeft w:val="0"/>
          <w:marRight w:val="0"/>
          <w:marTop w:val="0"/>
          <w:marBottom w:val="0"/>
          <w:divBdr>
            <w:top w:val="none" w:sz="0" w:space="0" w:color="auto"/>
            <w:left w:val="none" w:sz="0" w:space="0" w:color="auto"/>
            <w:bottom w:val="none" w:sz="0" w:space="0" w:color="auto"/>
            <w:right w:val="none" w:sz="0" w:space="0" w:color="auto"/>
          </w:divBdr>
          <w:divsChild>
            <w:div w:id="1944342385">
              <w:marLeft w:val="0"/>
              <w:marRight w:val="0"/>
              <w:marTop w:val="0"/>
              <w:marBottom w:val="0"/>
              <w:divBdr>
                <w:top w:val="none" w:sz="0" w:space="0" w:color="auto"/>
                <w:left w:val="none" w:sz="0" w:space="0" w:color="auto"/>
                <w:bottom w:val="none" w:sz="0" w:space="0" w:color="auto"/>
                <w:right w:val="none" w:sz="0" w:space="0" w:color="auto"/>
              </w:divBdr>
              <w:divsChild>
                <w:div w:id="518853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290083">
      <w:bodyDiv w:val="1"/>
      <w:marLeft w:val="0"/>
      <w:marRight w:val="0"/>
      <w:marTop w:val="0"/>
      <w:marBottom w:val="0"/>
      <w:divBdr>
        <w:top w:val="none" w:sz="0" w:space="0" w:color="auto"/>
        <w:left w:val="none" w:sz="0" w:space="0" w:color="auto"/>
        <w:bottom w:val="none" w:sz="0" w:space="0" w:color="auto"/>
        <w:right w:val="none" w:sz="0" w:space="0" w:color="auto"/>
      </w:divBdr>
    </w:div>
    <w:div w:id="2105682212">
      <w:bodyDiv w:val="1"/>
      <w:marLeft w:val="0"/>
      <w:marRight w:val="0"/>
      <w:marTop w:val="0"/>
      <w:marBottom w:val="0"/>
      <w:divBdr>
        <w:top w:val="none" w:sz="0" w:space="0" w:color="auto"/>
        <w:left w:val="none" w:sz="0" w:space="0" w:color="auto"/>
        <w:bottom w:val="none" w:sz="0" w:space="0" w:color="auto"/>
        <w:right w:val="none" w:sz="0" w:space="0" w:color="auto"/>
      </w:divBdr>
      <w:divsChild>
        <w:div w:id="740374485">
          <w:marLeft w:val="0"/>
          <w:marRight w:val="0"/>
          <w:marTop w:val="0"/>
          <w:marBottom w:val="0"/>
          <w:divBdr>
            <w:top w:val="none" w:sz="0" w:space="0" w:color="auto"/>
            <w:left w:val="none" w:sz="0" w:space="0" w:color="auto"/>
            <w:bottom w:val="none" w:sz="0" w:space="0" w:color="auto"/>
            <w:right w:val="none" w:sz="0" w:space="0" w:color="auto"/>
          </w:divBdr>
          <w:divsChild>
            <w:div w:id="1175193858">
              <w:marLeft w:val="0"/>
              <w:marRight w:val="0"/>
              <w:marTop w:val="0"/>
              <w:marBottom w:val="0"/>
              <w:divBdr>
                <w:top w:val="none" w:sz="0" w:space="0" w:color="auto"/>
                <w:left w:val="none" w:sz="0" w:space="0" w:color="auto"/>
                <w:bottom w:val="none" w:sz="0" w:space="0" w:color="auto"/>
                <w:right w:val="none" w:sz="0" w:space="0" w:color="auto"/>
              </w:divBdr>
              <w:divsChild>
                <w:div w:id="1553274069">
                  <w:marLeft w:val="0"/>
                  <w:marRight w:val="0"/>
                  <w:marTop w:val="0"/>
                  <w:marBottom w:val="0"/>
                  <w:divBdr>
                    <w:top w:val="none" w:sz="0" w:space="0" w:color="auto"/>
                    <w:left w:val="none" w:sz="0" w:space="0" w:color="auto"/>
                    <w:bottom w:val="none" w:sz="0" w:space="0" w:color="auto"/>
                    <w:right w:val="none" w:sz="0" w:space="0" w:color="auto"/>
                  </w:divBdr>
                  <w:divsChild>
                    <w:div w:id="15324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822400">
      <w:bodyDiv w:val="1"/>
      <w:marLeft w:val="0"/>
      <w:marRight w:val="0"/>
      <w:marTop w:val="0"/>
      <w:marBottom w:val="0"/>
      <w:divBdr>
        <w:top w:val="none" w:sz="0" w:space="0" w:color="auto"/>
        <w:left w:val="none" w:sz="0" w:space="0" w:color="auto"/>
        <w:bottom w:val="none" w:sz="0" w:space="0" w:color="auto"/>
        <w:right w:val="none" w:sz="0" w:space="0" w:color="auto"/>
      </w:divBdr>
      <w:divsChild>
        <w:div w:id="1905021063">
          <w:marLeft w:val="0"/>
          <w:marRight w:val="0"/>
          <w:marTop w:val="0"/>
          <w:marBottom w:val="0"/>
          <w:divBdr>
            <w:top w:val="none" w:sz="0" w:space="0" w:color="auto"/>
            <w:left w:val="none" w:sz="0" w:space="0" w:color="auto"/>
            <w:bottom w:val="none" w:sz="0" w:space="0" w:color="auto"/>
            <w:right w:val="none" w:sz="0" w:space="0" w:color="auto"/>
          </w:divBdr>
          <w:divsChild>
            <w:div w:id="978220360">
              <w:marLeft w:val="0"/>
              <w:marRight w:val="0"/>
              <w:marTop w:val="0"/>
              <w:marBottom w:val="0"/>
              <w:divBdr>
                <w:top w:val="none" w:sz="0" w:space="0" w:color="auto"/>
                <w:left w:val="none" w:sz="0" w:space="0" w:color="auto"/>
                <w:bottom w:val="none" w:sz="0" w:space="0" w:color="auto"/>
                <w:right w:val="none" w:sz="0" w:space="0" w:color="auto"/>
              </w:divBdr>
              <w:divsChild>
                <w:div w:id="121368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208433">
      <w:bodyDiv w:val="1"/>
      <w:marLeft w:val="0"/>
      <w:marRight w:val="0"/>
      <w:marTop w:val="0"/>
      <w:marBottom w:val="0"/>
      <w:divBdr>
        <w:top w:val="none" w:sz="0" w:space="0" w:color="auto"/>
        <w:left w:val="none" w:sz="0" w:space="0" w:color="auto"/>
        <w:bottom w:val="none" w:sz="0" w:space="0" w:color="auto"/>
        <w:right w:val="none" w:sz="0" w:space="0" w:color="auto"/>
      </w:divBdr>
    </w:div>
    <w:div w:id="2118475375">
      <w:bodyDiv w:val="1"/>
      <w:marLeft w:val="0"/>
      <w:marRight w:val="0"/>
      <w:marTop w:val="0"/>
      <w:marBottom w:val="0"/>
      <w:divBdr>
        <w:top w:val="none" w:sz="0" w:space="0" w:color="auto"/>
        <w:left w:val="none" w:sz="0" w:space="0" w:color="auto"/>
        <w:bottom w:val="none" w:sz="0" w:space="0" w:color="auto"/>
        <w:right w:val="none" w:sz="0" w:space="0" w:color="auto"/>
      </w:divBdr>
    </w:div>
    <w:div w:id="2122144264">
      <w:bodyDiv w:val="1"/>
      <w:marLeft w:val="0"/>
      <w:marRight w:val="0"/>
      <w:marTop w:val="0"/>
      <w:marBottom w:val="0"/>
      <w:divBdr>
        <w:top w:val="none" w:sz="0" w:space="0" w:color="auto"/>
        <w:left w:val="none" w:sz="0" w:space="0" w:color="auto"/>
        <w:bottom w:val="none" w:sz="0" w:space="0" w:color="auto"/>
        <w:right w:val="none" w:sz="0" w:space="0" w:color="auto"/>
      </w:divBdr>
      <w:divsChild>
        <w:div w:id="99568685">
          <w:marLeft w:val="0"/>
          <w:marRight w:val="0"/>
          <w:marTop w:val="0"/>
          <w:marBottom w:val="0"/>
          <w:divBdr>
            <w:top w:val="none" w:sz="0" w:space="0" w:color="auto"/>
            <w:left w:val="none" w:sz="0" w:space="0" w:color="auto"/>
            <w:bottom w:val="none" w:sz="0" w:space="0" w:color="auto"/>
            <w:right w:val="none" w:sz="0" w:space="0" w:color="auto"/>
          </w:divBdr>
          <w:divsChild>
            <w:div w:id="1848907587">
              <w:marLeft w:val="0"/>
              <w:marRight w:val="0"/>
              <w:marTop w:val="0"/>
              <w:marBottom w:val="0"/>
              <w:divBdr>
                <w:top w:val="none" w:sz="0" w:space="0" w:color="auto"/>
                <w:left w:val="none" w:sz="0" w:space="0" w:color="auto"/>
                <w:bottom w:val="none" w:sz="0" w:space="0" w:color="auto"/>
                <w:right w:val="none" w:sz="0" w:space="0" w:color="auto"/>
              </w:divBdr>
              <w:divsChild>
                <w:div w:id="1128819465">
                  <w:marLeft w:val="0"/>
                  <w:marRight w:val="0"/>
                  <w:marTop w:val="0"/>
                  <w:marBottom w:val="0"/>
                  <w:divBdr>
                    <w:top w:val="none" w:sz="0" w:space="0" w:color="auto"/>
                    <w:left w:val="none" w:sz="0" w:space="0" w:color="auto"/>
                    <w:bottom w:val="none" w:sz="0" w:space="0" w:color="auto"/>
                    <w:right w:val="none" w:sz="0" w:space="0" w:color="auto"/>
                  </w:divBdr>
                  <w:divsChild>
                    <w:div w:id="696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843402">
      <w:bodyDiv w:val="1"/>
      <w:marLeft w:val="0"/>
      <w:marRight w:val="0"/>
      <w:marTop w:val="0"/>
      <w:marBottom w:val="0"/>
      <w:divBdr>
        <w:top w:val="none" w:sz="0" w:space="0" w:color="auto"/>
        <w:left w:val="none" w:sz="0" w:space="0" w:color="auto"/>
        <w:bottom w:val="none" w:sz="0" w:space="0" w:color="auto"/>
        <w:right w:val="none" w:sz="0" w:space="0" w:color="auto"/>
      </w:divBdr>
    </w:div>
    <w:div w:id="2131581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https://books.apple.com/us/book/big-data-now-current-perspectives-from-oreilly-radar/id461935205" TargetMode="External"/><Relationship Id="rId26" Type="http://schemas.openxmlformats.org/officeDocument/2006/relationships/hyperlink" Target="http://drewconway.com/zia/2013/3/26/the-data-science-venn-diagram" TargetMode="External"/><Relationship Id="rId39" Type="http://schemas.openxmlformats.org/officeDocument/2006/relationships/image" Target="media/image13.png"/><Relationship Id="rId21" Type="http://schemas.openxmlformats.org/officeDocument/2006/relationships/image" Target="media/image4.png"/><Relationship Id="rId34" Type="http://schemas.openxmlformats.org/officeDocument/2006/relationships/hyperlink" Target="https://datascience.codata.org/" TargetMode="External"/><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www2.cs.uregina.ca/~dbd/cs831/notes/kdd/2_tasks.html"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6.jpeg"/><Relationship Id="rId32" Type="http://schemas.openxmlformats.org/officeDocument/2006/relationships/hyperlink" Target="https://datasciencehub.net/"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creativecommons.org/licenses/by-sa/3.0" TargetMode="External"/><Relationship Id="rId28" Type="http://schemas.openxmlformats.org/officeDocument/2006/relationships/hyperlink" Target="http://arxiv.org/abs/2003.05155" TargetMode="External"/><Relationship Id="rId36" Type="http://schemas.openxmlformats.org/officeDocument/2006/relationships/image" Target="media/image10.png"/><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hyperlink" Target="http://www.jds-online.com/" TargetMode="External"/><Relationship Id="rId4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hyperlink" Target="https://www.manta.com/c/mm2cgdg/data-science-corporation" TargetMode="External"/><Relationship Id="rId35" Type="http://schemas.openxmlformats.org/officeDocument/2006/relationships/image" Target="media/image9.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hyperlink" Target="http://www2.cs.uregina.ca/~dbd/cs831/notes/kdd/3_algs_and_methods.html" TargetMode="External"/><Relationship Id="rId25" Type="http://schemas.openxmlformats.org/officeDocument/2006/relationships/hyperlink" Target="file:///Users/rca2t/Dropbox/Writing/ACTIVE/The%20Structure%20of%20Data%20Science/data" TargetMode="External"/><Relationship Id="rId33" Type="http://schemas.openxmlformats.org/officeDocument/2006/relationships/hyperlink" Target="https://www.springer.com/journal/41060/" TargetMode="External"/><Relationship Id="rId38" Type="http://schemas.openxmlformats.org/officeDocument/2006/relationships/image" Target="media/image12.png"/><Relationship Id="rId20" Type="http://schemas.openxmlformats.org/officeDocument/2006/relationships/image" Target="media/image3.png"/><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6C8586F4385CA469136EE8AE17188D7" ma:contentTypeVersion="8" ma:contentTypeDescription="Create a new document." ma:contentTypeScope="" ma:versionID="4214ea25e759b36569208a4e93fab026">
  <xsd:schema xmlns:xsd="http://www.w3.org/2001/XMLSchema" xmlns:xs="http://www.w3.org/2001/XMLSchema" xmlns:p="http://schemas.microsoft.com/office/2006/metadata/properties" xmlns:ns2="39d1e609-e30d-4720-be60-9ca3c1ede40d" targetNamespace="http://schemas.microsoft.com/office/2006/metadata/properties" ma:root="true" ma:fieldsID="6fb1a9cced0f8eee102a91a24de3aaa1" ns2:_="">
    <xsd:import namespace="39d1e609-e30d-4720-be60-9ca3c1ede40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9d1e609-e30d-4720-be60-9ca3c1ede4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C677A7-8E13-415E-9CDE-B8E9F17D1B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9d1e609-e30d-4720-be60-9ca3c1ede4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6E44791-9EC2-264F-B898-13ACAA08D282}">
  <ds:schemaRefs>
    <ds:schemaRef ds:uri="http://schemas.openxmlformats.org/officeDocument/2006/bibliography"/>
  </ds:schemaRefs>
</ds:datastoreItem>
</file>

<file path=customXml/itemProps3.xml><?xml version="1.0" encoding="utf-8"?>
<ds:datastoreItem xmlns:ds="http://schemas.openxmlformats.org/officeDocument/2006/customXml" ds:itemID="{098F9749-ABD4-4A4E-AE38-873ED780B31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68345EA-58E3-4DC8-A625-C3580403C64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288</TotalTime>
  <Pages>119</Pages>
  <Words>78345</Words>
  <Characters>446569</Characters>
  <Application>Microsoft Office Word</Application>
  <DocSecurity>0</DocSecurity>
  <Lines>3721</Lines>
  <Paragraphs>1047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Alvarado, Rafael C (rca2t)</dc:creator>
  <cp:keywords/>
  <dc:description/>
  <cp:lastModifiedBy>Alvarado, Rafael C (rca2t)</cp:lastModifiedBy>
  <cp:revision>203</cp:revision>
  <cp:lastPrinted>2020-07-16T18:29:00Z</cp:lastPrinted>
  <dcterms:created xsi:type="dcterms:W3CDTF">2020-10-09T17:54:00Z</dcterms:created>
  <dcterms:modified xsi:type="dcterms:W3CDTF">2021-05-10T13:06:00Z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zotero-version="5.0.93"&gt;&lt;session id="PVjzwkMf"/&gt;&lt;style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 name="dontAskDelayCitationUpdates" value="true"/&gt;&lt;/prefs&gt;&lt;/data&gt;</vt:lpwstr>
  </property>
  <property fmtid="{D5CDD505-2E9C-101B-9397-08002B2CF9AE}" pid="4" name="ContentTypeId">
    <vt:lpwstr>0x01010066C8586F4385CA469136EE8AE17188D7</vt:lpwstr>
  </property>
</Properties>
</file>